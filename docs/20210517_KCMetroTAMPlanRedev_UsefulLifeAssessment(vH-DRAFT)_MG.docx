
<file path=[Content_Types].xml><?xml version="1.0" encoding="utf-8"?>
<Types xmlns="http://schemas.openxmlformats.org/package/2006/content-types">
  <Default Extension="8AB04A40" ContentType="image/png"/>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header6.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ED726D" w14:textId="189DB3DD" w:rsidR="00B30EB1" w:rsidRDefault="000E3438">
      <w:pPr>
        <w:ind w:left="9360"/>
        <w:pPrChange w:id="0" w:author="Lee, Doris" w:date="2021-02-03T17:08:00Z">
          <w:pPr/>
        </w:pPrChange>
      </w:pPr>
      <w:r>
        <w:rPr>
          <w:noProof/>
        </w:rPr>
        <w:drawing>
          <wp:anchor distT="0" distB="0" distL="114300" distR="114300" simplePos="0" relativeHeight="251664395" behindDoc="0" locked="0" layoutInCell="1" allowOverlap="1" wp14:anchorId="3B4836C0" wp14:editId="7509F11C">
            <wp:simplePos x="0" y="0"/>
            <wp:positionH relativeFrom="page">
              <wp:align>right</wp:align>
            </wp:positionH>
            <wp:positionV relativeFrom="paragraph">
              <wp:posOffset>-910517</wp:posOffset>
            </wp:positionV>
            <wp:extent cx="2531110" cy="4965700"/>
            <wp:effectExtent l="0" t="0" r="2540" b="0"/>
            <wp:wrapNone/>
            <wp:docPr id="44"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pic:cNvPicPr>
                      <a:picLocks noChangeAspect="1"/>
                    </pic:cNvPicPr>
                  </pic:nvPicPr>
                  <pic:blipFill rotWithShape="1">
                    <a:blip r:embed="rId13">
                      <a:extLst>
                        <a:ext uri="{28A0092B-C50C-407E-A947-70E740481C1C}">
                          <a14:useLocalDpi xmlns:a14="http://schemas.microsoft.com/office/drawing/2010/main" val="0"/>
                        </a:ext>
                      </a:extLst>
                    </a:blip>
                    <a:srcRect r="42719"/>
                    <a:stretch/>
                  </pic:blipFill>
                  <pic:spPr>
                    <a:xfrm>
                      <a:off x="0" y="0"/>
                      <a:ext cx="2531110" cy="49657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47" behindDoc="0" locked="0" layoutInCell="1" allowOverlap="1" wp14:anchorId="28448D36" wp14:editId="51365F20">
            <wp:simplePos x="0" y="0"/>
            <wp:positionH relativeFrom="page">
              <wp:posOffset>-16510</wp:posOffset>
            </wp:positionH>
            <wp:positionV relativeFrom="paragraph">
              <wp:posOffset>-854548</wp:posOffset>
            </wp:positionV>
            <wp:extent cx="7771349" cy="5437986"/>
            <wp:effectExtent l="0" t="0" r="1270" b="0"/>
            <wp:wrapNone/>
            <wp:docPr id="17" name="Picture 17" descr="C:\Users\leed1\AppData\Local\Microsoft\Windows\INetCache\Content.Word\KCM, RR, RR (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d1\AppData\Local\Microsoft\Windows\INetCache\Content.Word\KCM, RR, RR (19).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 t="93" r="3897" b="-970"/>
                    <a:stretch/>
                  </pic:blipFill>
                  <pic:spPr bwMode="auto">
                    <a:xfrm>
                      <a:off x="0" y="0"/>
                      <a:ext cx="7771349" cy="543798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A6C44">
        <w:rPr>
          <w:noProof/>
        </w:rPr>
        <w:drawing>
          <wp:anchor distT="0" distB="0" distL="114300" distR="114300" simplePos="0" relativeHeight="251667467" behindDoc="0" locked="0" layoutInCell="1" allowOverlap="1" wp14:anchorId="29962A30" wp14:editId="514AD005">
            <wp:simplePos x="0" y="0"/>
            <wp:positionH relativeFrom="column">
              <wp:posOffset>5580993</wp:posOffset>
            </wp:positionH>
            <wp:positionV relativeFrom="paragraph">
              <wp:posOffset>-681771</wp:posOffset>
            </wp:positionV>
            <wp:extent cx="1143000" cy="542925"/>
            <wp:effectExtent l="0" t="0" r="0" b="9525"/>
            <wp:wrapNone/>
            <wp:docPr id="41" name="Picture 41" descr="A picture containing drawing&#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WSP2020.jpg"/>
                    <pic:cNvPicPr/>
                  </pic:nvPicPr>
                  <pic:blipFill>
                    <a:blip r:embed="rId1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1143000" cy="542925"/>
                    </a:xfrm>
                    <a:prstGeom prst="rect">
                      <a:avLst/>
                    </a:prstGeom>
                  </pic:spPr>
                </pic:pic>
              </a:graphicData>
            </a:graphic>
            <wp14:sizeRelH relativeFrom="page">
              <wp14:pctWidth>0</wp14:pctWidth>
            </wp14:sizeRelH>
            <wp14:sizeRelV relativeFrom="page">
              <wp14:pctHeight>0</wp14:pctHeight>
            </wp14:sizeRelV>
          </wp:anchor>
        </w:drawing>
      </w:r>
      <w:r w:rsidR="00B30EB1">
        <w:t>Front Cover Image</w:t>
      </w:r>
    </w:p>
    <w:p w14:paraId="064BA4C1" w14:textId="12A6B78E" w:rsidR="00B30EB1" w:rsidRDefault="009047EC">
      <w:r>
        <w:rPr>
          <w:noProof/>
        </w:rPr>
        <mc:AlternateContent>
          <mc:Choice Requires="wps">
            <w:drawing>
              <wp:anchor distT="0" distB="0" distL="114300" distR="114300" simplePos="0" relativeHeight="251658244" behindDoc="0" locked="0" layoutInCell="1" allowOverlap="1" wp14:anchorId="6C401F6B" wp14:editId="4DA7C50C">
                <wp:simplePos x="0" y="0"/>
                <wp:positionH relativeFrom="column">
                  <wp:posOffset>-495935</wp:posOffset>
                </wp:positionH>
                <wp:positionV relativeFrom="paragraph">
                  <wp:posOffset>2549498</wp:posOffset>
                </wp:positionV>
                <wp:extent cx="7019925" cy="1362075"/>
                <wp:effectExtent l="0" t="0" r="0" b="0"/>
                <wp:wrapNone/>
                <wp:docPr id="39" name="Text Box 39"/>
                <wp:cNvGraphicFramePr/>
                <a:graphic xmlns:a="http://schemas.openxmlformats.org/drawingml/2006/main">
                  <a:graphicData uri="http://schemas.microsoft.com/office/word/2010/wordprocessingShape">
                    <wps:wsp>
                      <wps:cNvSpPr txBox="1"/>
                      <wps:spPr>
                        <a:xfrm>
                          <a:off x="0" y="0"/>
                          <a:ext cx="7019925" cy="1362075"/>
                        </a:xfrm>
                        <a:prstGeom prst="rect">
                          <a:avLst/>
                        </a:prstGeom>
                        <a:noFill/>
                        <a:ln w="6350">
                          <a:noFill/>
                        </a:ln>
                      </wps:spPr>
                      <wps:txbx>
                        <w:txbxContent>
                          <w:p w14:paraId="7DA7ABDA" w14:textId="77777777" w:rsidR="00045F02" w:rsidRPr="00F96D5A" w:rsidRDefault="00045F02" w:rsidP="004F5991">
                            <w:pPr>
                              <w:spacing w:after="0"/>
                              <w:rPr>
                                <w:rFonts w:ascii="Arial" w:hAnsi="Arial" w:cs="Arial"/>
                                <w:b/>
                                <w:sz w:val="40"/>
                              </w:rPr>
                            </w:pPr>
                            <w:r>
                              <w:rPr>
                                <w:rFonts w:ascii="Arial" w:hAnsi="Arial" w:cs="Arial"/>
                                <w:b/>
                                <w:sz w:val="40"/>
                              </w:rPr>
                              <w:t>Useful Life Assessment of Inventoried Assets</w:t>
                            </w:r>
                          </w:p>
                          <w:p w14:paraId="2478B891" w14:textId="77777777" w:rsidR="00045F02" w:rsidRPr="00F96D5A" w:rsidRDefault="00045F02" w:rsidP="004F5991">
                            <w:pPr>
                              <w:spacing w:after="0" w:line="240" w:lineRule="auto"/>
                              <w:rPr>
                                <w:rFonts w:ascii="Arial" w:hAnsi="Arial" w:cs="Arial"/>
                                <w:sz w:val="40"/>
                              </w:rPr>
                            </w:pPr>
                            <w:r>
                              <w:rPr>
                                <w:rFonts w:ascii="Arial" w:hAnsi="Arial" w:cs="Arial"/>
                                <w:sz w:val="40"/>
                              </w:rPr>
                              <w:t>Recommendations</w:t>
                            </w:r>
                            <w:r w:rsidRPr="00F96D5A">
                              <w:rPr>
                                <w:rFonts w:ascii="Arial" w:hAnsi="Arial" w:cs="Arial"/>
                                <w:sz w:val="40"/>
                              </w:rPr>
                              <w:t xml:space="preserve"> Report</w:t>
                            </w:r>
                            <w:r>
                              <w:rPr>
                                <w:rFonts w:ascii="Arial" w:hAnsi="Arial" w:cs="Arial"/>
                                <w:sz w:val="40"/>
                              </w:rPr>
                              <w:br/>
                            </w:r>
                          </w:p>
                          <w:p w14:paraId="464D5B95" w14:textId="53AD7514" w:rsidR="00045F02" w:rsidRPr="00F96D5A" w:rsidDel="00755B40" w:rsidRDefault="00045F02" w:rsidP="004F5991">
                            <w:pPr>
                              <w:spacing w:after="0" w:line="240" w:lineRule="auto"/>
                              <w:rPr>
                                <w:del w:id="1" w:author="Lee, Doris" w:date="2021-01-29T14:47:00Z"/>
                                <w:rFonts w:ascii="Arial" w:hAnsi="Arial" w:cs="Arial"/>
                                <w:sz w:val="24"/>
                              </w:rPr>
                            </w:pPr>
                            <w:r w:rsidRPr="00DF4BC0">
                              <w:rPr>
                                <w:rFonts w:ascii="Arial" w:hAnsi="Arial" w:cs="Arial"/>
                                <w:sz w:val="24"/>
                              </w:rPr>
                              <w:t xml:space="preserve">DRAFT </w:t>
                            </w:r>
                            <w:r w:rsidRPr="00DF4BC0">
                              <w:rPr>
                                <w:rFonts w:ascii="Arial" w:hAnsi="Arial" w:cs="Arial"/>
                                <w:color w:val="FF0000"/>
                                <w:sz w:val="24"/>
                              </w:rPr>
                              <w:t xml:space="preserve">| </w:t>
                            </w:r>
                            <w:del w:id="2" w:author="Lee, Doris" w:date="2021-01-29T14:47:00Z">
                              <w:r w:rsidDel="00755B40">
                                <w:rPr>
                                  <w:rFonts w:ascii="Arial" w:hAnsi="Arial" w:cs="Arial"/>
                                  <w:sz w:val="24"/>
                                </w:rPr>
                                <w:delText>November</w:delText>
                              </w:r>
                              <w:r w:rsidRPr="00DF4BC0" w:rsidDel="00755B40">
                                <w:rPr>
                                  <w:rFonts w:ascii="Arial" w:hAnsi="Arial" w:cs="Arial"/>
                                  <w:sz w:val="24"/>
                                </w:rPr>
                                <w:delText xml:space="preserve"> </w:delText>
                              </w:r>
                            </w:del>
                            <w:ins w:id="3" w:author="Lee, Doris" w:date="2021-01-29T14:47:00Z">
                              <w:del w:id="4" w:author="Doris Lee" w:date="2021-05-12T17:03:00Z">
                                <w:r w:rsidDel="009047EC">
                                  <w:rPr>
                                    <w:rFonts w:ascii="Arial" w:hAnsi="Arial" w:cs="Arial"/>
                                    <w:sz w:val="24"/>
                                  </w:rPr>
                                  <w:delText>February</w:delText>
                                </w:r>
                              </w:del>
                            </w:ins>
                            <w:ins w:id="5" w:author="Doris Lee" w:date="2021-05-12T17:03:00Z">
                              <w:r>
                                <w:rPr>
                                  <w:rFonts w:ascii="Arial" w:hAnsi="Arial" w:cs="Arial"/>
                                  <w:sz w:val="24"/>
                                </w:rPr>
                                <w:t>May</w:t>
                              </w:r>
                            </w:ins>
                            <w:ins w:id="6" w:author="Lee, Doris" w:date="2021-01-29T14:47:00Z">
                              <w:r w:rsidRPr="00DF4BC0">
                                <w:rPr>
                                  <w:rFonts w:ascii="Arial" w:hAnsi="Arial" w:cs="Arial"/>
                                  <w:sz w:val="24"/>
                                </w:rPr>
                                <w:t xml:space="preserve"> </w:t>
                              </w:r>
                            </w:ins>
                            <w:ins w:id="7" w:author="Doris Lee" w:date="2021-05-12T17:03:00Z">
                              <w:r>
                                <w:rPr>
                                  <w:rFonts w:ascii="Arial" w:hAnsi="Arial" w:cs="Arial"/>
                                  <w:sz w:val="24"/>
                                  <w:highlight w:val="yellow"/>
                                </w:rPr>
                                <w:t>1</w:t>
                              </w:r>
                            </w:ins>
                            <w:ins w:id="8" w:author="Doris Lee" w:date="2021-05-13T16:28:00Z">
                              <w:r>
                                <w:rPr>
                                  <w:rFonts w:ascii="Arial" w:hAnsi="Arial" w:cs="Arial"/>
                                  <w:sz w:val="24"/>
                                  <w:highlight w:val="yellow"/>
                                </w:rPr>
                                <w:t>4</w:t>
                              </w:r>
                            </w:ins>
                            <w:del w:id="9" w:author="Doris Lee" w:date="2021-05-12T17:03:00Z">
                              <w:r w:rsidRPr="00755B40" w:rsidDel="009047EC">
                                <w:rPr>
                                  <w:rFonts w:ascii="Arial" w:hAnsi="Arial" w:cs="Arial"/>
                                  <w:sz w:val="24"/>
                                  <w:highlight w:val="yellow"/>
                                  <w:rPrChange w:id="10" w:author="Lee, Doris" w:date="2021-01-29T14:47:00Z">
                                    <w:rPr>
                                      <w:rFonts w:ascii="Arial" w:hAnsi="Arial" w:cs="Arial"/>
                                      <w:sz w:val="24"/>
                                    </w:rPr>
                                  </w:rPrChange>
                                </w:rPr>
                                <w:delText>10</w:delText>
                              </w:r>
                            </w:del>
                            <w:r w:rsidRPr="00755B40">
                              <w:rPr>
                                <w:rFonts w:ascii="Arial" w:hAnsi="Arial" w:cs="Arial"/>
                                <w:sz w:val="24"/>
                                <w:highlight w:val="yellow"/>
                                <w:vertAlign w:val="superscript"/>
                                <w:rPrChange w:id="11" w:author="Lee, Doris" w:date="2021-01-29T14:47:00Z">
                                  <w:rPr>
                                    <w:rFonts w:ascii="Arial" w:hAnsi="Arial" w:cs="Arial"/>
                                    <w:sz w:val="24"/>
                                    <w:vertAlign w:val="superscript"/>
                                  </w:rPr>
                                </w:rPrChange>
                              </w:rPr>
                              <w:t>th</w:t>
                            </w:r>
                            <w:r>
                              <w:rPr>
                                <w:rFonts w:ascii="Arial" w:hAnsi="Arial" w:cs="Arial"/>
                                <w:sz w:val="24"/>
                              </w:rPr>
                              <w:t xml:space="preserve">, </w:t>
                            </w:r>
                            <w:r w:rsidRPr="00E62119">
                              <w:rPr>
                                <w:rFonts w:ascii="Arial" w:hAnsi="Arial" w:cs="Arial"/>
                                <w:sz w:val="24"/>
                              </w:rPr>
                              <w:t>202</w:t>
                            </w:r>
                            <w:ins w:id="12" w:author="Lee, Doris" w:date="2021-01-29T14:47:00Z">
                              <w:r>
                                <w:rPr>
                                  <w:rFonts w:ascii="Arial" w:hAnsi="Arial" w:cs="Arial"/>
                                  <w:sz w:val="24"/>
                                </w:rPr>
                                <w:t>1</w:t>
                              </w:r>
                            </w:ins>
                            <w:del w:id="13" w:author="Lee, Doris" w:date="2021-01-29T14:47:00Z">
                              <w:r w:rsidRPr="00E62119" w:rsidDel="00755B40">
                                <w:rPr>
                                  <w:rFonts w:ascii="Arial" w:hAnsi="Arial" w:cs="Arial"/>
                                  <w:sz w:val="24"/>
                                </w:rPr>
                                <w:delText>0</w:delText>
                              </w:r>
                            </w:del>
                          </w:p>
                          <w:p w14:paraId="20BF32DB" w14:textId="77777777" w:rsidR="00045F02" w:rsidRPr="00F96D5A" w:rsidRDefault="00045F02" w:rsidP="00F96D5A">
                            <w:pPr>
                              <w:spacing w:after="0" w:line="240" w:lineRule="auto"/>
                              <w:rPr>
                                <w:rFonts w:ascii="Arial" w:hAnsi="Arial" w:cs="Arial"/>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6C401F6B" id="_x0000_t202" coordsize="21600,21600" o:spt="202" path="m,l,21600r21600,l21600,xe">
                <v:stroke joinstyle="miter"/>
                <v:path gradientshapeok="t" o:connecttype="rect"/>
              </v:shapetype>
              <v:shape id="Text Box 39" o:spid="_x0000_s1026" type="#_x0000_t202" style="position:absolute;margin-left:-39.05pt;margin-top:200.75pt;width:552.75pt;height:107.25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" filled="f" stroked="f" strokeweight=".5pt">
                <v:textbox>
                  <w:txbxContent>
                    <w:p w14:paraId="7DA7ABDA" w14:textId="77777777" w:rsidR="00045F02" w:rsidRPr="00F96D5A" w:rsidRDefault="00045F02" w:rsidP="004F5991">
                      <w:pPr>
                        <w:spacing w:after="0"/>
                        <w:rPr>
                          <w:rFonts w:ascii="Arial" w:hAnsi="Arial" w:cs="Arial"/>
                          <w:b/>
                          <w:sz w:val="40"/>
                        </w:rPr>
                      </w:pPr>
                      <w:r>
                        <w:rPr>
                          <w:rFonts w:ascii="Arial" w:hAnsi="Arial" w:cs="Arial"/>
                          <w:b/>
                          <w:sz w:val="40"/>
                        </w:rPr>
                        <w:t>Useful Life Assessment of Inventoried Assets</w:t>
                      </w:r>
                    </w:p>
                    <w:p w14:paraId="2478B891" w14:textId="77777777" w:rsidR="00045F02" w:rsidRPr="00F96D5A" w:rsidRDefault="00045F02" w:rsidP="004F5991">
                      <w:pPr>
                        <w:spacing w:after="0" w:line="240" w:lineRule="auto"/>
                        <w:rPr>
                          <w:rFonts w:ascii="Arial" w:hAnsi="Arial" w:cs="Arial"/>
                          <w:sz w:val="40"/>
                        </w:rPr>
                      </w:pPr>
                      <w:r>
                        <w:rPr>
                          <w:rFonts w:ascii="Arial" w:hAnsi="Arial" w:cs="Arial"/>
                          <w:sz w:val="40"/>
                        </w:rPr>
                        <w:t>Recommendations</w:t>
                      </w:r>
                      <w:r w:rsidRPr="00F96D5A">
                        <w:rPr>
                          <w:rFonts w:ascii="Arial" w:hAnsi="Arial" w:cs="Arial"/>
                          <w:sz w:val="40"/>
                        </w:rPr>
                        <w:t xml:space="preserve"> Report</w:t>
                      </w:r>
                      <w:r>
                        <w:rPr>
                          <w:rFonts w:ascii="Arial" w:hAnsi="Arial" w:cs="Arial"/>
                          <w:sz w:val="40"/>
                        </w:rPr>
                        <w:br/>
                      </w:r>
                    </w:p>
                    <w:p w14:paraId="464D5B95" w14:textId="53AD7514" w:rsidR="00045F02" w:rsidRPr="00F96D5A" w:rsidDel="00755B40" w:rsidRDefault="00045F02" w:rsidP="004F5991">
                      <w:pPr>
                        <w:spacing w:after="0" w:line="240" w:lineRule="auto"/>
                        <w:rPr>
                          <w:del w:id="14" w:author="Lee, Doris" w:date="2021-01-29T14:47:00Z"/>
                          <w:rFonts w:ascii="Arial" w:hAnsi="Arial" w:cs="Arial"/>
                          <w:sz w:val="24"/>
                        </w:rPr>
                      </w:pPr>
                      <w:r w:rsidRPr="00DF4BC0">
                        <w:rPr>
                          <w:rFonts w:ascii="Arial" w:hAnsi="Arial" w:cs="Arial"/>
                          <w:sz w:val="24"/>
                        </w:rPr>
                        <w:t xml:space="preserve">DRAFT </w:t>
                      </w:r>
                      <w:r w:rsidRPr="00DF4BC0">
                        <w:rPr>
                          <w:rFonts w:ascii="Arial" w:hAnsi="Arial" w:cs="Arial"/>
                          <w:color w:val="FF0000"/>
                          <w:sz w:val="24"/>
                        </w:rPr>
                        <w:t xml:space="preserve">| </w:t>
                      </w:r>
                      <w:del w:id="15" w:author="Lee, Doris" w:date="2021-01-29T14:47:00Z">
                        <w:r w:rsidDel="00755B40">
                          <w:rPr>
                            <w:rFonts w:ascii="Arial" w:hAnsi="Arial" w:cs="Arial"/>
                            <w:sz w:val="24"/>
                          </w:rPr>
                          <w:delText>November</w:delText>
                        </w:r>
                        <w:r w:rsidRPr="00DF4BC0" w:rsidDel="00755B40">
                          <w:rPr>
                            <w:rFonts w:ascii="Arial" w:hAnsi="Arial" w:cs="Arial"/>
                            <w:sz w:val="24"/>
                          </w:rPr>
                          <w:delText xml:space="preserve"> </w:delText>
                        </w:r>
                      </w:del>
                      <w:ins w:id="16" w:author="Lee, Doris" w:date="2021-01-29T14:47:00Z">
                        <w:del w:id="17" w:author="Doris Lee" w:date="2021-05-12T17:03:00Z">
                          <w:r w:rsidDel="009047EC">
                            <w:rPr>
                              <w:rFonts w:ascii="Arial" w:hAnsi="Arial" w:cs="Arial"/>
                              <w:sz w:val="24"/>
                            </w:rPr>
                            <w:delText>February</w:delText>
                          </w:r>
                        </w:del>
                      </w:ins>
                      <w:ins w:id="18" w:author="Doris Lee" w:date="2021-05-12T17:03:00Z">
                        <w:r>
                          <w:rPr>
                            <w:rFonts w:ascii="Arial" w:hAnsi="Arial" w:cs="Arial"/>
                            <w:sz w:val="24"/>
                          </w:rPr>
                          <w:t>May</w:t>
                        </w:r>
                      </w:ins>
                      <w:ins w:id="19" w:author="Lee, Doris" w:date="2021-01-29T14:47:00Z">
                        <w:r w:rsidRPr="00DF4BC0">
                          <w:rPr>
                            <w:rFonts w:ascii="Arial" w:hAnsi="Arial" w:cs="Arial"/>
                            <w:sz w:val="24"/>
                          </w:rPr>
                          <w:t xml:space="preserve"> </w:t>
                        </w:r>
                      </w:ins>
                      <w:ins w:id="20" w:author="Doris Lee" w:date="2021-05-12T17:03:00Z">
                        <w:r>
                          <w:rPr>
                            <w:rFonts w:ascii="Arial" w:hAnsi="Arial" w:cs="Arial"/>
                            <w:sz w:val="24"/>
                            <w:highlight w:val="yellow"/>
                          </w:rPr>
                          <w:t>1</w:t>
                        </w:r>
                      </w:ins>
                      <w:ins w:id="21" w:author="Doris Lee" w:date="2021-05-13T16:28:00Z">
                        <w:r>
                          <w:rPr>
                            <w:rFonts w:ascii="Arial" w:hAnsi="Arial" w:cs="Arial"/>
                            <w:sz w:val="24"/>
                            <w:highlight w:val="yellow"/>
                          </w:rPr>
                          <w:t>4</w:t>
                        </w:r>
                      </w:ins>
                      <w:del w:id="22" w:author="Doris Lee" w:date="2021-05-12T17:03:00Z">
                        <w:r w:rsidRPr="00755B40" w:rsidDel="009047EC">
                          <w:rPr>
                            <w:rFonts w:ascii="Arial" w:hAnsi="Arial" w:cs="Arial"/>
                            <w:sz w:val="24"/>
                            <w:highlight w:val="yellow"/>
                            <w:rPrChange w:id="23" w:author="Lee, Doris" w:date="2021-01-29T14:47:00Z">
                              <w:rPr>
                                <w:rFonts w:ascii="Arial" w:hAnsi="Arial" w:cs="Arial"/>
                                <w:sz w:val="24"/>
                              </w:rPr>
                            </w:rPrChange>
                          </w:rPr>
                          <w:delText>10</w:delText>
                        </w:r>
                      </w:del>
                      <w:r w:rsidRPr="00755B40">
                        <w:rPr>
                          <w:rFonts w:ascii="Arial" w:hAnsi="Arial" w:cs="Arial"/>
                          <w:sz w:val="24"/>
                          <w:highlight w:val="yellow"/>
                          <w:vertAlign w:val="superscript"/>
                          <w:rPrChange w:id="24" w:author="Lee, Doris" w:date="2021-01-29T14:47:00Z">
                            <w:rPr>
                              <w:rFonts w:ascii="Arial" w:hAnsi="Arial" w:cs="Arial"/>
                              <w:sz w:val="24"/>
                              <w:vertAlign w:val="superscript"/>
                            </w:rPr>
                          </w:rPrChange>
                        </w:rPr>
                        <w:t>th</w:t>
                      </w:r>
                      <w:r>
                        <w:rPr>
                          <w:rFonts w:ascii="Arial" w:hAnsi="Arial" w:cs="Arial"/>
                          <w:sz w:val="24"/>
                        </w:rPr>
                        <w:t xml:space="preserve">, </w:t>
                      </w:r>
                      <w:r w:rsidRPr="00E62119">
                        <w:rPr>
                          <w:rFonts w:ascii="Arial" w:hAnsi="Arial" w:cs="Arial"/>
                          <w:sz w:val="24"/>
                        </w:rPr>
                        <w:t>202</w:t>
                      </w:r>
                      <w:ins w:id="25" w:author="Lee, Doris" w:date="2021-01-29T14:47:00Z">
                        <w:r>
                          <w:rPr>
                            <w:rFonts w:ascii="Arial" w:hAnsi="Arial" w:cs="Arial"/>
                            <w:sz w:val="24"/>
                          </w:rPr>
                          <w:t>1</w:t>
                        </w:r>
                      </w:ins>
                      <w:del w:id="26" w:author="Lee, Doris" w:date="2021-01-29T14:47:00Z">
                        <w:r w:rsidRPr="00E62119" w:rsidDel="00755B40">
                          <w:rPr>
                            <w:rFonts w:ascii="Arial" w:hAnsi="Arial" w:cs="Arial"/>
                            <w:sz w:val="24"/>
                          </w:rPr>
                          <w:delText>0</w:delText>
                        </w:r>
                      </w:del>
                    </w:p>
                    <w:p w14:paraId="20BF32DB" w14:textId="77777777" w:rsidR="00045F02" w:rsidRPr="00F96D5A" w:rsidRDefault="00045F02" w:rsidP="00F96D5A">
                      <w:pPr>
                        <w:spacing w:after="0" w:line="240" w:lineRule="auto"/>
                        <w:rPr>
                          <w:rFonts w:ascii="Arial" w:hAnsi="Arial" w:cs="Arial"/>
                          <w:sz w:val="24"/>
                        </w:rPr>
                      </w:pP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43BE142E" wp14:editId="1C32B2DB">
                <wp:simplePos x="0" y="0"/>
                <wp:positionH relativeFrom="page">
                  <wp:posOffset>0</wp:posOffset>
                </wp:positionH>
                <wp:positionV relativeFrom="paragraph">
                  <wp:posOffset>1667179</wp:posOffset>
                </wp:positionV>
                <wp:extent cx="7771349" cy="94594"/>
                <wp:effectExtent l="0" t="0" r="1270" b="1270"/>
                <wp:wrapNone/>
                <wp:docPr id="40" name="Rectangle 40"/>
                <wp:cNvGraphicFramePr/>
                <a:graphic xmlns:a="http://schemas.openxmlformats.org/drawingml/2006/main">
                  <a:graphicData uri="http://schemas.microsoft.com/office/word/2010/wordprocessingShape">
                    <wps:wsp>
                      <wps:cNvSpPr/>
                      <wps:spPr>
                        <a:xfrm>
                          <a:off x="0" y="0"/>
                          <a:ext cx="7771349" cy="94594"/>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154850B" id="Rectangle 40" o:spid="_x0000_s1026" style="position:absolute;margin-left:0;margin-top:131.25pt;width:611.9pt;height:7.45pt;z-index:25165824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" fillcolor="red" stroked="f" strokeweight="1pt">
                <w10:wrap anchorx="page"/>
              </v:rect>
            </w:pict>
          </mc:Fallback>
        </mc:AlternateContent>
      </w:r>
      <w:r w:rsidR="00DA6C44">
        <w:rPr>
          <w:rFonts w:ascii="Arial" w:hAnsi="Arial" w:cs="Arial"/>
          <w:noProof/>
          <w:color w:val="2962FF"/>
          <w:lang w:val="en"/>
        </w:rPr>
        <w:drawing>
          <wp:anchor distT="0" distB="0" distL="114300" distR="114300" simplePos="0" relativeHeight="251660299" behindDoc="0" locked="0" layoutInCell="1" allowOverlap="1" wp14:anchorId="61315216" wp14:editId="7E6F3B46">
            <wp:simplePos x="0" y="0"/>
            <wp:positionH relativeFrom="page">
              <wp:posOffset>5117224</wp:posOffset>
            </wp:positionH>
            <wp:positionV relativeFrom="paragraph">
              <wp:posOffset>6975825</wp:posOffset>
            </wp:positionV>
            <wp:extent cx="2316697" cy="822960"/>
            <wp:effectExtent l="0" t="0" r="7620" b="0"/>
            <wp:wrapSquare wrapText="bothSides"/>
            <wp:docPr id="8" name="Picture 8" descr="King County Metro Bus | Port of Seattl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Metro Bus | Port of Seattle">
                      <a:hlinkClick r:id="rId16" tgtFrame="&quot;_blank&quot;"/>
                    </pic:cNvP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16697" cy="822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41607">
        <w:rPr>
          <w:noProof/>
        </w:rPr>
        <mc:AlternateContent>
          <mc:Choice Requires="wps">
            <w:drawing>
              <wp:anchor distT="0" distB="0" distL="114300" distR="114300" simplePos="0" relativeHeight="251658242" behindDoc="0" locked="0" layoutInCell="1" allowOverlap="1" wp14:anchorId="1DD8E75C" wp14:editId="6E0E81D7">
                <wp:simplePos x="0" y="0"/>
                <wp:positionH relativeFrom="page">
                  <wp:posOffset>20320</wp:posOffset>
                </wp:positionH>
                <wp:positionV relativeFrom="paragraph">
                  <wp:posOffset>4582633</wp:posOffset>
                </wp:positionV>
                <wp:extent cx="10048240" cy="2038350"/>
                <wp:effectExtent l="0" t="0" r="0" b="0"/>
                <wp:wrapNone/>
                <wp:docPr id="38" name="Rectangle 38"/>
                <wp:cNvGraphicFramePr/>
                <a:graphic xmlns:a="http://schemas.openxmlformats.org/drawingml/2006/main">
                  <a:graphicData uri="http://schemas.microsoft.com/office/word/2010/wordprocessingShape">
                    <wps:wsp>
                      <wps:cNvSpPr/>
                      <wps:spPr>
                        <a:xfrm>
                          <a:off x="0" y="0"/>
                          <a:ext cx="10048240" cy="203835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D31B044" id="Rectangle 38" o:spid="_x0000_s1026" style="position:absolute;margin-left:1.6pt;margin-top:360.85pt;width:791.2pt;height:160.5pt;z-index:25165824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" fillcolor="white [3212]" stroked="f" strokeweight="1pt">
                <w10:wrap anchorx="page"/>
              </v:rect>
            </w:pict>
          </mc:Fallback>
        </mc:AlternateContent>
      </w:r>
      <w:r w:rsidR="00B30EB1">
        <w:br w:type="page"/>
      </w:r>
      <w:r w:rsidR="00B1105A">
        <w:rPr>
          <w:noProof/>
        </w:rPr>
        <w:lastRenderedPageBreak/>
        <w:drawing>
          <wp:anchor distT="0" distB="0" distL="114300" distR="114300" simplePos="0" relativeHeight="251658248" behindDoc="0" locked="0" layoutInCell="1" allowOverlap="1" wp14:anchorId="7E6F788F" wp14:editId="43734580">
            <wp:simplePos x="0" y="0"/>
            <wp:positionH relativeFrom="page">
              <wp:align>right</wp:align>
            </wp:positionH>
            <wp:positionV relativeFrom="paragraph">
              <wp:posOffset>-914759</wp:posOffset>
            </wp:positionV>
            <wp:extent cx="2531378" cy="4966211"/>
            <wp:effectExtent l="0" t="0" r="2540" b="0"/>
            <wp:wrapNone/>
            <wp:docPr id="61"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6"/>
                    <pic:cNvPicPr>
                      <a:picLocks noChangeAspect="1"/>
                    </pic:cNvPicPr>
                  </pic:nvPicPr>
                  <pic:blipFill rotWithShape="1">
                    <a:blip r:embed="rId13">
                      <a:duotone>
                        <a:prstClr val="black"/>
                        <a:srgbClr val="FF0000">
                          <a:tint val="45000"/>
                          <a:satMod val="400000"/>
                        </a:srgbClr>
                      </a:duotone>
                      <a:extLst>
                        <a:ext uri="{28A0092B-C50C-407E-A947-70E740481C1C}">
                          <a14:useLocalDpi xmlns:a14="http://schemas.microsoft.com/office/drawing/2010/main" val="0"/>
                        </a:ext>
                      </a:extLst>
                    </a:blip>
                    <a:srcRect r="42719"/>
                    <a:stretch/>
                  </pic:blipFill>
                  <pic:spPr>
                    <a:xfrm>
                      <a:off x="0" y="0"/>
                      <a:ext cx="2531378" cy="4966211"/>
                    </a:xfrm>
                    <a:prstGeom prst="rect">
                      <a:avLst/>
                    </a:prstGeom>
                  </pic:spPr>
                </pic:pic>
              </a:graphicData>
            </a:graphic>
            <wp14:sizeRelH relativeFrom="page">
              <wp14:pctWidth>0</wp14:pctWidth>
            </wp14:sizeRelH>
            <wp14:sizeRelV relativeFrom="page">
              <wp14:pctHeight>0</wp14:pctHeight>
            </wp14:sizeRelV>
          </wp:anchor>
        </w:drawing>
      </w:r>
      <w:r w:rsidR="00B1105A">
        <w:t xml:space="preserve"> </w:t>
      </w:r>
    </w:p>
    <w:p w14:paraId="5F718596" w14:textId="77777777" w:rsidR="00B1105A" w:rsidRDefault="00B1105A">
      <w:pPr>
        <w:sectPr w:rsidR="00B1105A" w:rsidSect="00B1105A">
          <w:headerReference w:type="even" r:id="rId18"/>
          <w:headerReference w:type="default" r:id="rId19"/>
          <w:headerReference w:type="first" r:id="rId20"/>
          <w:pgSz w:w="12240" w:h="15840" w:code="1"/>
          <w:pgMar w:top="1440" w:right="1440" w:bottom="1440" w:left="1440" w:header="720" w:footer="720" w:gutter="0"/>
          <w:cols w:space="720"/>
          <w:docGrid w:linePitch="360"/>
        </w:sectPr>
      </w:pPr>
      <w:bookmarkStart w:id="27" w:name="_Toc34839472"/>
    </w:p>
    <w:p w14:paraId="211EC4BA" w14:textId="77777777" w:rsidR="00991495" w:rsidRDefault="00B30EB1" w:rsidP="00267AB4">
      <w:pPr>
        <w:pStyle w:val="Heading1"/>
        <w:numPr>
          <w:ilvl w:val="0"/>
          <w:numId w:val="0"/>
        </w:numPr>
        <w:ind w:left="432" w:hanging="432"/>
      </w:pPr>
      <w:bookmarkStart w:id="28" w:name="_Toc35855808"/>
      <w:bookmarkStart w:id="29" w:name="_Toc35855828"/>
      <w:bookmarkStart w:id="30" w:name="_Toc36201156"/>
      <w:bookmarkStart w:id="31" w:name="_Toc36990655"/>
      <w:bookmarkStart w:id="32" w:name="_Toc37021172"/>
      <w:bookmarkStart w:id="33" w:name="_Toc39068039"/>
      <w:bookmarkStart w:id="34" w:name="_Toc39068628"/>
      <w:bookmarkStart w:id="35" w:name="_Toc39150630"/>
      <w:bookmarkStart w:id="36" w:name="_Toc39150709"/>
      <w:bookmarkStart w:id="37" w:name="_Toc39571254"/>
      <w:bookmarkStart w:id="38" w:name="_Toc39660130"/>
      <w:bookmarkStart w:id="39" w:name="_Toc39665305"/>
      <w:bookmarkStart w:id="40" w:name="_Toc39665360"/>
      <w:bookmarkStart w:id="41" w:name="_Toc47438056"/>
      <w:bookmarkStart w:id="42" w:name="_Toc50995572"/>
      <w:bookmarkStart w:id="43" w:name="_Toc52353350"/>
      <w:bookmarkStart w:id="44" w:name="_Toc52904281"/>
      <w:bookmarkStart w:id="45" w:name="_Toc53062288"/>
      <w:bookmarkStart w:id="46" w:name="_Toc53160041"/>
      <w:bookmarkStart w:id="47" w:name="_Toc53325819"/>
      <w:bookmarkStart w:id="48" w:name="_Toc54346521"/>
      <w:bookmarkStart w:id="49" w:name="_Toc55200149"/>
      <w:bookmarkStart w:id="50" w:name="_Toc55217577"/>
      <w:bookmarkStart w:id="51" w:name="_Toc55897149"/>
      <w:bookmarkStart w:id="52" w:name="_Toc55900334"/>
      <w:bookmarkStart w:id="53" w:name="_Toc57202266"/>
      <w:bookmarkStart w:id="54" w:name="_Toc62824301"/>
      <w:bookmarkStart w:id="55" w:name="_Toc63178072"/>
      <w:r>
        <w:lastRenderedPageBreak/>
        <w:t>Release Details</w:t>
      </w:r>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p>
    <w:p w14:paraId="346DE95D" w14:textId="77777777" w:rsidR="00B30EB1" w:rsidRDefault="00B30EB1" w:rsidP="00B30EB1"/>
    <w:p w14:paraId="779E6DCC" w14:textId="77777777" w:rsidR="00B30EB1" w:rsidRDefault="00B30EB1" w:rsidP="00267AB4">
      <w:pPr>
        <w:pStyle w:val="Heading2"/>
        <w:numPr>
          <w:ilvl w:val="0"/>
          <w:numId w:val="0"/>
        </w:numPr>
        <w:ind w:left="576" w:hanging="576"/>
      </w:pPr>
      <w:bookmarkStart w:id="56" w:name="_Toc34839473"/>
      <w:bookmarkStart w:id="57" w:name="_Toc36990656"/>
      <w:bookmarkStart w:id="58" w:name="_Toc37021173"/>
      <w:bookmarkStart w:id="59" w:name="_Toc39068040"/>
      <w:bookmarkStart w:id="60" w:name="_Toc39068629"/>
      <w:bookmarkStart w:id="61" w:name="_Toc39150631"/>
      <w:bookmarkStart w:id="62" w:name="_Toc39150710"/>
      <w:bookmarkStart w:id="63" w:name="_Toc39571255"/>
      <w:bookmarkStart w:id="64" w:name="_Toc39660131"/>
      <w:bookmarkStart w:id="65" w:name="_Toc39665306"/>
      <w:bookmarkStart w:id="66" w:name="_Toc39665361"/>
      <w:bookmarkStart w:id="67" w:name="_Toc47438057"/>
      <w:bookmarkStart w:id="68" w:name="_Toc50995573"/>
      <w:bookmarkStart w:id="69" w:name="_Toc52353351"/>
      <w:bookmarkStart w:id="70" w:name="_Toc52904282"/>
      <w:bookmarkStart w:id="71" w:name="_Toc53062289"/>
      <w:bookmarkStart w:id="72" w:name="_Toc53160042"/>
      <w:bookmarkStart w:id="73" w:name="_Toc53325820"/>
      <w:bookmarkStart w:id="74" w:name="_Toc54346522"/>
      <w:bookmarkStart w:id="75" w:name="_Toc55200150"/>
      <w:bookmarkStart w:id="76" w:name="_Toc55217578"/>
      <w:bookmarkStart w:id="77" w:name="_Toc55897150"/>
      <w:bookmarkStart w:id="78" w:name="_Toc55900335"/>
      <w:bookmarkStart w:id="79" w:name="_Toc57202267"/>
      <w:bookmarkStart w:id="80" w:name="_Toc62824302"/>
      <w:bookmarkStart w:id="81" w:name="_Toc63178073"/>
      <w:r>
        <w:t>This Document</w:t>
      </w:r>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p>
    <w:tbl>
      <w:tblPr>
        <w:tblStyle w:val="TableGrid"/>
        <w:tblW w:w="0" w:type="auto"/>
        <w:tblLook w:val="04A0" w:firstRow="1" w:lastRow="0" w:firstColumn="1" w:lastColumn="0" w:noHBand="0" w:noVBand="1"/>
      </w:tblPr>
      <w:tblGrid>
        <w:gridCol w:w="1696"/>
        <w:gridCol w:w="1111"/>
        <w:gridCol w:w="3285"/>
        <w:gridCol w:w="3258"/>
      </w:tblGrid>
      <w:tr w:rsidR="004F5991" w14:paraId="7C4DD25D" w14:textId="77777777" w:rsidTr="00AF6AE2">
        <w:tc>
          <w:tcPr>
            <w:tcW w:w="2807" w:type="dxa"/>
            <w:gridSpan w:val="2"/>
            <w:shd w:val="clear" w:color="auto" w:fill="263287"/>
          </w:tcPr>
          <w:p w14:paraId="13E72339" w14:textId="77777777" w:rsidR="004F5991" w:rsidRDefault="004F5991" w:rsidP="004F5991">
            <w:pPr>
              <w:spacing w:before="120" w:after="120"/>
            </w:pPr>
            <w:r>
              <w:t>Release Date</w:t>
            </w:r>
          </w:p>
        </w:tc>
        <w:tc>
          <w:tcPr>
            <w:tcW w:w="6543" w:type="dxa"/>
            <w:gridSpan w:val="2"/>
          </w:tcPr>
          <w:p w14:paraId="253EFBC7" w14:textId="5ADC29FA" w:rsidR="004F5991" w:rsidRPr="000F7783" w:rsidRDefault="003D18A0" w:rsidP="004F5991">
            <w:pPr>
              <w:spacing w:before="120" w:after="120"/>
            </w:pPr>
            <w:del w:id="82" w:author="Lee, Doris" w:date="2021-01-29T14:46:00Z">
              <w:r w:rsidRPr="000F7783" w:rsidDel="00755B40">
                <w:delText>Nov</w:delText>
              </w:r>
              <w:r w:rsidR="00B45EEA" w:rsidRPr="000F7783" w:rsidDel="00755B40">
                <w:delText xml:space="preserve">ember </w:delText>
              </w:r>
            </w:del>
            <w:ins w:id="83" w:author="Lee, Doris" w:date="2021-01-29T14:46:00Z">
              <w:del w:id="84" w:author="Doris Lee" w:date="2021-05-12T17:05:00Z">
                <w:r w:rsidR="00755B40" w:rsidDel="0017076D">
                  <w:delText>Feb</w:delText>
                </w:r>
              </w:del>
            </w:ins>
            <w:ins w:id="85" w:author="Lee, Doris" w:date="2021-01-29T14:47:00Z">
              <w:del w:id="86" w:author="Doris Lee" w:date="2021-05-12T17:05:00Z">
                <w:r w:rsidR="00755B40" w:rsidDel="0017076D">
                  <w:delText>ruary</w:delText>
                </w:r>
              </w:del>
            </w:ins>
            <w:ins w:id="87" w:author="Doris Lee" w:date="2021-05-12T17:05:00Z">
              <w:r w:rsidR="0017076D">
                <w:t>May</w:t>
              </w:r>
            </w:ins>
            <w:ins w:id="88" w:author="Lee, Doris" w:date="2021-01-29T14:47:00Z">
              <w:r w:rsidR="00755B40">
                <w:t xml:space="preserve"> </w:t>
              </w:r>
            </w:ins>
            <w:r w:rsidR="001F0BB6" w:rsidRPr="00755B40">
              <w:rPr>
                <w:highlight w:val="yellow"/>
                <w:rPrChange w:id="89" w:author="Lee, Doris" w:date="2021-01-29T14:47:00Z">
                  <w:rPr/>
                </w:rPrChange>
              </w:rPr>
              <w:t>1</w:t>
            </w:r>
            <w:ins w:id="90" w:author="Doris Lee" w:date="2021-05-13T16:28:00Z">
              <w:r w:rsidR="00535F48">
                <w:rPr>
                  <w:highlight w:val="yellow"/>
                </w:rPr>
                <w:t>4</w:t>
              </w:r>
            </w:ins>
            <w:del w:id="91" w:author="Doris Lee" w:date="2021-05-12T17:05:00Z">
              <w:r w:rsidR="001F0BB6" w:rsidRPr="00755B40" w:rsidDel="0017076D">
                <w:rPr>
                  <w:highlight w:val="yellow"/>
                  <w:rPrChange w:id="92" w:author="Lee, Doris" w:date="2021-01-29T14:47:00Z">
                    <w:rPr/>
                  </w:rPrChange>
                </w:rPr>
                <w:delText>0</w:delText>
              </w:r>
            </w:del>
            <w:r w:rsidR="006E435C" w:rsidRPr="00755B40">
              <w:rPr>
                <w:highlight w:val="yellow"/>
                <w:vertAlign w:val="superscript"/>
                <w:rPrChange w:id="93" w:author="Lee, Doris" w:date="2021-01-29T14:47:00Z">
                  <w:rPr>
                    <w:vertAlign w:val="superscript"/>
                  </w:rPr>
                </w:rPrChange>
              </w:rPr>
              <w:t>th</w:t>
            </w:r>
            <w:r w:rsidR="004F5991" w:rsidRPr="000F7783">
              <w:t>, 202</w:t>
            </w:r>
            <w:ins w:id="94" w:author="Lee, Doris" w:date="2021-01-29T14:47:00Z">
              <w:r w:rsidR="00755B40">
                <w:t>1</w:t>
              </w:r>
            </w:ins>
            <w:del w:id="95" w:author="Lee, Doris" w:date="2021-01-29T14:47:00Z">
              <w:r w:rsidR="004F5991" w:rsidRPr="000F7783" w:rsidDel="00755B40">
                <w:delText>0</w:delText>
              </w:r>
            </w:del>
          </w:p>
        </w:tc>
      </w:tr>
      <w:tr w:rsidR="004F5991" w14:paraId="4A0D4B69" w14:textId="77777777" w:rsidTr="00AF6AE2">
        <w:tc>
          <w:tcPr>
            <w:tcW w:w="2807" w:type="dxa"/>
            <w:gridSpan w:val="2"/>
            <w:shd w:val="clear" w:color="auto" w:fill="263287"/>
          </w:tcPr>
          <w:p w14:paraId="508C2827" w14:textId="77777777" w:rsidR="004F5991" w:rsidRDefault="004F5991" w:rsidP="004F5991">
            <w:pPr>
              <w:spacing w:before="120" w:after="120"/>
            </w:pPr>
            <w:r>
              <w:t>Filename</w:t>
            </w:r>
          </w:p>
        </w:tc>
        <w:tc>
          <w:tcPr>
            <w:tcW w:w="6543" w:type="dxa"/>
            <w:gridSpan w:val="2"/>
          </w:tcPr>
          <w:p w14:paraId="2BED4F70" w14:textId="6B7CF0ED" w:rsidR="004F5991" w:rsidRPr="000F7783" w:rsidRDefault="004F5991" w:rsidP="004F5991">
            <w:pPr>
              <w:spacing w:before="120" w:after="120"/>
            </w:pPr>
            <w:r w:rsidRPr="000F7783">
              <w:t>202</w:t>
            </w:r>
            <w:ins w:id="96" w:author="Lee, Doris" w:date="2021-01-29T14:47:00Z">
              <w:r w:rsidR="00755B40">
                <w:t>1</w:t>
              </w:r>
            </w:ins>
            <w:del w:id="97" w:author="Lee, Doris" w:date="2021-01-29T14:47:00Z">
              <w:r w:rsidRPr="000F7783" w:rsidDel="00755B40">
                <w:delText>0</w:delText>
              </w:r>
            </w:del>
            <w:ins w:id="98" w:author="Lee, Doris" w:date="2021-01-29T14:47:00Z">
              <w:r w:rsidR="00755B40">
                <w:t>0</w:t>
              </w:r>
            </w:ins>
            <w:ins w:id="99" w:author="Doris Lee" w:date="2021-05-12T17:05:00Z">
              <w:r w:rsidR="0017076D">
                <w:t>5</w:t>
              </w:r>
            </w:ins>
            <w:ins w:id="100" w:author="Lee, Doris" w:date="2021-01-29T14:47:00Z">
              <w:del w:id="101" w:author="Doris Lee" w:date="2021-05-12T17:05:00Z">
                <w:r w:rsidR="00755B40" w:rsidDel="0017076D">
                  <w:delText>2</w:delText>
                </w:r>
              </w:del>
            </w:ins>
            <w:del w:id="102" w:author="Lee, Doris" w:date="2021-01-29T14:47:00Z">
              <w:r w:rsidRPr="00755B40" w:rsidDel="00755B40">
                <w:rPr>
                  <w:highlight w:val="yellow"/>
                  <w:rPrChange w:id="103" w:author="Lee, Doris" w:date="2021-01-29T14:47:00Z">
                    <w:rPr/>
                  </w:rPrChange>
                </w:rPr>
                <w:delText>1</w:delText>
              </w:r>
              <w:r w:rsidR="00B45EEA" w:rsidRPr="00755B40" w:rsidDel="00755B40">
                <w:rPr>
                  <w:highlight w:val="yellow"/>
                  <w:rPrChange w:id="104" w:author="Lee, Doris" w:date="2021-01-29T14:47:00Z">
                    <w:rPr/>
                  </w:rPrChange>
                </w:rPr>
                <w:delText>1</w:delText>
              </w:r>
            </w:del>
            <w:r w:rsidR="001F0BB6" w:rsidRPr="00755B40">
              <w:rPr>
                <w:highlight w:val="yellow"/>
                <w:rPrChange w:id="105" w:author="Lee, Doris" w:date="2021-01-29T14:47:00Z">
                  <w:rPr/>
                </w:rPrChange>
              </w:rPr>
              <w:t>1</w:t>
            </w:r>
            <w:ins w:id="106" w:author="Doris Lee" w:date="2021-05-13T16:28:00Z">
              <w:r w:rsidR="00535F48">
                <w:rPr>
                  <w:highlight w:val="yellow"/>
                </w:rPr>
                <w:t>4</w:t>
              </w:r>
            </w:ins>
            <w:del w:id="107" w:author="Doris Lee" w:date="2021-05-12T17:05:00Z">
              <w:r w:rsidR="001F0BB6" w:rsidRPr="00755B40" w:rsidDel="0017076D">
                <w:rPr>
                  <w:highlight w:val="yellow"/>
                  <w:rPrChange w:id="108" w:author="Lee, Doris" w:date="2021-01-29T14:47:00Z">
                    <w:rPr/>
                  </w:rPrChange>
                </w:rPr>
                <w:delText>0</w:delText>
              </w:r>
            </w:del>
            <w:r w:rsidRPr="000F7783">
              <w:t>_KCMetroTAMPlanRedev_UsefulLifeAssessment (v</w:t>
            </w:r>
            <w:ins w:id="109" w:author="Lee, Doris" w:date="2021-01-29T14:49:00Z">
              <w:r w:rsidR="00D918C3">
                <w:t>1</w:t>
              </w:r>
            </w:ins>
            <w:del w:id="110" w:author="Lee, Doris" w:date="2021-01-29T14:47:00Z">
              <w:r w:rsidRPr="000F7783" w:rsidDel="00755B40">
                <w:delText>1</w:delText>
              </w:r>
            </w:del>
            <w:r w:rsidRPr="000F7783">
              <w:t>-ISSUED)</w:t>
            </w:r>
          </w:p>
        </w:tc>
      </w:tr>
      <w:tr w:rsidR="004F5991" w:rsidRPr="00A522C8" w14:paraId="4DE4D265" w14:textId="77777777" w:rsidTr="004F5991">
        <w:tc>
          <w:tcPr>
            <w:tcW w:w="1696" w:type="dxa"/>
            <w:vMerge w:val="restart"/>
            <w:shd w:val="clear" w:color="auto" w:fill="263287"/>
          </w:tcPr>
          <w:p w14:paraId="7B12DF2C" w14:textId="77777777" w:rsidR="004F5991" w:rsidRDefault="004F5991" w:rsidP="003E3555">
            <w:pPr>
              <w:spacing w:before="120" w:after="120"/>
            </w:pPr>
            <w:r>
              <w:t>Author</w:t>
            </w:r>
          </w:p>
        </w:tc>
        <w:tc>
          <w:tcPr>
            <w:tcW w:w="1111" w:type="dxa"/>
            <w:shd w:val="clear" w:color="auto" w:fill="263287"/>
          </w:tcPr>
          <w:p w14:paraId="1E0887A2" w14:textId="77777777" w:rsidR="004F5991" w:rsidRDefault="004F5991" w:rsidP="003E3555">
            <w:pPr>
              <w:spacing w:before="120" w:after="120"/>
            </w:pPr>
            <w:r>
              <w:t>Name</w:t>
            </w:r>
          </w:p>
        </w:tc>
        <w:tc>
          <w:tcPr>
            <w:tcW w:w="3285" w:type="dxa"/>
          </w:tcPr>
          <w:p w14:paraId="48481403" w14:textId="77777777" w:rsidR="004F5991" w:rsidRPr="00D340F9" w:rsidRDefault="004F5991" w:rsidP="003E3555">
            <w:pPr>
              <w:spacing w:before="120" w:after="120"/>
            </w:pPr>
            <w:r>
              <w:t>Doris Lee</w:t>
            </w:r>
          </w:p>
        </w:tc>
        <w:tc>
          <w:tcPr>
            <w:tcW w:w="3258" w:type="dxa"/>
          </w:tcPr>
          <w:p w14:paraId="10349FD8" w14:textId="77777777" w:rsidR="004F5991" w:rsidRDefault="004F5991" w:rsidP="00DB0CC1">
            <w:pPr>
              <w:spacing w:before="120" w:after="120"/>
            </w:pPr>
            <w:r>
              <w:t>Nicholas Richter</w:t>
            </w:r>
          </w:p>
        </w:tc>
      </w:tr>
      <w:tr w:rsidR="004F5991" w14:paraId="177DEE3A" w14:textId="77777777" w:rsidTr="004F5991">
        <w:tc>
          <w:tcPr>
            <w:tcW w:w="1696" w:type="dxa"/>
            <w:vMerge/>
            <w:shd w:val="clear" w:color="auto" w:fill="263287"/>
          </w:tcPr>
          <w:p w14:paraId="5E685DFB" w14:textId="77777777" w:rsidR="004F5991" w:rsidRPr="00A522C8" w:rsidRDefault="004F5991" w:rsidP="003E3555">
            <w:pPr>
              <w:spacing w:before="120" w:after="120"/>
            </w:pPr>
          </w:p>
        </w:tc>
        <w:tc>
          <w:tcPr>
            <w:tcW w:w="1111" w:type="dxa"/>
            <w:shd w:val="clear" w:color="auto" w:fill="263287"/>
          </w:tcPr>
          <w:p w14:paraId="64EA5899" w14:textId="77777777" w:rsidR="004F5991" w:rsidRDefault="004F5991" w:rsidP="003E3555">
            <w:pPr>
              <w:spacing w:before="120" w:after="120"/>
            </w:pPr>
            <w:r>
              <w:t>Title</w:t>
            </w:r>
          </w:p>
        </w:tc>
        <w:tc>
          <w:tcPr>
            <w:tcW w:w="3285" w:type="dxa"/>
          </w:tcPr>
          <w:p w14:paraId="0D55CD70" w14:textId="77777777" w:rsidR="004F5991" w:rsidRDefault="004F5991" w:rsidP="003E3555">
            <w:pPr>
              <w:spacing w:before="120" w:after="120"/>
            </w:pPr>
            <w:r>
              <w:t>Manager, West Region Asset Management and Business Advisory</w:t>
            </w:r>
          </w:p>
        </w:tc>
        <w:tc>
          <w:tcPr>
            <w:tcW w:w="3258" w:type="dxa"/>
          </w:tcPr>
          <w:p w14:paraId="2FB6EBB9" w14:textId="77777777" w:rsidR="004F5991" w:rsidRDefault="004F5991" w:rsidP="00DB0CC1">
            <w:pPr>
              <w:spacing w:before="120" w:after="120"/>
            </w:pPr>
            <w:r>
              <w:t>Lead Systems Analyst</w:t>
            </w:r>
          </w:p>
        </w:tc>
      </w:tr>
      <w:tr w:rsidR="00B30EB1" w14:paraId="3E7E85E3" w14:textId="77777777" w:rsidTr="00AF6AE2">
        <w:tc>
          <w:tcPr>
            <w:tcW w:w="1696" w:type="dxa"/>
            <w:vMerge w:val="restart"/>
            <w:shd w:val="clear" w:color="auto" w:fill="263287"/>
          </w:tcPr>
          <w:p w14:paraId="5528EEA0" w14:textId="77777777" w:rsidR="00B30EB1" w:rsidRDefault="00B30EB1" w:rsidP="003E3555">
            <w:pPr>
              <w:spacing w:before="120" w:after="120"/>
            </w:pPr>
            <w:r>
              <w:t>Reviewed and Approved By</w:t>
            </w:r>
          </w:p>
        </w:tc>
        <w:tc>
          <w:tcPr>
            <w:tcW w:w="1111" w:type="dxa"/>
            <w:shd w:val="clear" w:color="auto" w:fill="263287"/>
          </w:tcPr>
          <w:p w14:paraId="1E575BE0" w14:textId="77777777" w:rsidR="00B30EB1" w:rsidRDefault="00B30EB1" w:rsidP="003E3555">
            <w:pPr>
              <w:spacing w:before="120" w:after="120"/>
            </w:pPr>
            <w:r>
              <w:t>Name</w:t>
            </w:r>
          </w:p>
        </w:tc>
        <w:tc>
          <w:tcPr>
            <w:tcW w:w="3285" w:type="dxa"/>
          </w:tcPr>
          <w:p w14:paraId="186C5B7F" w14:textId="77777777" w:rsidR="00B30EB1" w:rsidRDefault="003E3555" w:rsidP="003E3555">
            <w:pPr>
              <w:spacing w:before="120" w:after="120"/>
            </w:pPr>
            <w:r>
              <w:t>Doris Lee</w:t>
            </w:r>
          </w:p>
        </w:tc>
        <w:tc>
          <w:tcPr>
            <w:tcW w:w="3258" w:type="dxa"/>
          </w:tcPr>
          <w:p w14:paraId="0FFED6AE" w14:textId="77777777" w:rsidR="00B30EB1" w:rsidRDefault="00AE32C3" w:rsidP="003E3555">
            <w:pPr>
              <w:spacing w:before="120" w:after="120"/>
            </w:pPr>
            <w:r>
              <w:t xml:space="preserve">Dr. </w:t>
            </w:r>
            <w:r w:rsidR="00F148BD">
              <w:t>Christian Roberts</w:t>
            </w:r>
          </w:p>
        </w:tc>
      </w:tr>
      <w:tr w:rsidR="00B30EB1" w14:paraId="07F23A73" w14:textId="77777777" w:rsidTr="00AF6AE2">
        <w:tc>
          <w:tcPr>
            <w:tcW w:w="1696" w:type="dxa"/>
            <w:vMerge/>
            <w:shd w:val="clear" w:color="auto" w:fill="263287"/>
          </w:tcPr>
          <w:p w14:paraId="16E3238B" w14:textId="77777777" w:rsidR="00B30EB1" w:rsidRDefault="00B30EB1" w:rsidP="003E3555">
            <w:pPr>
              <w:spacing w:before="120" w:after="120"/>
            </w:pPr>
          </w:p>
        </w:tc>
        <w:tc>
          <w:tcPr>
            <w:tcW w:w="1111" w:type="dxa"/>
            <w:shd w:val="clear" w:color="auto" w:fill="263287"/>
          </w:tcPr>
          <w:p w14:paraId="22D74950" w14:textId="77777777" w:rsidR="00B30EB1" w:rsidRDefault="00B30EB1" w:rsidP="003E3555">
            <w:pPr>
              <w:spacing w:before="120" w:after="120"/>
            </w:pPr>
            <w:r>
              <w:t>Title</w:t>
            </w:r>
          </w:p>
        </w:tc>
        <w:tc>
          <w:tcPr>
            <w:tcW w:w="3285" w:type="dxa"/>
          </w:tcPr>
          <w:p w14:paraId="38245648" w14:textId="77777777" w:rsidR="00B30EB1" w:rsidRDefault="003E3555" w:rsidP="003E3555">
            <w:pPr>
              <w:spacing w:before="120" w:after="120"/>
            </w:pPr>
            <w:r>
              <w:t>Manager</w:t>
            </w:r>
            <w:r w:rsidR="00203E82">
              <w:t>,</w:t>
            </w:r>
            <w:r>
              <w:t xml:space="preserve"> West </w:t>
            </w:r>
            <w:r w:rsidR="00203E82">
              <w:t>Region</w:t>
            </w:r>
            <w:r>
              <w:t xml:space="preserve"> </w:t>
            </w:r>
            <w:r w:rsidR="00203E82">
              <w:t>Asset Management and Business Advisory</w:t>
            </w:r>
          </w:p>
        </w:tc>
        <w:tc>
          <w:tcPr>
            <w:tcW w:w="3258" w:type="dxa"/>
          </w:tcPr>
          <w:p w14:paraId="650EE84A" w14:textId="77777777" w:rsidR="00B30EB1" w:rsidRDefault="00DB0CC1" w:rsidP="003E3555">
            <w:pPr>
              <w:spacing w:before="120" w:after="120"/>
            </w:pPr>
            <w:r>
              <w:t>Senior Vice President, Asset Management and Business Advisory</w:t>
            </w:r>
          </w:p>
        </w:tc>
      </w:tr>
    </w:tbl>
    <w:p w14:paraId="72B8FFE7" w14:textId="77777777" w:rsidR="00B30EB1" w:rsidRDefault="00B30EB1" w:rsidP="00B30EB1"/>
    <w:p w14:paraId="3E3E2E9D" w14:textId="77777777" w:rsidR="00B30EB1" w:rsidRDefault="00B30EB1" w:rsidP="00B30EB1"/>
    <w:p w14:paraId="728F13E0" w14:textId="77777777" w:rsidR="00B30EB1" w:rsidRDefault="00B30EB1" w:rsidP="00267AB4">
      <w:pPr>
        <w:pStyle w:val="Heading2"/>
        <w:numPr>
          <w:ilvl w:val="0"/>
          <w:numId w:val="0"/>
        </w:numPr>
        <w:ind w:left="576" w:hanging="576"/>
      </w:pPr>
      <w:bookmarkStart w:id="111" w:name="_Toc34839474"/>
      <w:bookmarkStart w:id="112" w:name="_Toc36990657"/>
      <w:bookmarkStart w:id="113" w:name="_Toc37021174"/>
      <w:bookmarkStart w:id="114" w:name="_Toc39068041"/>
      <w:bookmarkStart w:id="115" w:name="_Toc39068630"/>
      <w:bookmarkStart w:id="116" w:name="_Toc39150632"/>
      <w:bookmarkStart w:id="117" w:name="_Toc39150711"/>
      <w:bookmarkStart w:id="118" w:name="_Toc39571256"/>
      <w:bookmarkStart w:id="119" w:name="_Toc39660132"/>
      <w:bookmarkStart w:id="120" w:name="_Toc39665307"/>
      <w:bookmarkStart w:id="121" w:name="_Toc39665362"/>
      <w:bookmarkStart w:id="122" w:name="_Toc47438058"/>
      <w:bookmarkStart w:id="123" w:name="_Toc50995574"/>
      <w:bookmarkStart w:id="124" w:name="_Toc52353352"/>
      <w:bookmarkStart w:id="125" w:name="_Toc52904283"/>
      <w:bookmarkStart w:id="126" w:name="_Toc53062290"/>
      <w:bookmarkStart w:id="127" w:name="_Toc53160043"/>
      <w:bookmarkStart w:id="128" w:name="_Toc53325821"/>
      <w:bookmarkStart w:id="129" w:name="_Toc54346523"/>
      <w:bookmarkStart w:id="130" w:name="_Toc55200151"/>
      <w:bookmarkStart w:id="131" w:name="_Toc55217579"/>
      <w:bookmarkStart w:id="132" w:name="_Toc55897151"/>
      <w:bookmarkStart w:id="133" w:name="_Toc55900336"/>
      <w:bookmarkStart w:id="134" w:name="_Toc57202268"/>
      <w:bookmarkStart w:id="135" w:name="_Toc62824303"/>
      <w:bookmarkStart w:id="136" w:name="_Toc63178074"/>
      <w:r>
        <w:t>Version History</w:t>
      </w:r>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p>
    <w:tbl>
      <w:tblPr>
        <w:tblStyle w:val="TableGrid"/>
        <w:tblW w:w="9355" w:type="dxa"/>
        <w:tblLook w:val="04A0" w:firstRow="1" w:lastRow="0" w:firstColumn="1" w:lastColumn="0" w:noHBand="0" w:noVBand="1"/>
      </w:tblPr>
      <w:tblGrid>
        <w:gridCol w:w="699"/>
        <w:gridCol w:w="1968"/>
        <w:gridCol w:w="1981"/>
        <w:gridCol w:w="1450"/>
        <w:gridCol w:w="1421"/>
        <w:gridCol w:w="1836"/>
      </w:tblGrid>
      <w:tr w:rsidR="00B1105A" w14:paraId="14B6860B" w14:textId="77777777" w:rsidTr="00AF6AE2">
        <w:tc>
          <w:tcPr>
            <w:tcW w:w="714" w:type="dxa"/>
            <w:shd w:val="clear" w:color="auto" w:fill="263287"/>
          </w:tcPr>
          <w:p w14:paraId="75FA6638" w14:textId="77777777" w:rsidR="00197C5F" w:rsidRDefault="00197C5F" w:rsidP="00B30EB1">
            <w:r>
              <w:t>Rev</w:t>
            </w:r>
          </w:p>
        </w:tc>
        <w:tc>
          <w:tcPr>
            <w:tcW w:w="2067" w:type="dxa"/>
            <w:shd w:val="clear" w:color="auto" w:fill="263287"/>
          </w:tcPr>
          <w:p w14:paraId="22305746" w14:textId="77777777" w:rsidR="00197C5F" w:rsidRDefault="00197C5F" w:rsidP="00B30EB1">
            <w:r>
              <w:t>Author</w:t>
            </w:r>
          </w:p>
        </w:tc>
        <w:tc>
          <w:tcPr>
            <w:tcW w:w="2074" w:type="dxa"/>
            <w:shd w:val="clear" w:color="auto" w:fill="263287"/>
          </w:tcPr>
          <w:p w14:paraId="3390E5AF" w14:textId="77777777" w:rsidR="00197C5F" w:rsidRDefault="00197C5F" w:rsidP="00B30EB1">
            <w:r>
              <w:t>Reviewer</w:t>
            </w:r>
          </w:p>
        </w:tc>
        <w:tc>
          <w:tcPr>
            <w:tcW w:w="1485" w:type="dxa"/>
            <w:shd w:val="clear" w:color="auto" w:fill="263287"/>
          </w:tcPr>
          <w:p w14:paraId="58C82877" w14:textId="77777777" w:rsidR="00197C5F" w:rsidRDefault="00197C5F" w:rsidP="00B30EB1">
            <w:r>
              <w:t>Comment</w:t>
            </w:r>
          </w:p>
        </w:tc>
        <w:tc>
          <w:tcPr>
            <w:tcW w:w="1485" w:type="dxa"/>
            <w:shd w:val="clear" w:color="auto" w:fill="263287"/>
          </w:tcPr>
          <w:p w14:paraId="11C5386C" w14:textId="77777777" w:rsidR="00197C5F" w:rsidRDefault="00197C5F" w:rsidP="00B30EB1">
            <w:r>
              <w:t>Status</w:t>
            </w:r>
          </w:p>
        </w:tc>
        <w:tc>
          <w:tcPr>
            <w:tcW w:w="1530" w:type="dxa"/>
            <w:shd w:val="clear" w:color="auto" w:fill="263287"/>
          </w:tcPr>
          <w:p w14:paraId="56123CE2" w14:textId="77777777" w:rsidR="00197C5F" w:rsidRDefault="00197C5F" w:rsidP="00B30EB1">
            <w:r>
              <w:t>Date</w:t>
            </w:r>
          </w:p>
        </w:tc>
      </w:tr>
      <w:tr w:rsidR="00197C5F" w14:paraId="26D74906" w14:textId="77777777" w:rsidTr="00B1105A">
        <w:tc>
          <w:tcPr>
            <w:tcW w:w="714" w:type="dxa"/>
          </w:tcPr>
          <w:p w14:paraId="3941029A" w14:textId="77777777" w:rsidR="00197C5F" w:rsidRPr="004E6FE5" w:rsidRDefault="00767BB0" w:rsidP="00B30EB1">
            <w:r>
              <w:t>1</w:t>
            </w:r>
          </w:p>
        </w:tc>
        <w:tc>
          <w:tcPr>
            <w:tcW w:w="2067" w:type="dxa"/>
          </w:tcPr>
          <w:p w14:paraId="0E0DA70A" w14:textId="2BF8293B" w:rsidR="00197C5F" w:rsidRPr="004E6FE5" w:rsidRDefault="00767BB0" w:rsidP="00B30EB1">
            <w:r>
              <w:t xml:space="preserve">Doris Lee, Nicholas </w:t>
            </w:r>
            <w:r w:rsidR="004F5991">
              <w:t>Richter</w:t>
            </w:r>
            <w:ins w:id="137" w:author="Doris Lee" w:date="2021-05-12T17:05:00Z">
              <w:r w:rsidR="00E413AB">
                <w:t>, Michael Gaunt</w:t>
              </w:r>
            </w:ins>
          </w:p>
        </w:tc>
        <w:tc>
          <w:tcPr>
            <w:tcW w:w="2074" w:type="dxa"/>
          </w:tcPr>
          <w:p w14:paraId="3CCDDCFC" w14:textId="77777777" w:rsidR="00197C5F" w:rsidRPr="004E6FE5" w:rsidRDefault="00197C5F" w:rsidP="00B30EB1">
            <w:r w:rsidRPr="004E6FE5">
              <w:t>Doris Lee</w:t>
            </w:r>
            <w:r w:rsidR="00767BB0">
              <w:t>, Christian Roberts</w:t>
            </w:r>
          </w:p>
        </w:tc>
        <w:tc>
          <w:tcPr>
            <w:tcW w:w="1485" w:type="dxa"/>
          </w:tcPr>
          <w:p w14:paraId="40A38BC9" w14:textId="77777777" w:rsidR="00197C5F" w:rsidRPr="004E6FE5" w:rsidRDefault="00EA3EF9" w:rsidP="00B30EB1">
            <w:r w:rsidRPr="004E6FE5">
              <w:t>In</w:t>
            </w:r>
            <w:r w:rsidR="00767BB0">
              <w:t>itial Draft</w:t>
            </w:r>
          </w:p>
        </w:tc>
        <w:tc>
          <w:tcPr>
            <w:tcW w:w="1485" w:type="dxa"/>
          </w:tcPr>
          <w:p w14:paraId="5D36687F" w14:textId="77777777" w:rsidR="00197C5F" w:rsidRPr="00C574AB" w:rsidRDefault="00767BB0" w:rsidP="00B30EB1">
            <w:r w:rsidRPr="00C574AB">
              <w:t>Issued to Client</w:t>
            </w:r>
          </w:p>
        </w:tc>
        <w:tc>
          <w:tcPr>
            <w:tcW w:w="1530" w:type="dxa"/>
          </w:tcPr>
          <w:p w14:paraId="0B53BF1C" w14:textId="61A9FEF1" w:rsidR="00197C5F" w:rsidRPr="00C574AB" w:rsidRDefault="00D918C3" w:rsidP="00B30EB1">
            <w:ins w:id="138" w:author="Lee, Doris" w:date="2021-01-29T14:49:00Z">
              <w:r>
                <w:t>0</w:t>
              </w:r>
            </w:ins>
            <w:ins w:id="139" w:author="Doris Lee" w:date="2021-05-12T17:05:00Z">
              <w:r w:rsidR="00E413AB">
                <w:t>5</w:t>
              </w:r>
            </w:ins>
            <w:ins w:id="140" w:author="Lee, Doris" w:date="2021-01-29T14:49:00Z">
              <w:del w:id="141" w:author="Doris Lee" w:date="2021-05-12T17:05:00Z">
                <w:r w:rsidDel="00E413AB">
                  <w:delText>2</w:delText>
                </w:r>
              </w:del>
            </w:ins>
            <w:del w:id="142" w:author="Lee, Doris" w:date="2021-01-29T14:49:00Z">
              <w:r w:rsidR="00767BB0" w:rsidRPr="00991551" w:rsidDel="00D918C3">
                <w:delText>1</w:delText>
              </w:r>
              <w:r w:rsidR="00B45EEA" w:rsidRPr="00991551" w:rsidDel="00D918C3">
                <w:delText>1</w:delText>
              </w:r>
            </w:del>
            <w:r w:rsidR="00767BB0" w:rsidRPr="00991551">
              <w:t>/</w:t>
            </w:r>
            <w:r w:rsidR="000E3438" w:rsidRPr="00D918C3">
              <w:rPr>
                <w:highlight w:val="yellow"/>
                <w:rPrChange w:id="143" w:author="Lee, Doris" w:date="2021-01-29T14:49:00Z">
                  <w:rPr/>
                </w:rPrChange>
              </w:rPr>
              <w:t>1</w:t>
            </w:r>
            <w:ins w:id="144" w:author="Doris Lee" w:date="2021-05-13T16:28:00Z">
              <w:r w:rsidR="00535F48">
                <w:rPr>
                  <w:highlight w:val="yellow"/>
                </w:rPr>
                <w:t>4</w:t>
              </w:r>
            </w:ins>
            <w:del w:id="145" w:author="Doris Lee" w:date="2021-05-12T17:05:00Z">
              <w:r w:rsidR="000E3438" w:rsidRPr="00D918C3" w:rsidDel="00E413AB">
                <w:rPr>
                  <w:highlight w:val="yellow"/>
                  <w:rPrChange w:id="146" w:author="Lee, Doris" w:date="2021-01-29T14:49:00Z">
                    <w:rPr/>
                  </w:rPrChange>
                </w:rPr>
                <w:delText>0</w:delText>
              </w:r>
            </w:del>
            <w:r w:rsidR="00197C5F" w:rsidRPr="00991551">
              <w:t>/202</w:t>
            </w:r>
            <w:ins w:id="147" w:author="Lee, Doris" w:date="2021-01-29T14:49:00Z">
              <w:r>
                <w:t>1</w:t>
              </w:r>
            </w:ins>
            <w:del w:id="148" w:author="Lee, Doris" w:date="2021-01-29T14:49:00Z">
              <w:r w:rsidR="00197C5F" w:rsidRPr="00991551" w:rsidDel="00D918C3">
                <w:delText>0</w:delText>
              </w:r>
            </w:del>
          </w:p>
        </w:tc>
      </w:tr>
      <w:tr w:rsidR="00EA3EF9" w14:paraId="5CC4D9EC" w14:textId="77777777" w:rsidTr="00B1105A">
        <w:tc>
          <w:tcPr>
            <w:tcW w:w="714" w:type="dxa"/>
          </w:tcPr>
          <w:p w14:paraId="2C193955" w14:textId="77777777" w:rsidR="00EA3EF9" w:rsidRPr="004E6FE5" w:rsidRDefault="00EA3EF9" w:rsidP="00EA3EF9"/>
        </w:tc>
        <w:tc>
          <w:tcPr>
            <w:tcW w:w="2067" w:type="dxa"/>
          </w:tcPr>
          <w:p w14:paraId="5EB936A9" w14:textId="77777777" w:rsidR="00EA3EF9" w:rsidRPr="004E6FE5" w:rsidRDefault="00EA3EF9" w:rsidP="00EA3EF9"/>
        </w:tc>
        <w:tc>
          <w:tcPr>
            <w:tcW w:w="2074" w:type="dxa"/>
          </w:tcPr>
          <w:p w14:paraId="0272E7DC" w14:textId="77777777" w:rsidR="00EA3EF9" w:rsidRPr="004E6FE5" w:rsidRDefault="00EA3EF9" w:rsidP="00EA3EF9"/>
        </w:tc>
        <w:tc>
          <w:tcPr>
            <w:tcW w:w="1485" w:type="dxa"/>
          </w:tcPr>
          <w:p w14:paraId="0D359D12" w14:textId="77777777" w:rsidR="00EA3EF9" w:rsidRPr="004E6FE5" w:rsidRDefault="00EA3EF9" w:rsidP="00EA3EF9"/>
        </w:tc>
        <w:tc>
          <w:tcPr>
            <w:tcW w:w="1485" w:type="dxa"/>
          </w:tcPr>
          <w:p w14:paraId="5CD76D38" w14:textId="77777777" w:rsidR="00EA3EF9" w:rsidRPr="004E6FE5" w:rsidRDefault="00EA3EF9" w:rsidP="00EA3EF9"/>
        </w:tc>
        <w:tc>
          <w:tcPr>
            <w:tcW w:w="1530" w:type="dxa"/>
          </w:tcPr>
          <w:p w14:paraId="4F85D839" w14:textId="77777777" w:rsidR="00EA3EF9" w:rsidRPr="00E62119" w:rsidRDefault="00EA3EF9" w:rsidP="00EA3EF9"/>
        </w:tc>
      </w:tr>
      <w:tr w:rsidR="00EA3EF9" w14:paraId="2500D495" w14:textId="77777777" w:rsidTr="00B1105A">
        <w:tc>
          <w:tcPr>
            <w:tcW w:w="714" w:type="dxa"/>
          </w:tcPr>
          <w:p w14:paraId="06E91D10" w14:textId="77777777" w:rsidR="00EA3EF9" w:rsidRDefault="00EA3EF9" w:rsidP="00EA3EF9"/>
        </w:tc>
        <w:tc>
          <w:tcPr>
            <w:tcW w:w="2067" w:type="dxa"/>
          </w:tcPr>
          <w:p w14:paraId="380C98A0" w14:textId="77777777" w:rsidR="00EA3EF9" w:rsidRDefault="00EA3EF9" w:rsidP="00EA3EF9"/>
        </w:tc>
        <w:tc>
          <w:tcPr>
            <w:tcW w:w="2074" w:type="dxa"/>
          </w:tcPr>
          <w:p w14:paraId="5647F33D" w14:textId="77777777" w:rsidR="00EA3EF9" w:rsidRDefault="00EA3EF9" w:rsidP="00EA3EF9"/>
        </w:tc>
        <w:tc>
          <w:tcPr>
            <w:tcW w:w="1485" w:type="dxa"/>
          </w:tcPr>
          <w:p w14:paraId="214B3F15" w14:textId="77777777" w:rsidR="00EA3EF9" w:rsidRDefault="00EA3EF9" w:rsidP="00EA3EF9"/>
        </w:tc>
        <w:tc>
          <w:tcPr>
            <w:tcW w:w="1485" w:type="dxa"/>
          </w:tcPr>
          <w:p w14:paraId="5EBFCCE3" w14:textId="77777777" w:rsidR="00EA3EF9" w:rsidRDefault="00EA3EF9" w:rsidP="00EA3EF9"/>
        </w:tc>
        <w:tc>
          <w:tcPr>
            <w:tcW w:w="1530" w:type="dxa"/>
          </w:tcPr>
          <w:p w14:paraId="7F240C82" w14:textId="77777777" w:rsidR="00EA3EF9" w:rsidRDefault="00EA3EF9" w:rsidP="00EA3EF9"/>
        </w:tc>
      </w:tr>
    </w:tbl>
    <w:p w14:paraId="2BE82DA0" w14:textId="77777777" w:rsidR="00B30EB1" w:rsidRDefault="00B30EB1" w:rsidP="00B30EB1"/>
    <w:p w14:paraId="052B1045" w14:textId="77777777" w:rsidR="008B3F51" w:rsidRDefault="00AF71FA" w:rsidP="00AF71FA">
      <w:pPr>
        <w:tabs>
          <w:tab w:val="left" w:pos="4440"/>
        </w:tabs>
      </w:pPr>
      <w:r>
        <w:tab/>
      </w:r>
    </w:p>
    <w:p w14:paraId="601BE2EF" w14:textId="77777777" w:rsidR="003E3555" w:rsidRDefault="003E3555" w:rsidP="00B30EB1"/>
    <w:p w14:paraId="28DDC9AF" w14:textId="77777777" w:rsidR="008B3F51" w:rsidRDefault="00B1105A">
      <w:r w:rsidRPr="003E3555">
        <w:rPr>
          <w:noProof/>
        </w:rPr>
        <w:drawing>
          <wp:anchor distT="0" distB="0" distL="114300" distR="114300" simplePos="0" relativeHeight="251658240" behindDoc="0" locked="0" layoutInCell="1" allowOverlap="1" wp14:anchorId="3E3DDF8F" wp14:editId="077176D9">
            <wp:simplePos x="0" y="0"/>
            <wp:positionH relativeFrom="margin">
              <wp:align>right</wp:align>
            </wp:positionH>
            <wp:positionV relativeFrom="margin">
              <wp:align>bottom</wp:align>
            </wp:positionV>
            <wp:extent cx="914400" cy="425450"/>
            <wp:effectExtent l="0" t="0" r="0" b="0"/>
            <wp:wrapSquare wrapText="bothSides"/>
            <wp:docPr id="26" name="Picture 26" descr="C:\Users\senesicw\OneDrive - WSP O365\Admin\Marketing\WSP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nesicw\OneDrive - WSP O365\Admin\Marketing\WSP 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914400" cy="425450"/>
                    </a:xfrm>
                    <a:prstGeom prst="rect">
                      <a:avLst/>
                    </a:prstGeom>
                    <a:noFill/>
                    <a:ln>
                      <a:noFill/>
                    </a:ln>
                  </pic:spPr>
                </pic:pic>
              </a:graphicData>
            </a:graphic>
          </wp:anchor>
        </w:drawing>
      </w:r>
      <w:r w:rsidR="008B3F51">
        <w:br w:type="page"/>
      </w:r>
    </w:p>
    <w:p w14:paraId="5F8F16C3" w14:textId="77777777" w:rsidR="008B3F51" w:rsidRDefault="00D127A9" w:rsidP="00267AB4">
      <w:pPr>
        <w:pStyle w:val="Heading1"/>
        <w:numPr>
          <w:ilvl w:val="0"/>
          <w:numId w:val="0"/>
        </w:numPr>
        <w:ind w:left="432" w:hanging="432"/>
      </w:pPr>
      <w:bookmarkStart w:id="149" w:name="_Toc34839480"/>
      <w:bookmarkStart w:id="150" w:name="_Toc35855810"/>
      <w:bookmarkStart w:id="151" w:name="_Toc35855830"/>
      <w:bookmarkStart w:id="152" w:name="_Toc36201158"/>
      <w:bookmarkStart w:id="153" w:name="_Toc36990663"/>
      <w:bookmarkStart w:id="154" w:name="_Toc37021180"/>
      <w:bookmarkStart w:id="155" w:name="_Toc39068042"/>
      <w:bookmarkStart w:id="156" w:name="_Toc39068631"/>
      <w:bookmarkStart w:id="157" w:name="_Toc39150712"/>
      <w:bookmarkStart w:id="158" w:name="_Toc39571257"/>
      <w:bookmarkStart w:id="159" w:name="_Toc39660133"/>
      <w:bookmarkStart w:id="160" w:name="_Toc39665308"/>
      <w:bookmarkStart w:id="161" w:name="_Toc39665363"/>
      <w:bookmarkStart w:id="162" w:name="_Toc47438059"/>
      <w:bookmarkStart w:id="163" w:name="_Toc50995575"/>
      <w:bookmarkStart w:id="164" w:name="_Toc52353353"/>
      <w:bookmarkStart w:id="165" w:name="_Toc52904284"/>
      <w:bookmarkStart w:id="166" w:name="_Toc53062291"/>
      <w:bookmarkStart w:id="167" w:name="_Toc53160044"/>
      <w:bookmarkStart w:id="168" w:name="_Toc53325822"/>
      <w:bookmarkStart w:id="169" w:name="_Toc54346524"/>
      <w:bookmarkStart w:id="170" w:name="_Toc55200152"/>
      <w:bookmarkStart w:id="171" w:name="_Toc55217580"/>
      <w:bookmarkStart w:id="172" w:name="_Toc55897152"/>
      <w:bookmarkStart w:id="173" w:name="_Toc55900337"/>
      <w:bookmarkStart w:id="174" w:name="_Toc57202269"/>
      <w:bookmarkStart w:id="175" w:name="_Toc62824304"/>
      <w:bookmarkStart w:id="176" w:name="_Toc63178075"/>
      <w:r>
        <w:lastRenderedPageBreak/>
        <w:t>C</w:t>
      </w:r>
      <w:r w:rsidR="008B3F51">
        <w:t>ontents</w:t>
      </w:r>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p w14:paraId="07DA99CE" w14:textId="7CE2D0E2" w:rsidR="004B327E" w:rsidRDefault="00AF71FA">
      <w:pPr>
        <w:pStyle w:val="TOC1"/>
        <w:rPr>
          <w:ins w:id="177" w:author="Lee, Doris" w:date="2021-02-02T17:07:00Z"/>
          <w:rFonts w:eastAsiaTheme="minorEastAsia"/>
          <w:b w:val="0"/>
        </w:rPr>
      </w:pPr>
      <w:r>
        <w:fldChar w:fldCharType="begin"/>
      </w:r>
      <w:r>
        <w:instrText xml:space="preserve"> TOC \o "1-2" \h \z \u </w:instrText>
      </w:r>
      <w:r>
        <w:fldChar w:fldCharType="separate"/>
      </w:r>
      <w:ins w:id="178" w:author="Lee, Doris" w:date="2021-02-02T17:07:00Z">
        <w:r w:rsidR="004B327E" w:rsidRPr="00A51447">
          <w:rPr>
            <w:rStyle w:val="Hyperlink"/>
          </w:rPr>
          <w:fldChar w:fldCharType="begin"/>
        </w:r>
        <w:r w:rsidR="004B327E" w:rsidRPr="00A51447">
          <w:rPr>
            <w:rStyle w:val="Hyperlink"/>
          </w:rPr>
          <w:instrText xml:space="preserve"> </w:instrText>
        </w:r>
        <w:r w:rsidR="004B327E">
          <w:instrText>HYPERLINK \l "_Toc63178072"</w:instrText>
        </w:r>
        <w:r w:rsidR="004B327E" w:rsidRPr="00A51447">
          <w:rPr>
            <w:rStyle w:val="Hyperlink"/>
          </w:rPr>
          <w:instrText xml:space="preserve"> </w:instrText>
        </w:r>
        <w:r w:rsidR="004B327E" w:rsidRPr="00A51447">
          <w:rPr>
            <w:rStyle w:val="Hyperlink"/>
          </w:rPr>
          <w:fldChar w:fldCharType="separate"/>
        </w:r>
        <w:r w:rsidR="004B327E" w:rsidRPr="00A51447">
          <w:rPr>
            <w:rStyle w:val="Hyperlink"/>
          </w:rPr>
          <w:t>Release Details</w:t>
        </w:r>
        <w:r w:rsidR="004B327E">
          <w:rPr>
            <w:webHidden/>
          </w:rPr>
          <w:tab/>
        </w:r>
        <w:r w:rsidR="004B327E">
          <w:rPr>
            <w:webHidden/>
          </w:rPr>
          <w:fldChar w:fldCharType="begin"/>
        </w:r>
        <w:r w:rsidR="004B327E">
          <w:rPr>
            <w:webHidden/>
          </w:rPr>
          <w:instrText xml:space="preserve"> PAGEREF _Toc63178072 \h </w:instrText>
        </w:r>
      </w:ins>
      <w:r w:rsidR="004B327E">
        <w:rPr>
          <w:webHidden/>
        </w:rPr>
      </w:r>
      <w:r w:rsidR="004B327E">
        <w:rPr>
          <w:webHidden/>
        </w:rPr>
        <w:fldChar w:fldCharType="separate"/>
      </w:r>
      <w:ins w:id="179" w:author="Lee, Doris" w:date="2021-02-02T17:07:00Z">
        <w:r w:rsidR="004B327E">
          <w:rPr>
            <w:webHidden/>
          </w:rPr>
          <w:t>3</w:t>
        </w:r>
        <w:r w:rsidR="004B327E">
          <w:rPr>
            <w:webHidden/>
          </w:rPr>
          <w:fldChar w:fldCharType="end"/>
        </w:r>
        <w:r w:rsidR="004B327E" w:rsidRPr="00A51447">
          <w:rPr>
            <w:rStyle w:val="Hyperlink"/>
          </w:rPr>
          <w:fldChar w:fldCharType="end"/>
        </w:r>
      </w:ins>
    </w:p>
    <w:p w14:paraId="684B1613" w14:textId="50967339" w:rsidR="004B327E" w:rsidRDefault="004B327E">
      <w:pPr>
        <w:pStyle w:val="TOC2"/>
        <w:rPr>
          <w:ins w:id="180" w:author="Lee, Doris" w:date="2021-02-02T17:07:00Z"/>
          <w:rFonts w:eastAsiaTheme="minorEastAsia"/>
          <w:noProof/>
        </w:rPr>
      </w:pPr>
      <w:ins w:id="181"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"_Toc63178073"</w:instrText>
        </w:r>
        <w:r w:rsidRPr="00A51447">
          <w:rPr>
            <w:rStyle w:val="Hyperlink"/>
            <w:noProof/>
          </w:rPr>
          <w:instrText xml:space="preserve"> </w:instrText>
        </w:r>
        <w:r w:rsidRPr="00A51447">
          <w:rPr>
            <w:rStyle w:val="Hyperlink"/>
            <w:noProof/>
          </w:rPr>
          <w:fldChar w:fldCharType="separate"/>
        </w:r>
        <w:r w:rsidRPr="00A51447">
          <w:rPr>
            <w:rStyle w:val="Hyperlink"/>
            <w:noProof/>
          </w:rPr>
          <w:t>This Document</w:t>
        </w:r>
        <w:r>
          <w:rPr>
            <w:noProof/>
            <w:webHidden/>
          </w:rPr>
          <w:tab/>
        </w:r>
        <w:r>
          <w:rPr>
            <w:noProof/>
            <w:webHidden/>
          </w:rPr>
          <w:fldChar w:fldCharType="begin"/>
        </w:r>
        <w:r>
          <w:rPr>
            <w:noProof/>
            <w:webHidden/>
          </w:rPr>
          <w:instrText xml:space="preserve"> PAGEREF _Toc63178073 \h </w:instrText>
        </w:r>
      </w:ins>
      <w:r>
        <w:rPr>
          <w:noProof/>
          <w:webHidden/>
        </w:rPr>
      </w:r>
      <w:r>
        <w:rPr>
          <w:noProof/>
          <w:webHidden/>
        </w:rPr>
        <w:fldChar w:fldCharType="separate"/>
      </w:r>
      <w:ins w:id="182" w:author="Lee, Doris" w:date="2021-02-02T17:07:00Z">
        <w:r>
          <w:rPr>
            <w:noProof/>
            <w:webHidden/>
          </w:rPr>
          <w:t>3</w:t>
        </w:r>
        <w:r>
          <w:rPr>
            <w:noProof/>
            <w:webHidden/>
          </w:rPr>
          <w:fldChar w:fldCharType="end"/>
        </w:r>
        <w:r w:rsidRPr="00A51447">
          <w:rPr>
            <w:rStyle w:val="Hyperlink"/>
            <w:noProof/>
          </w:rPr>
          <w:fldChar w:fldCharType="end"/>
        </w:r>
      </w:ins>
    </w:p>
    <w:p w14:paraId="239AD77B" w14:textId="7AA80F18" w:rsidR="004B327E" w:rsidRDefault="004B327E">
      <w:pPr>
        <w:pStyle w:val="TOC2"/>
        <w:rPr>
          <w:ins w:id="183" w:author="Lee, Doris" w:date="2021-02-02T17:07:00Z"/>
          <w:rFonts w:eastAsiaTheme="minorEastAsia"/>
          <w:noProof/>
        </w:rPr>
      </w:pPr>
      <w:ins w:id="184"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"_Toc63178074"</w:instrText>
        </w:r>
        <w:r w:rsidRPr="00A51447">
          <w:rPr>
            <w:rStyle w:val="Hyperlink"/>
            <w:noProof/>
          </w:rPr>
          <w:instrText xml:space="preserve"> </w:instrText>
        </w:r>
        <w:r w:rsidRPr="00A51447">
          <w:rPr>
            <w:rStyle w:val="Hyperlink"/>
            <w:noProof/>
          </w:rPr>
          <w:fldChar w:fldCharType="separate"/>
        </w:r>
        <w:r w:rsidRPr="00A51447">
          <w:rPr>
            <w:rStyle w:val="Hyperlink"/>
            <w:noProof/>
          </w:rPr>
          <w:t>Version History</w:t>
        </w:r>
        <w:r>
          <w:rPr>
            <w:noProof/>
            <w:webHidden/>
          </w:rPr>
          <w:tab/>
        </w:r>
        <w:r>
          <w:rPr>
            <w:noProof/>
            <w:webHidden/>
          </w:rPr>
          <w:fldChar w:fldCharType="begin"/>
        </w:r>
        <w:r>
          <w:rPr>
            <w:noProof/>
            <w:webHidden/>
          </w:rPr>
          <w:instrText xml:space="preserve"> PAGEREF _Toc63178074 \h </w:instrText>
        </w:r>
      </w:ins>
      <w:r>
        <w:rPr>
          <w:noProof/>
          <w:webHidden/>
        </w:rPr>
      </w:r>
      <w:r>
        <w:rPr>
          <w:noProof/>
          <w:webHidden/>
        </w:rPr>
        <w:fldChar w:fldCharType="separate"/>
      </w:r>
      <w:ins w:id="185" w:author="Lee, Doris" w:date="2021-02-02T17:07:00Z">
        <w:r>
          <w:rPr>
            <w:noProof/>
            <w:webHidden/>
          </w:rPr>
          <w:t>3</w:t>
        </w:r>
        <w:r>
          <w:rPr>
            <w:noProof/>
            <w:webHidden/>
          </w:rPr>
          <w:fldChar w:fldCharType="end"/>
        </w:r>
        <w:r w:rsidRPr="00A51447">
          <w:rPr>
            <w:rStyle w:val="Hyperlink"/>
            <w:noProof/>
          </w:rPr>
          <w:fldChar w:fldCharType="end"/>
        </w:r>
      </w:ins>
    </w:p>
    <w:p w14:paraId="064957D6" w14:textId="2F3CBFCF" w:rsidR="004B327E" w:rsidRDefault="004B327E">
      <w:pPr>
        <w:pStyle w:val="TOC1"/>
        <w:rPr>
          <w:ins w:id="186" w:author="Lee, Doris" w:date="2021-02-02T17:07:00Z"/>
          <w:rFonts w:eastAsiaTheme="minorEastAsia"/>
          <w:b w:val="0"/>
        </w:rPr>
      </w:pPr>
      <w:ins w:id="187" w:author="Lee, Doris" w:date="2021-02-02T17:07:00Z">
        <w:r w:rsidRPr="00A51447">
          <w:rPr>
            <w:rStyle w:val="Hyperlink"/>
          </w:rPr>
          <w:fldChar w:fldCharType="begin"/>
        </w:r>
        <w:r w:rsidRPr="00A51447">
          <w:rPr>
            <w:rStyle w:val="Hyperlink"/>
          </w:rPr>
          <w:instrText xml:space="preserve"> </w:instrText>
        </w:r>
        <w:r>
          <w:instrText>HYPERLINK \l "_Toc63178075"</w:instrText>
        </w:r>
        <w:r w:rsidRPr="00A51447">
          <w:rPr>
            <w:rStyle w:val="Hyperlink"/>
          </w:rPr>
          <w:instrText xml:space="preserve"> </w:instrText>
        </w:r>
        <w:r w:rsidRPr="00A51447">
          <w:rPr>
            <w:rStyle w:val="Hyperlink"/>
          </w:rPr>
          <w:fldChar w:fldCharType="separate"/>
        </w:r>
        <w:r w:rsidRPr="00A51447">
          <w:rPr>
            <w:rStyle w:val="Hyperlink"/>
          </w:rPr>
          <w:t>Contents</w:t>
        </w:r>
        <w:r>
          <w:rPr>
            <w:webHidden/>
          </w:rPr>
          <w:tab/>
        </w:r>
        <w:r>
          <w:rPr>
            <w:webHidden/>
          </w:rPr>
          <w:fldChar w:fldCharType="begin"/>
        </w:r>
        <w:r>
          <w:rPr>
            <w:webHidden/>
          </w:rPr>
          <w:instrText xml:space="preserve"> PAGEREF _Toc63178075 \h </w:instrText>
        </w:r>
      </w:ins>
      <w:r>
        <w:rPr>
          <w:webHidden/>
        </w:rPr>
      </w:r>
      <w:r>
        <w:rPr>
          <w:webHidden/>
        </w:rPr>
        <w:fldChar w:fldCharType="separate"/>
      </w:r>
      <w:ins w:id="188" w:author="Lee, Doris" w:date="2021-02-02T17:07:00Z">
        <w:r>
          <w:rPr>
            <w:webHidden/>
          </w:rPr>
          <w:t>4</w:t>
        </w:r>
        <w:r>
          <w:rPr>
            <w:webHidden/>
          </w:rPr>
          <w:fldChar w:fldCharType="end"/>
        </w:r>
        <w:r w:rsidRPr="00A51447">
          <w:rPr>
            <w:rStyle w:val="Hyperlink"/>
          </w:rPr>
          <w:fldChar w:fldCharType="end"/>
        </w:r>
      </w:ins>
    </w:p>
    <w:p w14:paraId="46BB7187" w14:textId="59D05F0D" w:rsidR="004B327E" w:rsidRDefault="004B327E">
      <w:pPr>
        <w:pStyle w:val="TOC1"/>
        <w:rPr>
          <w:ins w:id="189" w:author="Lee, Doris" w:date="2021-02-02T17:07:00Z"/>
          <w:rFonts w:eastAsiaTheme="minorEastAsia"/>
          <w:b w:val="0"/>
        </w:rPr>
      </w:pPr>
      <w:ins w:id="190" w:author="Lee, Doris" w:date="2021-02-02T17:07:00Z">
        <w:r w:rsidRPr="00A51447">
          <w:rPr>
            <w:rStyle w:val="Hyperlink"/>
          </w:rPr>
          <w:fldChar w:fldCharType="begin"/>
        </w:r>
        <w:r w:rsidRPr="00A51447">
          <w:rPr>
            <w:rStyle w:val="Hyperlink"/>
          </w:rPr>
          <w:instrText xml:space="preserve"> </w:instrText>
        </w:r>
        <w:r>
          <w:instrText>HYPERLINK \l "_Toc63178076"</w:instrText>
        </w:r>
        <w:r w:rsidRPr="00A51447">
          <w:rPr>
            <w:rStyle w:val="Hyperlink"/>
          </w:rPr>
          <w:instrText xml:space="preserve"> </w:instrText>
        </w:r>
        <w:r w:rsidRPr="00A51447">
          <w:rPr>
            <w:rStyle w:val="Hyperlink"/>
          </w:rPr>
          <w:fldChar w:fldCharType="separate"/>
        </w:r>
        <w:r w:rsidRPr="00A51447">
          <w:rPr>
            <w:rStyle w:val="Hyperlink"/>
          </w:rPr>
          <w:t>1</w:t>
        </w:r>
        <w:r>
          <w:rPr>
            <w:rFonts w:eastAsiaTheme="minorEastAsia"/>
            <w:b w:val="0"/>
          </w:rPr>
          <w:tab/>
        </w:r>
        <w:r w:rsidRPr="00A51447">
          <w:rPr>
            <w:rStyle w:val="Hyperlink"/>
          </w:rPr>
          <w:t>Introduction</w:t>
        </w:r>
        <w:r>
          <w:rPr>
            <w:webHidden/>
          </w:rPr>
          <w:tab/>
        </w:r>
        <w:r>
          <w:rPr>
            <w:webHidden/>
          </w:rPr>
          <w:fldChar w:fldCharType="begin"/>
        </w:r>
        <w:r>
          <w:rPr>
            <w:webHidden/>
          </w:rPr>
          <w:instrText xml:space="preserve"> PAGEREF _Toc63178076 \h </w:instrText>
        </w:r>
      </w:ins>
      <w:r>
        <w:rPr>
          <w:webHidden/>
        </w:rPr>
      </w:r>
      <w:r>
        <w:rPr>
          <w:webHidden/>
        </w:rPr>
        <w:fldChar w:fldCharType="separate"/>
      </w:r>
      <w:ins w:id="191" w:author="Lee, Doris" w:date="2021-02-02T17:07:00Z">
        <w:r>
          <w:rPr>
            <w:webHidden/>
          </w:rPr>
          <w:t>5</w:t>
        </w:r>
        <w:r>
          <w:rPr>
            <w:webHidden/>
          </w:rPr>
          <w:fldChar w:fldCharType="end"/>
        </w:r>
        <w:r w:rsidRPr="00A51447">
          <w:rPr>
            <w:rStyle w:val="Hyperlink"/>
          </w:rPr>
          <w:fldChar w:fldCharType="end"/>
        </w:r>
      </w:ins>
    </w:p>
    <w:p w14:paraId="1FFF1825" w14:textId="135E173E" w:rsidR="004B327E" w:rsidRDefault="004B327E">
      <w:pPr>
        <w:pStyle w:val="TOC1"/>
        <w:rPr>
          <w:ins w:id="192" w:author="Lee, Doris" w:date="2021-02-02T17:07:00Z"/>
          <w:rFonts w:eastAsiaTheme="minorEastAsia"/>
          <w:b w:val="0"/>
        </w:rPr>
      </w:pPr>
      <w:ins w:id="193" w:author="Lee, Doris" w:date="2021-02-02T17:07:00Z">
        <w:r w:rsidRPr="00A51447">
          <w:rPr>
            <w:rStyle w:val="Hyperlink"/>
          </w:rPr>
          <w:fldChar w:fldCharType="begin"/>
        </w:r>
        <w:r w:rsidRPr="00A51447">
          <w:rPr>
            <w:rStyle w:val="Hyperlink"/>
          </w:rPr>
          <w:instrText xml:space="preserve"> </w:instrText>
        </w:r>
        <w:r>
          <w:instrText>HYPERLINK \l "_Toc63178077"</w:instrText>
        </w:r>
        <w:r w:rsidRPr="00A51447">
          <w:rPr>
            <w:rStyle w:val="Hyperlink"/>
          </w:rPr>
          <w:instrText xml:space="preserve"> </w:instrText>
        </w:r>
        <w:r w:rsidRPr="00A51447">
          <w:rPr>
            <w:rStyle w:val="Hyperlink"/>
          </w:rPr>
          <w:fldChar w:fldCharType="separate"/>
        </w:r>
        <w:r w:rsidRPr="00A51447">
          <w:rPr>
            <w:rStyle w:val="Hyperlink"/>
          </w:rPr>
          <w:t>2</w:t>
        </w:r>
        <w:r>
          <w:rPr>
            <w:rFonts w:eastAsiaTheme="minorEastAsia"/>
            <w:b w:val="0"/>
          </w:rPr>
          <w:tab/>
        </w:r>
        <w:r w:rsidRPr="00A51447">
          <w:rPr>
            <w:rStyle w:val="Hyperlink"/>
          </w:rPr>
          <w:t>Current Useful Life Benchmarks</w:t>
        </w:r>
        <w:r>
          <w:rPr>
            <w:webHidden/>
          </w:rPr>
          <w:tab/>
        </w:r>
        <w:r>
          <w:rPr>
            <w:webHidden/>
          </w:rPr>
          <w:fldChar w:fldCharType="begin"/>
        </w:r>
        <w:r>
          <w:rPr>
            <w:webHidden/>
          </w:rPr>
          <w:instrText xml:space="preserve"> PAGEREF _Toc63178077 \h </w:instrText>
        </w:r>
      </w:ins>
      <w:r>
        <w:rPr>
          <w:webHidden/>
        </w:rPr>
      </w:r>
      <w:r>
        <w:rPr>
          <w:webHidden/>
        </w:rPr>
        <w:fldChar w:fldCharType="separate"/>
      </w:r>
      <w:ins w:id="194" w:author="Lee, Doris" w:date="2021-02-02T17:07:00Z">
        <w:r>
          <w:rPr>
            <w:webHidden/>
          </w:rPr>
          <w:t>7</w:t>
        </w:r>
        <w:r>
          <w:rPr>
            <w:webHidden/>
          </w:rPr>
          <w:fldChar w:fldCharType="end"/>
        </w:r>
        <w:r w:rsidRPr="00A51447">
          <w:rPr>
            <w:rStyle w:val="Hyperlink"/>
          </w:rPr>
          <w:fldChar w:fldCharType="end"/>
        </w:r>
      </w:ins>
    </w:p>
    <w:p w14:paraId="184DFD97" w14:textId="5B881D14" w:rsidR="004B327E" w:rsidRDefault="004B327E">
      <w:pPr>
        <w:pStyle w:val="TOC1"/>
        <w:rPr>
          <w:ins w:id="195" w:author="Lee, Doris" w:date="2021-02-02T17:07:00Z"/>
          <w:rFonts w:eastAsiaTheme="minorEastAsia"/>
          <w:b w:val="0"/>
        </w:rPr>
      </w:pPr>
      <w:ins w:id="196" w:author="Lee, Doris" w:date="2021-02-02T17:07:00Z">
        <w:r w:rsidRPr="00A51447">
          <w:rPr>
            <w:rStyle w:val="Hyperlink"/>
          </w:rPr>
          <w:fldChar w:fldCharType="begin"/>
        </w:r>
        <w:r w:rsidRPr="00A51447">
          <w:rPr>
            <w:rStyle w:val="Hyperlink"/>
          </w:rPr>
          <w:instrText xml:space="preserve"> </w:instrText>
        </w:r>
        <w:r>
          <w:instrText>HYPERLINK \l "_Toc63178082"</w:instrText>
        </w:r>
        <w:r w:rsidRPr="00A51447">
          <w:rPr>
            <w:rStyle w:val="Hyperlink"/>
          </w:rPr>
          <w:instrText xml:space="preserve"> </w:instrText>
        </w:r>
        <w:r w:rsidRPr="00A51447">
          <w:rPr>
            <w:rStyle w:val="Hyperlink"/>
          </w:rPr>
          <w:fldChar w:fldCharType="separate"/>
        </w:r>
        <w:r w:rsidRPr="00A51447">
          <w:rPr>
            <w:rStyle w:val="Hyperlink"/>
          </w:rPr>
          <w:t>3</w:t>
        </w:r>
        <w:r>
          <w:rPr>
            <w:rFonts w:eastAsiaTheme="minorEastAsia"/>
            <w:b w:val="0"/>
          </w:rPr>
          <w:tab/>
        </w:r>
        <w:r w:rsidRPr="00A51447">
          <w:rPr>
            <w:rStyle w:val="Hyperlink"/>
          </w:rPr>
          <w:t>Summary of Findings</w:t>
        </w:r>
        <w:r>
          <w:rPr>
            <w:webHidden/>
          </w:rPr>
          <w:tab/>
        </w:r>
        <w:r>
          <w:rPr>
            <w:webHidden/>
          </w:rPr>
          <w:fldChar w:fldCharType="begin"/>
        </w:r>
        <w:r>
          <w:rPr>
            <w:webHidden/>
          </w:rPr>
          <w:instrText xml:space="preserve"> PAGEREF _Toc63178082 \h </w:instrText>
        </w:r>
      </w:ins>
      <w:r>
        <w:rPr>
          <w:webHidden/>
        </w:rPr>
      </w:r>
      <w:r>
        <w:rPr>
          <w:webHidden/>
        </w:rPr>
        <w:fldChar w:fldCharType="separate"/>
      </w:r>
      <w:ins w:id="197" w:author="Lee, Doris" w:date="2021-02-02T17:07:00Z">
        <w:r>
          <w:rPr>
            <w:webHidden/>
          </w:rPr>
          <w:t>10</w:t>
        </w:r>
        <w:r>
          <w:rPr>
            <w:webHidden/>
          </w:rPr>
          <w:fldChar w:fldCharType="end"/>
        </w:r>
        <w:r w:rsidRPr="00A51447">
          <w:rPr>
            <w:rStyle w:val="Hyperlink"/>
          </w:rPr>
          <w:fldChar w:fldCharType="end"/>
        </w:r>
      </w:ins>
    </w:p>
    <w:p w14:paraId="03063B89" w14:textId="48D22016" w:rsidR="004B327E" w:rsidRDefault="004B327E">
      <w:pPr>
        <w:pStyle w:val="TOC2"/>
        <w:rPr>
          <w:ins w:id="198" w:author="Lee, Doris" w:date="2021-02-02T17:07:00Z"/>
          <w:rFonts w:eastAsiaTheme="minorEastAsia"/>
          <w:noProof/>
        </w:rPr>
      </w:pPr>
      <w:ins w:id="199"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"_Toc63178083"</w:instrText>
        </w:r>
        <w:r w:rsidRPr="00A51447">
          <w:rPr>
            <w:rStyle w:val="Hyperlink"/>
            <w:noProof/>
          </w:rPr>
          <w:instrText xml:space="preserve"> </w:instrText>
        </w:r>
        <w:r w:rsidRPr="00A51447">
          <w:rPr>
            <w:rStyle w:val="Hyperlink"/>
            <w:noProof/>
          </w:rPr>
          <w:fldChar w:fldCharType="separate"/>
        </w:r>
        <w:r w:rsidRPr="00A51447">
          <w:rPr>
            <w:rStyle w:val="Hyperlink"/>
            <w:noProof/>
          </w:rPr>
          <w:t>3.1</w:t>
        </w:r>
        <w:r>
          <w:rPr>
            <w:rFonts w:eastAsiaTheme="minorEastAsia"/>
            <w:noProof/>
          </w:rPr>
          <w:tab/>
        </w:r>
        <w:r w:rsidRPr="00A51447">
          <w:rPr>
            <w:rStyle w:val="Hyperlink"/>
            <w:noProof/>
          </w:rPr>
          <w:t>Key Observations</w:t>
        </w:r>
        <w:r>
          <w:rPr>
            <w:noProof/>
            <w:webHidden/>
          </w:rPr>
          <w:tab/>
        </w:r>
        <w:r>
          <w:rPr>
            <w:noProof/>
            <w:webHidden/>
          </w:rPr>
          <w:fldChar w:fldCharType="begin"/>
        </w:r>
        <w:r>
          <w:rPr>
            <w:noProof/>
            <w:webHidden/>
          </w:rPr>
          <w:instrText xml:space="preserve"> PAGEREF _Toc63178083 \h </w:instrText>
        </w:r>
      </w:ins>
      <w:r>
        <w:rPr>
          <w:noProof/>
          <w:webHidden/>
        </w:rPr>
      </w:r>
      <w:r>
        <w:rPr>
          <w:noProof/>
          <w:webHidden/>
        </w:rPr>
        <w:fldChar w:fldCharType="separate"/>
      </w:r>
      <w:ins w:id="200" w:author="Lee, Doris" w:date="2021-02-02T17:07:00Z">
        <w:r>
          <w:rPr>
            <w:noProof/>
            <w:webHidden/>
          </w:rPr>
          <w:t>10</w:t>
        </w:r>
        <w:r>
          <w:rPr>
            <w:noProof/>
            <w:webHidden/>
          </w:rPr>
          <w:fldChar w:fldCharType="end"/>
        </w:r>
        <w:r w:rsidRPr="00A51447">
          <w:rPr>
            <w:rStyle w:val="Hyperlink"/>
            <w:noProof/>
          </w:rPr>
          <w:fldChar w:fldCharType="end"/>
        </w:r>
      </w:ins>
    </w:p>
    <w:p w14:paraId="2126BAA8" w14:textId="36702B2E" w:rsidR="004B327E" w:rsidRDefault="004B327E">
      <w:pPr>
        <w:pStyle w:val="TOC2"/>
        <w:rPr>
          <w:ins w:id="201" w:author="Lee, Doris" w:date="2021-02-02T17:07:00Z"/>
          <w:rFonts w:eastAsiaTheme="minorEastAsia"/>
          <w:noProof/>
        </w:rPr>
      </w:pPr>
      <w:ins w:id="202"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"_Toc63178084"</w:instrText>
        </w:r>
        <w:r w:rsidRPr="00A51447">
          <w:rPr>
            <w:rStyle w:val="Hyperlink"/>
            <w:noProof/>
          </w:rPr>
          <w:instrText xml:space="preserve"> </w:instrText>
        </w:r>
        <w:r w:rsidRPr="00A51447">
          <w:rPr>
            <w:rStyle w:val="Hyperlink"/>
            <w:noProof/>
          </w:rPr>
          <w:fldChar w:fldCharType="separate"/>
        </w:r>
        <w:r w:rsidRPr="00A51447">
          <w:rPr>
            <w:rStyle w:val="Hyperlink"/>
            <w:noProof/>
          </w:rPr>
          <w:t>3.2</w:t>
        </w:r>
        <w:r>
          <w:rPr>
            <w:rFonts w:eastAsiaTheme="minorEastAsia"/>
            <w:noProof/>
          </w:rPr>
          <w:tab/>
        </w:r>
        <w:r w:rsidRPr="00A51447">
          <w:rPr>
            <w:rStyle w:val="Hyperlink"/>
            <w:noProof/>
          </w:rPr>
          <w:t>Staff Input</w:t>
        </w:r>
        <w:r>
          <w:rPr>
            <w:noProof/>
            <w:webHidden/>
          </w:rPr>
          <w:tab/>
        </w:r>
        <w:r>
          <w:rPr>
            <w:noProof/>
            <w:webHidden/>
          </w:rPr>
          <w:fldChar w:fldCharType="begin"/>
        </w:r>
        <w:r>
          <w:rPr>
            <w:noProof/>
            <w:webHidden/>
          </w:rPr>
          <w:instrText xml:space="preserve"> PAGEREF _Toc63178084 \h </w:instrText>
        </w:r>
      </w:ins>
      <w:r>
        <w:rPr>
          <w:noProof/>
          <w:webHidden/>
        </w:rPr>
      </w:r>
      <w:r>
        <w:rPr>
          <w:noProof/>
          <w:webHidden/>
        </w:rPr>
        <w:fldChar w:fldCharType="separate"/>
      </w:r>
      <w:ins w:id="203" w:author="Lee, Doris" w:date="2021-02-02T17:07:00Z">
        <w:r>
          <w:rPr>
            <w:noProof/>
            <w:webHidden/>
          </w:rPr>
          <w:t>10</w:t>
        </w:r>
        <w:r>
          <w:rPr>
            <w:noProof/>
            <w:webHidden/>
          </w:rPr>
          <w:fldChar w:fldCharType="end"/>
        </w:r>
        <w:r w:rsidRPr="00A51447">
          <w:rPr>
            <w:rStyle w:val="Hyperlink"/>
            <w:noProof/>
          </w:rPr>
          <w:fldChar w:fldCharType="end"/>
        </w:r>
      </w:ins>
    </w:p>
    <w:p w14:paraId="65D3883D" w14:textId="4A9460A8" w:rsidR="004B327E" w:rsidRDefault="004B327E">
      <w:pPr>
        <w:pStyle w:val="TOC2"/>
        <w:rPr>
          <w:ins w:id="204" w:author="Lee, Doris" w:date="2021-02-02T17:07:00Z"/>
          <w:rFonts w:eastAsiaTheme="minorEastAsia"/>
          <w:noProof/>
        </w:rPr>
      </w:pPr>
      <w:ins w:id="205"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"_Toc63178085"</w:instrText>
        </w:r>
        <w:r w:rsidRPr="00A51447">
          <w:rPr>
            <w:rStyle w:val="Hyperlink"/>
            <w:noProof/>
          </w:rPr>
          <w:instrText xml:space="preserve"> </w:instrText>
        </w:r>
        <w:r w:rsidRPr="00A51447">
          <w:rPr>
            <w:rStyle w:val="Hyperlink"/>
            <w:noProof/>
          </w:rPr>
          <w:fldChar w:fldCharType="separate"/>
        </w:r>
        <w:r w:rsidRPr="00A51447">
          <w:rPr>
            <w:rStyle w:val="Hyperlink"/>
            <w:noProof/>
          </w:rPr>
          <w:t>3.3</w:t>
        </w:r>
        <w:r>
          <w:rPr>
            <w:rFonts w:eastAsiaTheme="minorEastAsia"/>
            <w:noProof/>
          </w:rPr>
          <w:tab/>
        </w:r>
        <w:r w:rsidRPr="00A51447">
          <w:rPr>
            <w:rStyle w:val="Hyperlink"/>
            <w:noProof/>
          </w:rPr>
          <w:t>Analysis of Maintenance Records</w:t>
        </w:r>
        <w:r>
          <w:rPr>
            <w:noProof/>
            <w:webHidden/>
          </w:rPr>
          <w:tab/>
        </w:r>
        <w:r>
          <w:rPr>
            <w:noProof/>
            <w:webHidden/>
          </w:rPr>
          <w:fldChar w:fldCharType="begin"/>
        </w:r>
        <w:r>
          <w:rPr>
            <w:noProof/>
            <w:webHidden/>
          </w:rPr>
          <w:instrText xml:space="preserve"> PAGEREF _Toc63178085 \h </w:instrText>
        </w:r>
      </w:ins>
      <w:r>
        <w:rPr>
          <w:noProof/>
          <w:webHidden/>
        </w:rPr>
      </w:r>
      <w:r>
        <w:rPr>
          <w:noProof/>
          <w:webHidden/>
        </w:rPr>
        <w:fldChar w:fldCharType="separate"/>
      </w:r>
      <w:ins w:id="206" w:author="Lee, Doris" w:date="2021-02-02T17:07:00Z">
        <w:r>
          <w:rPr>
            <w:noProof/>
            <w:webHidden/>
          </w:rPr>
          <w:t>14</w:t>
        </w:r>
        <w:r>
          <w:rPr>
            <w:noProof/>
            <w:webHidden/>
          </w:rPr>
          <w:fldChar w:fldCharType="end"/>
        </w:r>
        <w:r w:rsidRPr="00A51447">
          <w:rPr>
            <w:rStyle w:val="Hyperlink"/>
            <w:noProof/>
          </w:rPr>
          <w:fldChar w:fldCharType="end"/>
        </w:r>
      </w:ins>
    </w:p>
    <w:p w14:paraId="7F1E6865" w14:textId="3D940D1D" w:rsidR="004B327E" w:rsidRDefault="004B327E">
      <w:pPr>
        <w:pStyle w:val="TOC2"/>
        <w:rPr>
          <w:ins w:id="207" w:author="Lee, Doris" w:date="2021-02-02T17:07:00Z"/>
          <w:rFonts w:eastAsiaTheme="minorEastAsia"/>
          <w:noProof/>
        </w:rPr>
      </w:pPr>
      <w:ins w:id="208"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"_Toc63178121"</w:instrText>
        </w:r>
        <w:r w:rsidRPr="00A51447">
          <w:rPr>
            <w:rStyle w:val="Hyperlink"/>
            <w:noProof/>
          </w:rPr>
          <w:instrText xml:space="preserve"> </w:instrText>
        </w:r>
        <w:r w:rsidRPr="00A51447">
          <w:rPr>
            <w:rStyle w:val="Hyperlink"/>
            <w:noProof/>
          </w:rPr>
          <w:fldChar w:fldCharType="separate"/>
        </w:r>
        <w:r w:rsidRPr="00A51447">
          <w:rPr>
            <w:rStyle w:val="Hyperlink"/>
            <w:noProof/>
          </w:rPr>
          <w:t>3.4</w:t>
        </w:r>
        <w:r>
          <w:rPr>
            <w:rFonts w:eastAsiaTheme="minorEastAsia"/>
            <w:noProof/>
          </w:rPr>
          <w:tab/>
        </w:r>
        <w:r w:rsidRPr="00A51447">
          <w:rPr>
            <w:rStyle w:val="Hyperlink"/>
            <w:noProof/>
          </w:rPr>
          <w:t>Review of Best Practice</w:t>
        </w:r>
        <w:r>
          <w:rPr>
            <w:noProof/>
            <w:webHidden/>
          </w:rPr>
          <w:tab/>
        </w:r>
        <w:r>
          <w:rPr>
            <w:noProof/>
            <w:webHidden/>
          </w:rPr>
          <w:fldChar w:fldCharType="begin"/>
        </w:r>
        <w:r>
          <w:rPr>
            <w:noProof/>
            <w:webHidden/>
          </w:rPr>
          <w:instrText xml:space="preserve"> PAGEREF _Toc63178121 \h </w:instrText>
        </w:r>
      </w:ins>
      <w:r>
        <w:rPr>
          <w:noProof/>
          <w:webHidden/>
        </w:rPr>
      </w:r>
      <w:r>
        <w:rPr>
          <w:noProof/>
          <w:webHidden/>
        </w:rPr>
        <w:fldChar w:fldCharType="separate"/>
      </w:r>
      <w:ins w:id="209" w:author="Lee, Doris" w:date="2021-02-02T17:07:00Z">
        <w:r>
          <w:rPr>
            <w:noProof/>
            <w:webHidden/>
          </w:rPr>
          <w:t>24</w:t>
        </w:r>
        <w:r>
          <w:rPr>
            <w:noProof/>
            <w:webHidden/>
          </w:rPr>
          <w:fldChar w:fldCharType="end"/>
        </w:r>
        <w:r w:rsidRPr="00A51447">
          <w:rPr>
            <w:rStyle w:val="Hyperlink"/>
            <w:noProof/>
          </w:rPr>
          <w:fldChar w:fldCharType="end"/>
        </w:r>
      </w:ins>
    </w:p>
    <w:p w14:paraId="4C97DB88" w14:textId="5491BA1A" w:rsidR="004B327E" w:rsidRDefault="004B327E">
      <w:pPr>
        <w:pStyle w:val="TOC1"/>
        <w:rPr>
          <w:ins w:id="210" w:author="Lee, Doris" w:date="2021-02-02T17:07:00Z"/>
          <w:rFonts w:eastAsiaTheme="minorEastAsia"/>
          <w:b w:val="0"/>
        </w:rPr>
      </w:pPr>
      <w:ins w:id="211" w:author="Lee, Doris" w:date="2021-02-02T17:07:00Z">
        <w:r w:rsidRPr="00A51447">
          <w:rPr>
            <w:rStyle w:val="Hyperlink"/>
          </w:rPr>
          <w:fldChar w:fldCharType="begin"/>
        </w:r>
        <w:r w:rsidRPr="00A51447">
          <w:rPr>
            <w:rStyle w:val="Hyperlink"/>
          </w:rPr>
          <w:instrText xml:space="preserve"> </w:instrText>
        </w:r>
        <w:r>
          <w:instrText>HYPERLINK \l "_Toc63178122"</w:instrText>
        </w:r>
        <w:r w:rsidRPr="00A51447">
          <w:rPr>
            <w:rStyle w:val="Hyperlink"/>
          </w:rPr>
          <w:instrText xml:space="preserve"> </w:instrText>
        </w:r>
        <w:r w:rsidRPr="00A51447">
          <w:rPr>
            <w:rStyle w:val="Hyperlink"/>
          </w:rPr>
          <w:fldChar w:fldCharType="separate"/>
        </w:r>
        <w:r w:rsidRPr="00A51447">
          <w:rPr>
            <w:rStyle w:val="Hyperlink"/>
          </w:rPr>
          <w:t>4</w:t>
        </w:r>
        <w:r>
          <w:rPr>
            <w:rFonts w:eastAsiaTheme="minorEastAsia"/>
            <w:b w:val="0"/>
          </w:rPr>
          <w:tab/>
        </w:r>
        <w:r w:rsidRPr="00A51447">
          <w:rPr>
            <w:rStyle w:val="Hyperlink"/>
          </w:rPr>
          <w:t>Recommendations</w:t>
        </w:r>
        <w:r>
          <w:rPr>
            <w:webHidden/>
          </w:rPr>
          <w:tab/>
        </w:r>
        <w:r>
          <w:rPr>
            <w:webHidden/>
          </w:rPr>
          <w:fldChar w:fldCharType="begin"/>
        </w:r>
        <w:r>
          <w:rPr>
            <w:webHidden/>
          </w:rPr>
          <w:instrText xml:space="preserve"> PAGEREF _Toc63178122 \h </w:instrText>
        </w:r>
      </w:ins>
      <w:r>
        <w:rPr>
          <w:webHidden/>
        </w:rPr>
      </w:r>
      <w:r>
        <w:rPr>
          <w:webHidden/>
        </w:rPr>
        <w:fldChar w:fldCharType="separate"/>
      </w:r>
      <w:ins w:id="212" w:author="Lee, Doris" w:date="2021-02-02T17:07:00Z">
        <w:r>
          <w:rPr>
            <w:webHidden/>
          </w:rPr>
          <w:t>27</w:t>
        </w:r>
        <w:r>
          <w:rPr>
            <w:webHidden/>
          </w:rPr>
          <w:fldChar w:fldCharType="end"/>
        </w:r>
        <w:r w:rsidRPr="00A51447">
          <w:rPr>
            <w:rStyle w:val="Hyperlink"/>
          </w:rPr>
          <w:fldChar w:fldCharType="end"/>
        </w:r>
      </w:ins>
    </w:p>
    <w:p w14:paraId="78CDDF86" w14:textId="2845D6CA" w:rsidR="004B327E" w:rsidRDefault="004B327E">
      <w:pPr>
        <w:pStyle w:val="TOC2"/>
        <w:rPr>
          <w:ins w:id="213" w:author="Lee, Doris" w:date="2021-02-02T17:07:00Z"/>
          <w:rFonts w:eastAsiaTheme="minorEastAsia"/>
          <w:noProof/>
        </w:rPr>
      </w:pPr>
      <w:ins w:id="214"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"_Toc63178123"</w:instrText>
        </w:r>
        <w:r w:rsidRPr="00A51447">
          <w:rPr>
            <w:rStyle w:val="Hyperlink"/>
            <w:noProof/>
          </w:rPr>
          <w:instrText xml:space="preserve"> </w:instrText>
        </w:r>
        <w:r w:rsidRPr="00A51447">
          <w:rPr>
            <w:rStyle w:val="Hyperlink"/>
            <w:noProof/>
          </w:rPr>
          <w:fldChar w:fldCharType="separate"/>
        </w:r>
        <w:r w:rsidRPr="00A51447">
          <w:rPr>
            <w:rStyle w:val="Hyperlink"/>
            <w:noProof/>
          </w:rPr>
          <w:t>4.1</w:t>
        </w:r>
        <w:r>
          <w:rPr>
            <w:rFonts w:eastAsiaTheme="minorEastAsia"/>
            <w:noProof/>
          </w:rPr>
          <w:tab/>
        </w:r>
        <w:r w:rsidRPr="00A51447">
          <w:rPr>
            <w:rStyle w:val="Hyperlink"/>
            <w:noProof/>
          </w:rPr>
          <w:t>Recommended Useful Life Benchmarks</w:t>
        </w:r>
        <w:r>
          <w:rPr>
            <w:noProof/>
            <w:webHidden/>
          </w:rPr>
          <w:tab/>
        </w:r>
        <w:r>
          <w:rPr>
            <w:noProof/>
            <w:webHidden/>
          </w:rPr>
          <w:fldChar w:fldCharType="begin"/>
        </w:r>
        <w:r>
          <w:rPr>
            <w:noProof/>
            <w:webHidden/>
          </w:rPr>
          <w:instrText xml:space="preserve"> PAGEREF _Toc63178123 \h </w:instrText>
        </w:r>
      </w:ins>
      <w:r>
        <w:rPr>
          <w:noProof/>
          <w:webHidden/>
        </w:rPr>
      </w:r>
      <w:r>
        <w:rPr>
          <w:noProof/>
          <w:webHidden/>
        </w:rPr>
        <w:fldChar w:fldCharType="separate"/>
      </w:r>
      <w:ins w:id="215" w:author="Lee, Doris" w:date="2021-02-02T17:07:00Z">
        <w:r>
          <w:rPr>
            <w:noProof/>
            <w:webHidden/>
          </w:rPr>
          <w:t>27</w:t>
        </w:r>
        <w:r>
          <w:rPr>
            <w:noProof/>
            <w:webHidden/>
          </w:rPr>
          <w:fldChar w:fldCharType="end"/>
        </w:r>
        <w:r w:rsidRPr="00A51447">
          <w:rPr>
            <w:rStyle w:val="Hyperlink"/>
            <w:noProof/>
          </w:rPr>
          <w:fldChar w:fldCharType="end"/>
        </w:r>
      </w:ins>
    </w:p>
    <w:p w14:paraId="0D04FFD5" w14:textId="3CF20AFA" w:rsidR="004B327E" w:rsidRDefault="004B327E">
      <w:pPr>
        <w:pStyle w:val="TOC1"/>
        <w:rPr>
          <w:ins w:id="216" w:author="Lee, Doris" w:date="2021-02-02T17:07:00Z"/>
          <w:rFonts w:eastAsiaTheme="minorEastAsia"/>
          <w:b w:val="0"/>
        </w:rPr>
      </w:pPr>
      <w:ins w:id="217" w:author="Lee, Doris" w:date="2021-02-02T17:07:00Z">
        <w:r w:rsidRPr="00A51447">
          <w:rPr>
            <w:rStyle w:val="Hyperlink"/>
          </w:rPr>
          <w:fldChar w:fldCharType="begin"/>
        </w:r>
        <w:r w:rsidRPr="00A51447">
          <w:rPr>
            <w:rStyle w:val="Hyperlink"/>
          </w:rPr>
          <w:instrText xml:space="preserve"> </w:instrText>
        </w:r>
        <w:r>
          <w:instrText>HYPERLINK \l "_Toc63178124"</w:instrText>
        </w:r>
        <w:r w:rsidRPr="00A51447">
          <w:rPr>
            <w:rStyle w:val="Hyperlink"/>
          </w:rPr>
          <w:instrText xml:space="preserve"> </w:instrText>
        </w:r>
        <w:r w:rsidRPr="00A51447">
          <w:rPr>
            <w:rStyle w:val="Hyperlink"/>
          </w:rPr>
          <w:fldChar w:fldCharType="separate"/>
        </w:r>
        <w:r w:rsidRPr="00A51447">
          <w:rPr>
            <w:rStyle w:val="Hyperlink"/>
          </w:rPr>
          <w:t>5</w:t>
        </w:r>
        <w:r>
          <w:rPr>
            <w:rFonts w:eastAsiaTheme="minorEastAsia"/>
            <w:b w:val="0"/>
          </w:rPr>
          <w:tab/>
        </w:r>
        <w:r w:rsidRPr="00A51447">
          <w:rPr>
            <w:rStyle w:val="Hyperlink"/>
          </w:rPr>
          <w:t>Next Steps</w:t>
        </w:r>
        <w:r>
          <w:rPr>
            <w:webHidden/>
          </w:rPr>
          <w:tab/>
        </w:r>
        <w:r>
          <w:rPr>
            <w:webHidden/>
          </w:rPr>
          <w:fldChar w:fldCharType="begin"/>
        </w:r>
        <w:r>
          <w:rPr>
            <w:webHidden/>
          </w:rPr>
          <w:instrText xml:space="preserve"> PAGEREF _Toc63178124 \h </w:instrText>
        </w:r>
      </w:ins>
      <w:r>
        <w:rPr>
          <w:webHidden/>
        </w:rPr>
      </w:r>
      <w:r>
        <w:rPr>
          <w:webHidden/>
        </w:rPr>
        <w:fldChar w:fldCharType="separate"/>
      </w:r>
      <w:ins w:id="218" w:author="Lee, Doris" w:date="2021-02-02T17:07:00Z">
        <w:r>
          <w:rPr>
            <w:webHidden/>
          </w:rPr>
          <w:t>28</w:t>
        </w:r>
        <w:r>
          <w:rPr>
            <w:webHidden/>
          </w:rPr>
          <w:fldChar w:fldCharType="end"/>
        </w:r>
        <w:r w:rsidRPr="00A51447">
          <w:rPr>
            <w:rStyle w:val="Hyperlink"/>
          </w:rPr>
          <w:fldChar w:fldCharType="end"/>
        </w:r>
      </w:ins>
    </w:p>
    <w:p w14:paraId="13D75471" w14:textId="469EB43F" w:rsidR="004B327E" w:rsidRDefault="004B327E">
      <w:pPr>
        <w:pStyle w:val="TOC1"/>
        <w:rPr>
          <w:ins w:id="219" w:author="Lee, Doris" w:date="2021-02-02T17:07:00Z"/>
          <w:rFonts w:eastAsiaTheme="minorEastAsia"/>
          <w:b w:val="0"/>
        </w:rPr>
      </w:pPr>
      <w:ins w:id="220" w:author="Lee, Doris" w:date="2021-02-02T17:07:00Z">
        <w:r w:rsidRPr="00A51447">
          <w:rPr>
            <w:rStyle w:val="Hyperlink"/>
          </w:rPr>
          <w:fldChar w:fldCharType="begin"/>
        </w:r>
        <w:r w:rsidRPr="00A51447">
          <w:rPr>
            <w:rStyle w:val="Hyperlink"/>
          </w:rPr>
          <w:instrText xml:space="preserve"> </w:instrText>
        </w:r>
        <w:r>
          <w:instrText>HYPERLINK \l "_Toc63178125"</w:instrText>
        </w:r>
        <w:r w:rsidRPr="00A51447">
          <w:rPr>
            <w:rStyle w:val="Hyperlink"/>
          </w:rPr>
          <w:instrText xml:space="preserve"> </w:instrText>
        </w:r>
        <w:r w:rsidRPr="00A51447">
          <w:rPr>
            <w:rStyle w:val="Hyperlink"/>
          </w:rPr>
          <w:fldChar w:fldCharType="separate"/>
        </w:r>
        <w:r w:rsidRPr="00A51447">
          <w:rPr>
            <w:rStyle w:val="Hyperlink"/>
          </w:rPr>
          <w:t>Appendix A: Analysis Methodology</w:t>
        </w:r>
        <w:r>
          <w:rPr>
            <w:webHidden/>
          </w:rPr>
          <w:tab/>
        </w:r>
        <w:r>
          <w:rPr>
            <w:webHidden/>
          </w:rPr>
          <w:fldChar w:fldCharType="begin"/>
        </w:r>
        <w:r>
          <w:rPr>
            <w:webHidden/>
          </w:rPr>
          <w:instrText xml:space="preserve"> PAGEREF _Toc63178125 \h </w:instrText>
        </w:r>
      </w:ins>
      <w:r>
        <w:rPr>
          <w:webHidden/>
        </w:rPr>
      </w:r>
      <w:r>
        <w:rPr>
          <w:webHidden/>
        </w:rPr>
        <w:fldChar w:fldCharType="separate"/>
      </w:r>
      <w:ins w:id="221" w:author="Lee, Doris" w:date="2021-02-02T17:07:00Z">
        <w:r>
          <w:rPr>
            <w:webHidden/>
          </w:rPr>
          <w:t>29</w:t>
        </w:r>
        <w:r>
          <w:rPr>
            <w:webHidden/>
          </w:rPr>
          <w:fldChar w:fldCharType="end"/>
        </w:r>
        <w:r w:rsidRPr="00A51447">
          <w:rPr>
            <w:rStyle w:val="Hyperlink"/>
          </w:rPr>
          <w:fldChar w:fldCharType="end"/>
        </w:r>
      </w:ins>
    </w:p>
    <w:p w14:paraId="46CF2028" w14:textId="4D0DD7C0" w:rsidR="004B327E" w:rsidRDefault="004B327E">
      <w:pPr>
        <w:pStyle w:val="TOC2"/>
        <w:rPr>
          <w:ins w:id="222" w:author="Lee, Doris" w:date="2021-02-02T17:07:00Z"/>
          <w:rFonts w:eastAsiaTheme="minorEastAsia"/>
          <w:noProof/>
        </w:rPr>
      </w:pPr>
      <w:ins w:id="223"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"_Toc63178126"</w:instrText>
        </w:r>
        <w:r w:rsidRPr="00A51447">
          <w:rPr>
            <w:rStyle w:val="Hyperlink"/>
            <w:noProof/>
          </w:rPr>
          <w:instrText xml:space="preserve"> </w:instrText>
        </w:r>
        <w:r w:rsidRPr="00A51447">
          <w:rPr>
            <w:rStyle w:val="Hyperlink"/>
            <w:noProof/>
          </w:rPr>
          <w:fldChar w:fldCharType="separate"/>
        </w:r>
        <w:r w:rsidRPr="00A51447">
          <w:rPr>
            <w:rStyle w:val="Hyperlink"/>
            <w:noProof/>
          </w:rPr>
          <w:t>Analysis Methodology</w:t>
        </w:r>
        <w:r>
          <w:rPr>
            <w:noProof/>
            <w:webHidden/>
          </w:rPr>
          <w:tab/>
        </w:r>
        <w:r>
          <w:rPr>
            <w:noProof/>
            <w:webHidden/>
          </w:rPr>
          <w:fldChar w:fldCharType="begin"/>
        </w:r>
        <w:r>
          <w:rPr>
            <w:noProof/>
            <w:webHidden/>
          </w:rPr>
          <w:instrText xml:space="preserve"> PAGEREF _Toc63178126 \h </w:instrText>
        </w:r>
      </w:ins>
      <w:r>
        <w:rPr>
          <w:noProof/>
          <w:webHidden/>
        </w:rPr>
      </w:r>
      <w:r>
        <w:rPr>
          <w:noProof/>
          <w:webHidden/>
        </w:rPr>
        <w:fldChar w:fldCharType="separate"/>
      </w:r>
      <w:ins w:id="224" w:author="Lee, Doris" w:date="2021-02-02T17:07:00Z">
        <w:r>
          <w:rPr>
            <w:noProof/>
            <w:webHidden/>
          </w:rPr>
          <w:t>29</w:t>
        </w:r>
        <w:r>
          <w:rPr>
            <w:noProof/>
            <w:webHidden/>
          </w:rPr>
          <w:fldChar w:fldCharType="end"/>
        </w:r>
        <w:r w:rsidRPr="00A51447">
          <w:rPr>
            <w:rStyle w:val="Hyperlink"/>
            <w:noProof/>
          </w:rPr>
          <w:fldChar w:fldCharType="end"/>
        </w:r>
      </w:ins>
    </w:p>
    <w:p w14:paraId="131185B6" w14:textId="75F5FF85" w:rsidR="004B327E" w:rsidRDefault="004B327E">
      <w:pPr>
        <w:pStyle w:val="TOC2"/>
        <w:rPr>
          <w:ins w:id="225" w:author="Lee, Doris" w:date="2021-02-02T17:07:00Z"/>
          <w:rFonts w:eastAsiaTheme="minorEastAsia"/>
          <w:noProof/>
        </w:rPr>
      </w:pPr>
      <w:ins w:id="226" w:author="Lee, Doris" w:date="2021-02-02T17:07:00Z">
        <w:r w:rsidRPr="00A51447">
          <w:rPr>
            <w:rStyle w:val="Hyperlink"/>
            <w:noProof/>
          </w:rPr>
          <w:fldChar w:fldCharType="begin"/>
        </w:r>
        <w:r w:rsidRPr="00A51447">
          <w:rPr>
            <w:rStyle w:val="Hyperlink"/>
            <w:noProof/>
          </w:rPr>
          <w:instrText xml:space="preserve"> </w:instrText>
        </w:r>
        <w:r>
          <w:rPr>
            <w:noProof/>
          </w:rPr>
          <w:instrText>HYPERLINK \l "_Toc63178127"</w:instrText>
        </w:r>
        <w:r w:rsidRPr="00A51447">
          <w:rPr>
            <w:rStyle w:val="Hyperlink"/>
            <w:noProof/>
          </w:rPr>
          <w:instrText xml:space="preserve"> </w:instrText>
        </w:r>
        <w:r w:rsidRPr="00A51447">
          <w:rPr>
            <w:rStyle w:val="Hyperlink"/>
            <w:noProof/>
          </w:rPr>
          <w:fldChar w:fldCharType="separate"/>
        </w:r>
        <w:r w:rsidRPr="00A51447">
          <w:rPr>
            <w:rStyle w:val="Hyperlink"/>
            <w:noProof/>
          </w:rPr>
          <w:t>Visualization Description for Average Total Cost of Ownership per Mile</w:t>
        </w:r>
        <w:r>
          <w:rPr>
            <w:noProof/>
            <w:webHidden/>
          </w:rPr>
          <w:tab/>
        </w:r>
        <w:r>
          <w:rPr>
            <w:noProof/>
            <w:webHidden/>
          </w:rPr>
          <w:fldChar w:fldCharType="begin"/>
        </w:r>
        <w:r>
          <w:rPr>
            <w:noProof/>
            <w:webHidden/>
          </w:rPr>
          <w:instrText xml:space="preserve"> PAGEREF _Toc63178127 \h </w:instrText>
        </w:r>
      </w:ins>
      <w:r>
        <w:rPr>
          <w:noProof/>
          <w:webHidden/>
        </w:rPr>
      </w:r>
      <w:r>
        <w:rPr>
          <w:noProof/>
          <w:webHidden/>
        </w:rPr>
        <w:fldChar w:fldCharType="separate"/>
      </w:r>
      <w:ins w:id="227" w:author="Lee, Doris" w:date="2021-02-02T17:07:00Z">
        <w:r>
          <w:rPr>
            <w:noProof/>
            <w:webHidden/>
          </w:rPr>
          <w:t>30</w:t>
        </w:r>
        <w:r>
          <w:rPr>
            <w:noProof/>
            <w:webHidden/>
          </w:rPr>
          <w:fldChar w:fldCharType="end"/>
        </w:r>
        <w:r w:rsidRPr="00A51447">
          <w:rPr>
            <w:rStyle w:val="Hyperlink"/>
            <w:noProof/>
          </w:rPr>
          <w:fldChar w:fldCharType="end"/>
        </w:r>
      </w:ins>
    </w:p>
    <w:p w14:paraId="22434F2A" w14:textId="6B29AA75" w:rsidR="004B327E" w:rsidRDefault="004B327E">
      <w:pPr>
        <w:pStyle w:val="TOC1"/>
        <w:rPr>
          <w:ins w:id="228" w:author="Lee, Doris" w:date="2021-02-02T17:07:00Z"/>
          <w:rFonts w:eastAsiaTheme="minorEastAsia"/>
          <w:b w:val="0"/>
        </w:rPr>
      </w:pPr>
      <w:ins w:id="229" w:author="Lee, Doris" w:date="2021-02-02T17:07:00Z">
        <w:r w:rsidRPr="00A51447">
          <w:rPr>
            <w:rStyle w:val="Hyperlink"/>
          </w:rPr>
          <w:fldChar w:fldCharType="begin"/>
        </w:r>
        <w:r w:rsidRPr="00A51447">
          <w:rPr>
            <w:rStyle w:val="Hyperlink"/>
          </w:rPr>
          <w:instrText xml:space="preserve"> </w:instrText>
        </w:r>
        <w:r>
          <w:instrText>HYPERLINK \l "_Toc63178128"</w:instrText>
        </w:r>
        <w:r w:rsidRPr="00A51447">
          <w:rPr>
            <w:rStyle w:val="Hyperlink"/>
          </w:rPr>
          <w:instrText xml:space="preserve"> </w:instrText>
        </w:r>
        <w:r w:rsidRPr="00A51447">
          <w:rPr>
            <w:rStyle w:val="Hyperlink"/>
          </w:rPr>
          <w:fldChar w:fldCharType="separate"/>
        </w:r>
        <w:r w:rsidRPr="00A51447">
          <w:rPr>
            <w:rStyle w:val="Hyperlink"/>
          </w:rPr>
          <w:t>Appendix B: Glossary of Acronyms</w:t>
        </w:r>
        <w:r>
          <w:rPr>
            <w:webHidden/>
          </w:rPr>
          <w:tab/>
        </w:r>
        <w:r>
          <w:rPr>
            <w:webHidden/>
          </w:rPr>
          <w:fldChar w:fldCharType="begin"/>
        </w:r>
        <w:r>
          <w:rPr>
            <w:webHidden/>
          </w:rPr>
          <w:instrText xml:space="preserve"> PAGEREF _Toc63178128 \h </w:instrText>
        </w:r>
      </w:ins>
      <w:r>
        <w:rPr>
          <w:webHidden/>
        </w:rPr>
      </w:r>
      <w:r>
        <w:rPr>
          <w:webHidden/>
        </w:rPr>
        <w:fldChar w:fldCharType="separate"/>
      </w:r>
      <w:ins w:id="230" w:author="Lee, Doris" w:date="2021-02-02T17:07:00Z">
        <w:r>
          <w:rPr>
            <w:webHidden/>
          </w:rPr>
          <w:t>33</w:t>
        </w:r>
        <w:r>
          <w:rPr>
            <w:webHidden/>
          </w:rPr>
          <w:fldChar w:fldCharType="end"/>
        </w:r>
        <w:r w:rsidRPr="00A51447">
          <w:rPr>
            <w:rStyle w:val="Hyperlink"/>
          </w:rPr>
          <w:fldChar w:fldCharType="end"/>
        </w:r>
      </w:ins>
    </w:p>
    <w:p w14:paraId="36EE8DAD" w14:textId="5E78413A" w:rsidR="00D918C3" w:rsidDel="004B327E" w:rsidRDefault="00D918C3">
      <w:pPr>
        <w:pStyle w:val="TOC1"/>
        <w:rPr>
          <w:ins w:id="231" w:author="Lee, Doris" w:date="2021-01-29T14:51:00Z"/>
          <w:del w:id="232" w:author="Lee, Doris" w:date="2021-02-02T17:07:00Z"/>
          <w:rFonts w:eastAsiaTheme="minorEastAsia"/>
          <w:b w:val="0"/>
        </w:rPr>
      </w:pPr>
      <w:ins w:id="233" w:author="Lee, Doris" w:date="2021-01-29T14:51:00Z">
        <w:del w:id="234" w:author="Lee, Doris" w:date="2021-02-02T17:07:00Z">
          <w:r w:rsidRPr="004B327E" w:rsidDel="004B327E">
            <w:rPr>
              <w:rStyle w:val="Hyperlink"/>
              <w:b w:val="0"/>
            </w:rPr>
            <w:delText>1</w:delText>
          </w:r>
          <w:r w:rsidDel="004B327E">
            <w:rPr>
              <w:rFonts w:eastAsiaTheme="minorEastAsia"/>
              <w:b w:val="0"/>
            </w:rPr>
            <w:tab/>
          </w:r>
          <w:r w:rsidRPr="004B327E" w:rsidDel="004B327E">
            <w:rPr>
              <w:rStyle w:val="Hyperlink"/>
              <w:b w:val="0"/>
            </w:rPr>
            <w:delText>Introduction</w:delText>
          </w:r>
          <w:r w:rsidDel="004B327E">
            <w:rPr>
              <w:webHidden/>
            </w:rPr>
            <w:tab/>
          </w:r>
        </w:del>
      </w:ins>
    </w:p>
    <w:p w14:paraId="78BDED53" w14:textId="466B3BFD" w:rsidR="00D918C3" w:rsidDel="004B327E" w:rsidRDefault="00D918C3">
      <w:pPr>
        <w:pStyle w:val="TOC1"/>
        <w:rPr>
          <w:ins w:id="235" w:author="Lee, Doris" w:date="2021-01-29T14:51:00Z"/>
          <w:del w:id="236" w:author="Lee, Doris" w:date="2021-02-02T17:07:00Z"/>
          <w:rFonts w:eastAsiaTheme="minorEastAsia"/>
          <w:b w:val="0"/>
        </w:rPr>
      </w:pPr>
      <w:ins w:id="237" w:author="Lee, Doris" w:date="2021-01-29T14:51:00Z">
        <w:del w:id="238" w:author="Lee, Doris" w:date="2021-02-02T17:07:00Z">
          <w:r w:rsidRPr="004B327E" w:rsidDel="004B327E">
            <w:rPr>
              <w:rStyle w:val="Hyperlink"/>
              <w:b w:val="0"/>
            </w:rPr>
            <w:delText>2</w:delText>
          </w:r>
          <w:r w:rsidDel="004B327E">
            <w:rPr>
              <w:rFonts w:eastAsiaTheme="minorEastAsia"/>
              <w:b w:val="0"/>
            </w:rPr>
            <w:tab/>
          </w:r>
          <w:r w:rsidRPr="004B327E" w:rsidDel="004B327E">
            <w:rPr>
              <w:rStyle w:val="Hyperlink"/>
              <w:b w:val="0"/>
            </w:rPr>
            <w:delText>Current Useful Life Benchmarks</w:delText>
          </w:r>
          <w:r w:rsidDel="004B327E">
            <w:rPr>
              <w:webHidden/>
            </w:rPr>
            <w:tab/>
          </w:r>
        </w:del>
      </w:ins>
    </w:p>
    <w:p w14:paraId="2946944C" w14:textId="1AE944A9" w:rsidR="00D918C3" w:rsidDel="004B327E" w:rsidRDefault="00D918C3">
      <w:pPr>
        <w:pStyle w:val="TOC1"/>
        <w:rPr>
          <w:ins w:id="239" w:author="Lee, Doris" w:date="2021-01-29T14:51:00Z"/>
          <w:del w:id="240" w:author="Lee, Doris" w:date="2021-02-02T17:07:00Z"/>
          <w:rFonts w:eastAsiaTheme="minorEastAsia"/>
          <w:b w:val="0"/>
        </w:rPr>
      </w:pPr>
      <w:ins w:id="241" w:author="Lee, Doris" w:date="2021-01-29T14:51:00Z">
        <w:del w:id="242" w:author="Lee, Doris" w:date="2021-02-02T17:07:00Z">
          <w:r w:rsidRPr="004B327E" w:rsidDel="004B327E">
            <w:rPr>
              <w:rStyle w:val="Hyperlink"/>
              <w:b w:val="0"/>
            </w:rPr>
            <w:delText>3</w:delText>
          </w:r>
          <w:r w:rsidDel="004B327E">
            <w:rPr>
              <w:rFonts w:eastAsiaTheme="minorEastAsia"/>
              <w:b w:val="0"/>
            </w:rPr>
            <w:tab/>
          </w:r>
          <w:r w:rsidRPr="004B327E" w:rsidDel="004B327E">
            <w:rPr>
              <w:rStyle w:val="Hyperlink"/>
              <w:b w:val="0"/>
            </w:rPr>
            <w:delText>Summary of Findings</w:delText>
          </w:r>
          <w:r w:rsidDel="004B327E">
            <w:rPr>
              <w:webHidden/>
            </w:rPr>
            <w:tab/>
          </w:r>
        </w:del>
      </w:ins>
    </w:p>
    <w:p w14:paraId="13B3E6ED" w14:textId="01FBC284" w:rsidR="00D918C3" w:rsidDel="004B327E" w:rsidRDefault="00D918C3">
      <w:pPr>
        <w:pStyle w:val="TOC2"/>
        <w:rPr>
          <w:ins w:id="243" w:author="Lee, Doris" w:date="2021-01-29T14:51:00Z"/>
          <w:del w:id="244" w:author="Lee, Doris" w:date="2021-02-02T17:07:00Z"/>
          <w:rFonts w:eastAsiaTheme="minorEastAsia"/>
          <w:noProof/>
        </w:rPr>
      </w:pPr>
      <w:ins w:id="245" w:author="Lee, Doris" w:date="2021-01-29T14:51:00Z">
        <w:del w:id="246" w:author="Lee, Doris" w:date="2021-02-02T17:07:00Z">
          <w:r w:rsidRPr="004B327E" w:rsidDel="004B327E">
            <w:rPr>
              <w:rStyle w:val="Hyperlink"/>
              <w:noProof/>
            </w:rPr>
            <w:delText>3.1</w:delText>
          </w:r>
          <w:r w:rsidDel="004B327E">
            <w:rPr>
              <w:rFonts w:eastAsiaTheme="minorEastAsia"/>
              <w:noProof/>
            </w:rPr>
            <w:tab/>
          </w:r>
          <w:r w:rsidRPr="004B327E" w:rsidDel="004B327E">
            <w:rPr>
              <w:rStyle w:val="Hyperlink"/>
              <w:noProof/>
            </w:rPr>
            <w:delText>Key Observations</w:delText>
          </w:r>
          <w:r w:rsidDel="004B327E">
            <w:rPr>
              <w:noProof/>
              <w:webHidden/>
            </w:rPr>
            <w:tab/>
          </w:r>
        </w:del>
      </w:ins>
    </w:p>
    <w:p w14:paraId="77AED83A" w14:textId="3262017E" w:rsidR="00D918C3" w:rsidDel="004B327E" w:rsidRDefault="00D918C3">
      <w:pPr>
        <w:pStyle w:val="TOC2"/>
        <w:rPr>
          <w:ins w:id="247" w:author="Lee, Doris" w:date="2021-01-29T14:51:00Z"/>
          <w:del w:id="248" w:author="Lee, Doris" w:date="2021-02-02T17:07:00Z"/>
          <w:rFonts w:eastAsiaTheme="minorEastAsia"/>
          <w:noProof/>
        </w:rPr>
      </w:pPr>
      <w:ins w:id="249" w:author="Lee, Doris" w:date="2021-01-29T14:51:00Z">
        <w:del w:id="250" w:author="Lee, Doris" w:date="2021-02-02T17:07:00Z">
          <w:r w:rsidRPr="004B327E" w:rsidDel="004B327E">
            <w:rPr>
              <w:rStyle w:val="Hyperlink"/>
              <w:noProof/>
            </w:rPr>
            <w:delText>3.2</w:delText>
          </w:r>
          <w:r w:rsidDel="004B327E">
            <w:rPr>
              <w:rFonts w:eastAsiaTheme="minorEastAsia"/>
              <w:noProof/>
            </w:rPr>
            <w:tab/>
          </w:r>
          <w:r w:rsidRPr="004B327E" w:rsidDel="004B327E">
            <w:rPr>
              <w:rStyle w:val="Hyperlink"/>
              <w:noProof/>
            </w:rPr>
            <w:delText>Staff Input</w:delText>
          </w:r>
          <w:r w:rsidDel="004B327E">
            <w:rPr>
              <w:noProof/>
              <w:webHidden/>
            </w:rPr>
            <w:tab/>
          </w:r>
        </w:del>
      </w:ins>
    </w:p>
    <w:p w14:paraId="09AA29E0" w14:textId="74E019D0" w:rsidR="00D918C3" w:rsidDel="004B327E" w:rsidRDefault="00D918C3">
      <w:pPr>
        <w:pStyle w:val="TOC2"/>
        <w:rPr>
          <w:ins w:id="251" w:author="Lee, Doris" w:date="2021-01-29T14:51:00Z"/>
          <w:del w:id="252" w:author="Lee, Doris" w:date="2021-02-02T17:07:00Z"/>
          <w:rFonts w:eastAsiaTheme="minorEastAsia"/>
          <w:noProof/>
        </w:rPr>
      </w:pPr>
      <w:ins w:id="253" w:author="Lee, Doris" w:date="2021-01-29T14:51:00Z">
        <w:del w:id="254" w:author="Lee, Doris" w:date="2021-02-02T17:07:00Z">
          <w:r w:rsidRPr="004B327E" w:rsidDel="004B327E">
            <w:rPr>
              <w:rStyle w:val="Hyperlink"/>
              <w:noProof/>
            </w:rPr>
            <w:delText>3.3</w:delText>
          </w:r>
          <w:r w:rsidDel="004B327E">
            <w:rPr>
              <w:rFonts w:eastAsiaTheme="minorEastAsia"/>
              <w:noProof/>
            </w:rPr>
            <w:tab/>
          </w:r>
          <w:r w:rsidRPr="004B327E" w:rsidDel="004B327E">
            <w:rPr>
              <w:rStyle w:val="Hyperlink"/>
              <w:noProof/>
            </w:rPr>
            <w:delText>Analysis of Maintenance Records</w:delText>
          </w:r>
          <w:r w:rsidDel="004B327E">
            <w:rPr>
              <w:noProof/>
              <w:webHidden/>
            </w:rPr>
            <w:tab/>
          </w:r>
        </w:del>
      </w:ins>
    </w:p>
    <w:p w14:paraId="60153324" w14:textId="544B25A4" w:rsidR="00D918C3" w:rsidDel="004B327E" w:rsidRDefault="00D918C3">
      <w:pPr>
        <w:pStyle w:val="TOC2"/>
        <w:rPr>
          <w:ins w:id="255" w:author="Lee, Doris" w:date="2021-01-29T14:51:00Z"/>
          <w:del w:id="256" w:author="Lee, Doris" w:date="2021-02-02T17:07:00Z"/>
          <w:rFonts w:eastAsiaTheme="minorEastAsia"/>
          <w:noProof/>
        </w:rPr>
      </w:pPr>
      <w:ins w:id="257" w:author="Lee, Doris" w:date="2021-01-29T14:51:00Z">
        <w:del w:id="258" w:author="Lee, Doris" w:date="2021-02-02T17:07:00Z">
          <w:r w:rsidRPr="004B327E" w:rsidDel="004B327E">
            <w:rPr>
              <w:rStyle w:val="Hyperlink"/>
              <w:noProof/>
            </w:rPr>
            <w:delText>3.4</w:delText>
          </w:r>
          <w:r w:rsidDel="004B327E">
            <w:rPr>
              <w:rFonts w:eastAsiaTheme="minorEastAsia"/>
              <w:noProof/>
            </w:rPr>
            <w:tab/>
          </w:r>
          <w:r w:rsidRPr="004B327E" w:rsidDel="004B327E">
            <w:rPr>
              <w:rStyle w:val="Hyperlink"/>
              <w:noProof/>
            </w:rPr>
            <w:delText>Review of Best Practice</w:delText>
          </w:r>
          <w:r w:rsidDel="004B327E">
            <w:rPr>
              <w:noProof/>
              <w:webHidden/>
            </w:rPr>
            <w:tab/>
            <w:delText>25</w:delText>
          </w:r>
        </w:del>
      </w:ins>
    </w:p>
    <w:p w14:paraId="2857D1D5" w14:textId="61EFDFC4" w:rsidR="00D918C3" w:rsidDel="004B327E" w:rsidRDefault="00D918C3">
      <w:pPr>
        <w:pStyle w:val="TOC1"/>
        <w:rPr>
          <w:ins w:id="259" w:author="Lee, Doris" w:date="2021-01-29T14:51:00Z"/>
          <w:del w:id="260" w:author="Lee, Doris" w:date="2021-02-02T17:07:00Z"/>
          <w:rFonts w:eastAsiaTheme="minorEastAsia"/>
          <w:b w:val="0"/>
        </w:rPr>
      </w:pPr>
      <w:ins w:id="261" w:author="Lee, Doris" w:date="2021-01-29T14:51:00Z">
        <w:del w:id="262" w:author="Lee, Doris" w:date="2021-02-02T17:07:00Z">
          <w:r w:rsidRPr="004B327E" w:rsidDel="004B327E">
            <w:rPr>
              <w:rStyle w:val="Hyperlink"/>
              <w:b w:val="0"/>
            </w:rPr>
            <w:delText>4</w:delText>
          </w:r>
          <w:r w:rsidDel="004B327E">
            <w:rPr>
              <w:rFonts w:eastAsiaTheme="minorEastAsia"/>
              <w:b w:val="0"/>
            </w:rPr>
            <w:tab/>
          </w:r>
          <w:r w:rsidRPr="004B327E" w:rsidDel="004B327E">
            <w:rPr>
              <w:rStyle w:val="Hyperlink"/>
              <w:b w:val="0"/>
            </w:rPr>
            <w:delText>Recommendations</w:delText>
          </w:r>
          <w:r w:rsidDel="004B327E">
            <w:rPr>
              <w:webHidden/>
            </w:rPr>
            <w:tab/>
          </w:r>
        </w:del>
      </w:ins>
    </w:p>
    <w:p w14:paraId="4C19A57B" w14:textId="4A683E37" w:rsidR="00D918C3" w:rsidDel="004B327E" w:rsidRDefault="00D918C3">
      <w:pPr>
        <w:pStyle w:val="TOC2"/>
        <w:rPr>
          <w:ins w:id="263" w:author="Lee, Doris" w:date="2021-01-29T14:51:00Z"/>
          <w:del w:id="264" w:author="Lee, Doris" w:date="2021-02-02T17:07:00Z"/>
          <w:rFonts w:eastAsiaTheme="minorEastAsia"/>
          <w:noProof/>
        </w:rPr>
      </w:pPr>
      <w:ins w:id="265" w:author="Lee, Doris" w:date="2021-01-29T14:51:00Z">
        <w:del w:id="266" w:author="Lee, Doris" w:date="2021-02-02T17:07:00Z">
          <w:r w:rsidRPr="004B327E" w:rsidDel="004B327E">
            <w:rPr>
              <w:rStyle w:val="Hyperlink"/>
              <w:noProof/>
            </w:rPr>
            <w:delText>4.1</w:delText>
          </w:r>
          <w:r w:rsidDel="004B327E">
            <w:rPr>
              <w:rFonts w:eastAsiaTheme="minorEastAsia"/>
              <w:noProof/>
            </w:rPr>
            <w:tab/>
          </w:r>
          <w:r w:rsidRPr="004B327E" w:rsidDel="004B327E">
            <w:rPr>
              <w:rStyle w:val="Hyperlink"/>
              <w:noProof/>
            </w:rPr>
            <w:delText>Recommended Useful Life Benchmarks</w:delText>
          </w:r>
          <w:r w:rsidDel="004B327E">
            <w:rPr>
              <w:noProof/>
              <w:webHidden/>
            </w:rPr>
            <w:tab/>
          </w:r>
        </w:del>
      </w:ins>
    </w:p>
    <w:p w14:paraId="0EEE3601" w14:textId="1C279FEC" w:rsidR="00D918C3" w:rsidDel="004B327E" w:rsidRDefault="00D918C3">
      <w:pPr>
        <w:pStyle w:val="TOC1"/>
        <w:rPr>
          <w:ins w:id="267" w:author="Lee, Doris" w:date="2021-01-29T14:51:00Z"/>
          <w:del w:id="268" w:author="Lee, Doris" w:date="2021-02-02T17:07:00Z"/>
          <w:rFonts w:eastAsiaTheme="minorEastAsia"/>
          <w:b w:val="0"/>
        </w:rPr>
      </w:pPr>
      <w:ins w:id="269" w:author="Lee, Doris" w:date="2021-01-29T14:51:00Z">
        <w:del w:id="270" w:author="Lee, Doris" w:date="2021-02-02T17:07:00Z">
          <w:r w:rsidRPr="004B327E" w:rsidDel="004B327E">
            <w:rPr>
              <w:rStyle w:val="Hyperlink"/>
              <w:b w:val="0"/>
            </w:rPr>
            <w:delText>5</w:delText>
          </w:r>
          <w:r w:rsidDel="004B327E">
            <w:rPr>
              <w:rFonts w:eastAsiaTheme="minorEastAsia"/>
              <w:b w:val="0"/>
            </w:rPr>
            <w:tab/>
          </w:r>
          <w:r w:rsidRPr="004B327E" w:rsidDel="004B327E">
            <w:rPr>
              <w:rStyle w:val="Hyperlink"/>
              <w:b w:val="0"/>
            </w:rPr>
            <w:delText>Next Steps</w:delText>
          </w:r>
          <w:r w:rsidDel="004B327E">
            <w:rPr>
              <w:webHidden/>
            </w:rPr>
            <w:tab/>
          </w:r>
        </w:del>
      </w:ins>
    </w:p>
    <w:p w14:paraId="639A816E" w14:textId="372ECF57" w:rsidR="00D918C3" w:rsidDel="004B327E" w:rsidRDefault="00D918C3">
      <w:pPr>
        <w:pStyle w:val="TOC1"/>
        <w:rPr>
          <w:ins w:id="271" w:author="Lee, Doris" w:date="2021-01-29T14:51:00Z"/>
          <w:del w:id="272" w:author="Lee, Doris" w:date="2021-02-02T17:07:00Z"/>
          <w:rFonts w:eastAsiaTheme="minorEastAsia"/>
          <w:b w:val="0"/>
        </w:rPr>
      </w:pPr>
      <w:ins w:id="273" w:author="Lee, Doris" w:date="2021-01-29T14:51:00Z">
        <w:del w:id="274" w:author="Lee, Doris" w:date="2021-02-02T17:07:00Z">
          <w:r w:rsidRPr="004B327E" w:rsidDel="004B327E">
            <w:rPr>
              <w:rStyle w:val="Hyperlink"/>
              <w:b w:val="0"/>
            </w:rPr>
            <w:delText>Appendix A: Analysis Methodology</w:delText>
          </w:r>
          <w:r w:rsidDel="004B327E">
            <w:rPr>
              <w:webHidden/>
            </w:rPr>
            <w:tab/>
          </w:r>
        </w:del>
      </w:ins>
    </w:p>
    <w:p w14:paraId="39643439" w14:textId="19D515B3" w:rsidR="00D918C3" w:rsidDel="004B327E" w:rsidRDefault="00D918C3">
      <w:pPr>
        <w:pStyle w:val="TOC2"/>
        <w:rPr>
          <w:ins w:id="275" w:author="Lee, Doris" w:date="2021-01-29T14:51:00Z"/>
          <w:del w:id="276" w:author="Lee, Doris" w:date="2021-02-02T17:07:00Z"/>
          <w:rFonts w:eastAsiaTheme="minorEastAsia"/>
          <w:noProof/>
        </w:rPr>
      </w:pPr>
      <w:ins w:id="277" w:author="Lee, Doris" w:date="2021-01-29T14:51:00Z">
        <w:del w:id="278" w:author="Lee, Doris" w:date="2021-02-02T17:07:00Z">
          <w:r w:rsidRPr="004B327E" w:rsidDel="004B327E">
            <w:rPr>
              <w:rStyle w:val="Hyperlink"/>
              <w:noProof/>
            </w:rPr>
            <w:delText>Analysis Methodology</w:delText>
          </w:r>
          <w:r w:rsidDel="004B327E">
            <w:rPr>
              <w:noProof/>
              <w:webHidden/>
            </w:rPr>
            <w:tab/>
          </w:r>
        </w:del>
      </w:ins>
    </w:p>
    <w:p w14:paraId="543451B0" w14:textId="1EAE2662" w:rsidR="00D918C3" w:rsidDel="004B327E" w:rsidRDefault="00D918C3">
      <w:pPr>
        <w:pStyle w:val="TOC2"/>
        <w:rPr>
          <w:ins w:id="279" w:author="Lee, Doris" w:date="2021-01-29T14:51:00Z"/>
          <w:del w:id="280" w:author="Lee, Doris" w:date="2021-02-02T17:07:00Z"/>
          <w:rFonts w:eastAsiaTheme="minorEastAsia"/>
          <w:noProof/>
        </w:rPr>
      </w:pPr>
      <w:ins w:id="281" w:author="Lee, Doris" w:date="2021-01-29T14:51:00Z">
        <w:del w:id="282" w:author="Lee, Doris" w:date="2021-02-02T17:07:00Z">
          <w:r w:rsidRPr="004B327E" w:rsidDel="004B327E">
            <w:rPr>
              <w:rStyle w:val="Hyperlink"/>
              <w:noProof/>
            </w:rPr>
            <w:delText>Visualization Description for Average Total Cost of Ownership per Mile</w:delText>
          </w:r>
          <w:r w:rsidDel="004B327E">
            <w:rPr>
              <w:noProof/>
              <w:webHidden/>
            </w:rPr>
            <w:tab/>
          </w:r>
        </w:del>
      </w:ins>
    </w:p>
    <w:p w14:paraId="762EA4C0" w14:textId="1A03337A" w:rsidR="00D918C3" w:rsidDel="004B327E" w:rsidRDefault="00D918C3">
      <w:pPr>
        <w:pStyle w:val="TOC1"/>
        <w:rPr>
          <w:ins w:id="283" w:author="Lee, Doris" w:date="2021-01-29T14:51:00Z"/>
          <w:del w:id="284" w:author="Lee, Doris" w:date="2021-02-02T17:07:00Z"/>
          <w:rFonts w:eastAsiaTheme="minorEastAsia"/>
          <w:b w:val="0"/>
        </w:rPr>
      </w:pPr>
      <w:ins w:id="285" w:author="Lee, Doris" w:date="2021-01-29T14:51:00Z">
        <w:del w:id="286" w:author="Lee, Doris" w:date="2021-02-02T17:07:00Z">
          <w:r w:rsidRPr="004B327E" w:rsidDel="004B327E">
            <w:rPr>
              <w:rStyle w:val="Hyperlink"/>
              <w:b w:val="0"/>
            </w:rPr>
            <w:delText>Appendix B: Glossary of Acronyms</w:delText>
          </w:r>
          <w:r w:rsidDel="004B327E">
            <w:rPr>
              <w:webHidden/>
            </w:rPr>
            <w:tab/>
          </w:r>
        </w:del>
      </w:ins>
    </w:p>
    <w:p w14:paraId="73AE13D4" w14:textId="02E5A4FB" w:rsidR="00B42988" w:rsidDel="004B327E" w:rsidRDefault="00B42988">
      <w:pPr>
        <w:pStyle w:val="TOC1"/>
        <w:rPr>
          <w:del w:id="287" w:author="Lee, Doris" w:date="2021-02-02T17:07:00Z"/>
          <w:rFonts w:eastAsiaTheme="minorEastAsia"/>
          <w:b w:val="0"/>
        </w:rPr>
      </w:pPr>
      <w:del w:id="288" w:author="Lee, Doris" w:date="2021-02-02T17:07:00Z">
        <w:r w:rsidRPr="00D918C3" w:rsidDel="004B327E">
          <w:rPr>
            <w:rStyle w:val="Hyperlink"/>
            <w:b w:val="0"/>
          </w:rPr>
          <w:delText>1</w:delText>
        </w:r>
        <w:r w:rsidDel="004B327E">
          <w:rPr>
            <w:rFonts w:eastAsiaTheme="minorEastAsia"/>
            <w:b w:val="0"/>
          </w:rPr>
          <w:tab/>
        </w:r>
        <w:r w:rsidRPr="00D918C3" w:rsidDel="004B327E">
          <w:rPr>
            <w:rStyle w:val="Hyperlink"/>
            <w:b w:val="0"/>
          </w:rPr>
          <w:delText>Introduction</w:delText>
        </w:r>
        <w:r w:rsidDel="004B327E">
          <w:rPr>
            <w:webHidden/>
          </w:rPr>
          <w:tab/>
          <w:delText>5</w:delText>
        </w:r>
      </w:del>
    </w:p>
    <w:p w14:paraId="783BAD44" w14:textId="6E980180" w:rsidR="00B42988" w:rsidDel="004B327E" w:rsidRDefault="00B42988">
      <w:pPr>
        <w:pStyle w:val="TOC1"/>
        <w:rPr>
          <w:del w:id="289" w:author="Lee, Doris" w:date="2021-02-02T17:07:00Z"/>
          <w:rFonts w:eastAsiaTheme="minorEastAsia"/>
          <w:b w:val="0"/>
        </w:rPr>
      </w:pPr>
      <w:del w:id="290" w:author="Lee, Doris" w:date="2021-02-02T17:07:00Z">
        <w:r w:rsidRPr="00D918C3" w:rsidDel="004B327E">
          <w:rPr>
            <w:rStyle w:val="Hyperlink"/>
            <w:b w:val="0"/>
          </w:rPr>
          <w:delText>2</w:delText>
        </w:r>
        <w:r w:rsidDel="004B327E">
          <w:rPr>
            <w:rFonts w:eastAsiaTheme="minorEastAsia"/>
            <w:b w:val="0"/>
          </w:rPr>
          <w:tab/>
        </w:r>
        <w:r w:rsidRPr="00D918C3" w:rsidDel="004B327E">
          <w:rPr>
            <w:rStyle w:val="Hyperlink"/>
            <w:b w:val="0"/>
          </w:rPr>
          <w:delText>Current Useful Life Benchmarks</w:delText>
        </w:r>
        <w:r w:rsidDel="004B327E">
          <w:rPr>
            <w:webHidden/>
          </w:rPr>
          <w:tab/>
          <w:delText>6</w:delText>
        </w:r>
      </w:del>
    </w:p>
    <w:p w14:paraId="2472F048" w14:textId="16CBE961" w:rsidR="00B42988" w:rsidDel="004B327E" w:rsidRDefault="00B42988">
      <w:pPr>
        <w:pStyle w:val="TOC1"/>
        <w:rPr>
          <w:del w:id="291" w:author="Lee, Doris" w:date="2021-02-02T17:07:00Z"/>
          <w:rFonts w:eastAsiaTheme="minorEastAsia"/>
          <w:b w:val="0"/>
        </w:rPr>
      </w:pPr>
      <w:del w:id="292" w:author="Lee, Doris" w:date="2021-02-02T17:07:00Z">
        <w:r w:rsidRPr="00D918C3" w:rsidDel="004B327E">
          <w:rPr>
            <w:rStyle w:val="Hyperlink"/>
            <w:b w:val="0"/>
          </w:rPr>
          <w:delText>3</w:delText>
        </w:r>
        <w:r w:rsidDel="004B327E">
          <w:rPr>
            <w:rFonts w:eastAsiaTheme="minorEastAsia"/>
            <w:b w:val="0"/>
          </w:rPr>
          <w:tab/>
        </w:r>
        <w:r w:rsidRPr="00D918C3" w:rsidDel="004B327E">
          <w:rPr>
            <w:rStyle w:val="Hyperlink"/>
            <w:b w:val="0"/>
          </w:rPr>
          <w:delText>Summary of Findings</w:delText>
        </w:r>
        <w:r w:rsidDel="004B327E">
          <w:rPr>
            <w:webHidden/>
          </w:rPr>
          <w:tab/>
          <w:delText>8</w:delText>
        </w:r>
      </w:del>
    </w:p>
    <w:p w14:paraId="6878C741" w14:textId="62BF3F27" w:rsidR="00B42988" w:rsidDel="004B327E" w:rsidRDefault="00B42988">
      <w:pPr>
        <w:pStyle w:val="TOC2"/>
        <w:rPr>
          <w:del w:id="293" w:author="Lee, Doris" w:date="2021-02-02T17:07:00Z"/>
          <w:rFonts w:eastAsiaTheme="minorEastAsia"/>
          <w:noProof/>
        </w:rPr>
      </w:pPr>
      <w:del w:id="294" w:author="Lee, Doris" w:date="2021-02-02T17:07:00Z">
        <w:r w:rsidRPr="00D918C3" w:rsidDel="004B327E">
          <w:rPr>
            <w:rStyle w:val="Hyperlink"/>
            <w:noProof/>
          </w:rPr>
          <w:delText>3.1</w:delText>
        </w:r>
        <w:r w:rsidDel="004B327E">
          <w:rPr>
            <w:rFonts w:eastAsiaTheme="minorEastAsia"/>
            <w:noProof/>
          </w:rPr>
          <w:tab/>
        </w:r>
        <w:r w:rsidRPr="00D918C3" w:rsidDel="004B327E">
          <w:rPr>
            <w:rStyle w:val="Hyperlink"/>
            <w:noProof/>
          </w:rPr>
          <w:delText>Key Observations</w:delText>
        </w:r>
        <w:r w:rsidDel="004B327E">
          <w:rPr>
            <w:noProof/>
            <w:webHidden/>
          </w:rPr>
          <w:tab/>
          <w:delText>8</w:delText>
        </w:r>
      </w:del>
    </w:p>
    <w:p w14:paraId="7C81054A" w14:textId="68F21F4B" w:rsidR="00B42988" w:rsidDel="004B327E" w:rsidRDefault="00B42988">
      <w:pPr>
        <w:pStyle w:val="TOC2"/>
        <w:rPr>
          <w:del w:id="295" w:author="Lee, Doris" w:date="2021-02-02T17:07:00Z"/>
          <w:rFonts w:eastAsiaTheme="minorEastAsia"/>
          <w:noProof/>
        </w:rPr>
      </w:pPr>
      <w:del w:id="296" w:author="Lee, Doris" w:date="2021-02-02T17:07:00Z">
        <w:r w:rsidRPr="00D918C3" w:rsidDel="004B327E">
          <w:rPr>
            <w:rStyle w:val="Hyperlink"/>
            <w:noProof/>
          </w:rPr>
          <w:delText>3.2</w:delText>
        </w:r>
        <w:r w:rsidDel="004B327E">
          <w:rPr>
            <w:rFonts w:eastAsiaTheme="minorEastAsia"/>
            <w:noProof/>
          </w:rPr>
          <w:tab/>
        </w:r>
        <w:r w:rsidRPr="00D918C3" w:rsidDel="004B327E">
          <w:rPr>
            <w:rStyle w:val="Hyperlink"/>
            <w:noProof/>
          </w:rPr>
          <w:delText>Staff Input</w:delText>
        </w:r>
        <w:r w:rsidDel="004B327E">
          <w:rPr>
            <w:noProof/>
            <w:webHidden/>
          </w:rPr>
          <w:tab/>
          <w:delText>8</w:delText>
        </w:r>
      </w:del>
    </w:p>
    <w:p w14:paraId="7CB4F1AC" w14:textId="5071109E" w:rsidR="00B42988" w:rsidDel="004B327E" w:rsidRDefault="00B42988">
      <w:pPr>
        <w:pStyle w:val="TOC2"/>
        <w:rPr>
          <w:del w:id="297" w:author="Lee, Doris" w:date="2021-02-02T17:07:00Z"/>
          <w:rFonts w:eastAsiaTheme="minorEastAsia"/>
          <w:noProof/>
        </w:rPr>
      </w:pPr>
      <w:del w:id="298" w:author="Lee, Doris" w:date="2021-02-02T17:07:00Z">
        <w:r w:rsidRPr="00D918C3" w:rsidDel="004B327E">
          <w:rPr>
            <w:rStyle w:val="Hyperlink"/>
            <w:noProof/>
          </w:rPr>
          <w:delText>3.3</w:delText>
        </w:r>
        <w:r w:rsidDel="004B327E">
          <w:rPr>
            <w:rFonts w:eastAsiaTheme="minorEastAsia"/>
            <w:noProof/>
          </w:rPr>
          <w:tab/>
        </w:r>
        <w:r w:rsidRPr="00D918C3" w:rsidDel="004B327E">
          <w:rPr>
            <w:rStyle w:val="Hyperlink"/>
            <w:noProof/>
          </w:rPr>
          <w:delText>Analysis of Maintenance Records</w:delText>
        </w:r>
        <w:r w:rsidDel="004B327E">
          <w:rPr>
            <w:noProof/>
            <w:webHidden/>
          </w:rPr>
          <w:tab/>
          <w:delText>12</w:delText>
        </w:r>
      </w:del>
    </w:p>
    <w:p w14:paraId="44A8552F" w14:textId="1F974FBA" w:rsidR="00B42988" w:rsidDel="004B327E" w:rsidRDefault="00B42988">
      <w:pPr>
        <w:pStyle w:val="TOC2"/>
        <w:rPr>
          <w:del w:id="299" w:author="Lee, Doris" w:date="2021-02-02T17:07:00Z"/>
          <w:rFonts w:eastAsiaTheme="minorEastAsia"/>
          <w:noProof/>
        </w:rPr>
      </w:pPr>
      <w:del w:id="300" w:author="Lee, Doris" w:date="2021-02-02T17:07:00Z">
        <w:r w:rsidRPr="00D918C3" w:rsidDel="004B327E">
          <w:rPr>
            <w:rStyle w:val="Hyperlink"/>
            <w:noProof/>
          </w:rPr>
          <w:delText>3.4</w:delText>
        </w:r>
        <w:r w:rsidDel="004B327E">
          <w:rPr>
            <w:rFonts w:eastAsiaTheme="minorEastAsia"/>
            <w:noProof/>
          </w:rPr>
          <w:tab/>
        </w:r>
        <w:r w:rsidRPr="00D918C3" w:rsidDel="004B327E">
          <w:rPr>
            <w:rStyle w:val="Hyperlink"/>
            <w:noProof/>
          </w:rPr>
          <w:delText>Review of Best Practice</w:delText>
        </w:r>
        <w:r w:rsidDel="004B327E">
          <w:rPr>
            <w:noProof/>
            <w:webHidden/>
          </w:rPr>
          <w:tab/>
          <w:delText>21</w:delText>
        </w:r>
      </w:del>
    </w:p>
    <w:p w14:paraId="08D8D61A" w14:textId="0CCE0317" w:rsidR="00B42988" w:rsidDel="004B327E" w:rsidRDefault="00B42988">
      <w:pPr>
        <w:pStyle w:val="TOC1"/>
        <w:rPr>
          <w:del w:id="301" w:author="Lee, Doris" w:date="2021-02-02T17:07:00Z"/>
          <w:rFonts w:eastAsiaTheme="minorEastAsia"/>
          <w:b w:val="0"/>
        </w:rPr>
      </w:pPr>
      <w:del w:id="302" w:author="Lee, Doris" w:date="2021-02-02T17:07:00Z">
        <w:r w:rsidRPr="00D918C3" w:rsidDel="004B327E">
          <w:rPr>
            <w:rStyle w:val="Hyperlink"/>
            <w:b w:val="0"/>
          </w:rPr>
          <w:delText>4</w:delText>
        </w:r>
        <w:r w:rsidDel="004B327E">
          <w:rPr>
            <w:rFonts w:eastAsiaTheme="minorEastAsia"/>
            <w:b w:val="0"/>
          </w:rPr>
          <w:tab/>
        </w:r>
        <w:r w:rsidRPr="00D918C3" w:rsidDel="004B327E">
          <w:rPr>
            <w:rStyle w:val="Hyperlink"/>
            <w:b w:val="0"/>
          </w:rPr>
          <w:delText>Recommendations</w:delText>
        </w:r>
        <w:r w:rsidDel="004B327E">
          <w:rPr>
            <w:webHidden/>
          </w:rPr>
          <w:tab/>
          <w:delText>24</w:delText>
        </w:r>
      </w:del>
    </w:p>
    <w:p w14:paraId="019A57C0" w14:textId="30036EA4" w:rsidR="00B42988" w:rsidDel="004B327E" w:rsidRDefault="00B42988">
      <w:pPr>
        <w:pStyle w:val="TOC2"/>
        <w:rPr>
          <w:del w:id="303" w:author="Lee, Doris" w:date="2021-02-02T17:07:00Z"/>
          <w:rFonts w:eastAsiaTheme="minorEastAsia"/>
          <w:noProof/>
        </w:rPr>
      </w:pPr>
      <w:del w:id="304" w:author="Lee, Doris" w:date="2021-02-02T17:07:00Z">
        <w:r w:rsidRPr="00D918C3" w:rsidDel="004B327E">
          <w:rPr>
            <w:rStyle w:val="Hyperlink"/>
            <w:noProof/>
          </w:rPr>
          <w:delText>4.1</w:delText>
        </w:r>
        <w:r w:rsidDel="004B327E">
          <w:rPr>
            <w:rFonts w:eastAsiaTheme="minorEastAsia"/>
            <w:noProof/>
          </w:rPr>
          <w:tab/>
        </w:r>
        <w:r w:rsidRPr="00D918C3" w:rsidDel="004B327E">
          <w:rPr>
            <w:rStyle w:val="Hyperlink"/>
            <w:noProof/>
          </w:rPr>
          <w:delText>Recommended Useful Life Benchmarks</w:delText>
        </w:r>
        <w:r w:rsidDel="004B327E">
          <w:rPr>
            <w:noProof/>
            <w:webHidden/>
          </w:rPr>
          <w:tab/>
          <w:delText>24</w:delText>
        </w:r>
      </w:del>
    </w:p>
    <w:p w14:paraId="19250BFC" w14:textId="3AF506B9" w:rsidR="00B42988" w:rsidDel="004B327E" w:rsidRDefault="00B42988">
      <w:pPr>
        <w:pStyle w:val="TOC1"/>
        <w:rPr>
          <w:del w:id="305" w:author="Lee, Doris" w:date="2021-02-02T17:07:00Z"/>
          <w:rFonts w:eastAsiaTheme="minorEastAsia"/>
          <w:b w:val="0"/>
        </w:rPr>
      </w:pPr>
      <w:del w:id="306" w:author="Lee, Doris" w:date="2021-02-02T17:07:00Z">
        <w:r w:rsidRPr="00D918C3" w:rsidDel="004B327E">
          <w:rPr>
            <w:rStyle w:val="Hyperlink"/>
            <w:b w:val="0"/>
          </w:rPr>
          <w:delText>5</w:delText>
        </w:r>
        <w:r w:rsidDel="004B327E">
          <w:rPr>
            <w:rFonts w:eastAsiaTheme="minorEastAsia"/>
            <w:b w:val="0"/>
          </w:rPr>
          <w:tab/>
        </w:r>
        <w:r w:rsidRPr="00D918C3" w:rsidDel="004B327E">
          <w:rPr>
            <w:rStyle w:val="Hyperlink"/>
            <w:b w:val="0"/>
          </w:rPr>
          <w:delText>Next Steps</w:delText>
        </w:r>
        <w:r w:rsidDel="004B327E">
          <w:rPr>
            <w:webHidden/>
          </w:rPr>
          <w:tab/>
          <w:delText>25</w:delText>
        </w:r>
      </w:del>
    </w:p>
    <w:p w14:paraId="3D4994F8" w14:textId="59C924E9" w:rsidR="00B42988" w:rsidDel="004B327E" w:rsidRDefault="00B42988">
      <w:pPr>
        <w:pStyle w:val="TOC1"/>
        <w:rPr>
          <w:del w:id="307" w:author="Lee, Doris" w:date="2021-02-02T17:07:00Z"/>
          <w:rFonts w:eastAsiaTheme="minorEastAsia"/>
          <w:b w:val="0"/>
        </w:rPr>
      </w:pPr>
      <w:del w:id="308" w:author="Lee, Doris" w:date="2021-02-02T17:07:00Z">
        <w:r w:rsidRPr="00D918C3" w:rsidDel="004B327E">
          <w:rPr>
            <w:rStyle w:val="Hyperlink"/>
            <w:b w:val="0"/>
          </w:rPr>
          <w:delText>Appendix A: Analysis Methodology</w:delText>
        </w:r>
        <w:r w:rsidDel="004B327E">
          <w:rPr>
            <w:webHidden/>
          </w:rPr>
          <w:tab/>
          <w:delText>26</w:delText>
        </w:r>
      </w:del>
    </w:p>
    <w:p w14:paraId="4AE4CBF1" w14:textId="29063641" w:rsidR="00B42988" w:rsidDel="004B327E" w:rsidRDefault="00B42988">
      <w:pPr>
        <w:pStyle w:val="TOC2"/>
        <w:rPr>
          <w:del w:id="309" w:author="Lee, Doris" w:date="2021-02-02T17:07:00Z"/>
          <w:rFonts w:eastAsiaTheme="minorEastAsia"/>
          <w:noProof/>
        </w:rPr>
      </w:pPr>
      <w:del w:id="310" w:author="Lee, Doris" w:date="2021-02-02T17:07:00Z">
        <w:r w:rsidRPr="00D918C3" w:rsidDel="004B327E">
          <w:rPr>
            <w:rStyle w:val="Hyperlink"/>
            <w:noProof/>
          </w:rPr>
          <w:delText>Analysis Methodology</w:delText>
        </w:r>
        <w:r w:rsidDel="004B327E">
          <w:rPr>
            <w:noProof/>
            <w:webHidden/>
          </w:rPr>
          <w:tab/>
          <w:delText>26</w:delText>
        </w:r>
      </w:del>
    </w:p>
    <w:p w14:paraId="4670B69D" w14:textId="4F34D9A3" w:rsidR="00B42988" w:rsidDel="004B327E" w:rsidRDefault="00B42988">
      <w:pPr>
        <w:pStyle w:val="TOC2"/>
        <w:rPr>
          <w:del w:id="311" w:author="Lee, Doris" w:date="2021-02-02T17:07:00Z"/>
          <w:rFonts w:eastAsiaTheme="minorEastAsia"/>
          <w:noProof/>
        </w:rPr>
      </w:pPr>
      <w:del w:id="312" w:author="Lee, Doris" w:date="2021-02-02T17:07:00Z">
        <w:r w:rsidRPr="00D918C3" w:rsidDel="004B327E">
          <w:rPr>
            <w:rStyle w:val="Hyperlink"/>
            <w:noProof/>
          </w:rPr>
          <w:delText>Visualization Details</w:delText>
        </w:r>
        <w:r w:rsidDel="004B327E">
          <w:rPr>
            <w:noProof/>
            <w:webHidden/>
          </w:rPr>
          <w:tab/>
          <w:delText>27</w:delText>
        </w:r>
      </w:del>
    </w:p>
    <w:p w14:paraId="6D1A8B9C" w14:textId="1A9A2D82" w:rsidR="00B42988" w:rsidDel="004B327E" w:rsidRDefault="00B42988">
      <w:pPr>
        <w:pStyle w:val="TOC1"/>
        <w:rPr>
          <w:del w:id="313" w:author="Lee, Doris" w:date="2021-02-02T17:07:00Z"/>
          <w:rFonts w:eastAsiaTheme="minorEastAsia"/>
          <w:b w:val="0"/>
        </w:rPr>
      </w:pPr>
      <w:del w:id="314" w:author="Lee, Doris" w:date="2021-02-02T17:07:00Z">
        <w:r w:rsidRPr="00D918C3" w:rsidDel="004B327E">
          <w:rPr>
            <w:rStyle w:val="Hyperlink"/>
            <w:b w:val="0"/>
          </w:rPr>
          <w:delText>Appendix B: Glossary of Acronyms</w:delText>
        </w:r>
        <w:r w:rsidDel="004B327E">
          <w:rPr>
            <w:webHidden/>
          </w:rPr>
          <w:tab/>
          <w:delText>35</w:delText>
        </w:r>
      </w:del>
    </w:p>
    <w:p w14:paraId="32AE6B21" w14:textId="75825A90" w:rsidR="000A23D7" w:rsidDel="004B327E" w:rsidRDefault="000A23D7">
      <w:pPr>
        <w:pStyle w:val="TOC1"/>
        <w:rPr>
          <w:del w:id="315" w:author="Lee, Doris" w:date="2021-02-02T17:07:00Z"/>
          <w:rFonts w:eastAsiaTheme="minorEastAsia"/>
          <w:b w:val="0"/>
        </w:rPr>
      </w:pPr>
      <w:del w:id="316" w:author="Lee, Doris" w:date="2021-02-02T17:07:00Z">
        <w:r w:rsidRPr="00B42988" w:rsidDel="004B327E">
          <w:rPr>
            <w:rPrChange w:id="317" w:author="Lee, Doris" w:date="2020-11-25T13:10:00Z">
              <w:rPr>
                <w:rStyle w:val="Hyperlink"/>
                <w:b w:val="0"/>
              </w:rPr>
            </w:rPrChange>
          </w:rPr>
          <w:delText>1</w:delText>
        </w:r>
        <w:r w:rsidDel="004B327E">
          <w:rPr>
            <w:rFonts w:eastAsiaTheme="minorEastAsia"/>
            <w:b w:val="0"/>
          </w:rPr>
          <w:tab/>
        </w:r>
        <w:r w:rsidRPr="00B42988" w:rsidDel="004B327E">
          <w:rPr>
            <w:rPrChange w:id="318" w:author="Lee, Doris" w:date="2020-11-25T13:10:00Z">
              <w:rPr>
                <w:rStyle w:val="Hyperlink"/>
                <w:b w:val="0"/>
              </w:rPr>
            </w:rPrChange>
          </w:rPr>
          <w:delText>Introduction</w:delText>
        </w:r>
        <w:r w:rsidDel="004B327E">
          <w:rPr>
            <w:webHidden/>
          </w:rPr>
          <w:tab/>
          <w:delText>5</w:delText>
        </w:r>
      </w:del>
    </w:p>
    <w:p w14:paraId="6850B1A5" w14:textId="347EDE0C" w:rsidR="000A23D7" w:rsidDel="004B327E" w:rsidRDefault="000A23D7">
      <w:pPr>
        <w:pStyle w:val="TOC1"/>
        <w:rPr>
          <w:del w:id="319" w:author="Lee, Doris" w:date="2021-02-02T17:07:00Z"/>
          <w:rFonts w:eastAsiaTheme="minorEastAsia"/>
          <w:b w:val="0"/>
        </w:rPr>
      </w:pPr>
      <w:del w:id="320" w:author="Lee, Doris" w:date="2021-02-02T17:07:00Z">
        <w:r w:rsidRPr="00B42988" w:rsidDel="004B327E">
          <w:rPr>
            <w:rPrChange w:id="321" w:author="Lee, Doris" w:date="2020-11-25T13:10:00Z">
              <w:rPr>
                <w:rStyle w:val="Hyperlink"/>
                <w:b w:val="0"/>
              </w:rPr>
            </w:rPrChange>
          </w:rPr>
          <w:delText>2</w:delText>
        </w:r>
        <w:r w:rsidDel="004B327E">
          <w:rPr>
            <w:rFonts w:eastAsiaTheme="minorEastAsia"/>
            <w:b w:val="0"/>
          </w:rPr>
          <w:tab/>
        </w:r>
        <w:r w:rsidRPr="00B42988" w:rsidDel="004B327E">
          <w:rPr>
            <w:rPrChange w:id="322" w:author="Lee, Doris" w:date="2020-11-25T13:10:00Z">
              <w:rPr>
                <w:rStyle w:val="Hyperlink"/>
                <w:b w:val="0"/>
              </w:rPr>
            </w:rPrChange>
          </w:rPr>
          <w:delText>Current Useful Life Benchmarks</w:delText>
        </w:r>
        <w:r w:rsidDel="004B327E">
          <w:rPr>
            <w:webHidden/>
          </w:rPr>
          <w:tab/>
          <w:delText>6</w:delText>
        </w:r>
      </w:del>
    </w:p>
    <w:p w14:paraId="7ABBECEA" w14:textId="3050D8A4" w:rsidR="000A23D7" w:rsidDel="004B327E" w:rsidRDefault="000A23D7">
      <w:pPr>
        <w:pStyle w:val="TOC1"/>
        <w:rPr>
          <w:del w:id="323" w:author="Lee, Doris" w:date="2021-02-02T17:07:00Z"/>
          <w:rFonts w:eastAsiaTheme="minorEastAsia"/>
          <w:b w:val="0"/>
        </w:rPr>
      </w:pPr>
      <w:del w:id="324" w:author="Lee, Doris" w:date="2021-02-02T17:07:00Z">
        <w:r w:rsidRPr="00B42988" w:rsidDel="004B327E">
          <w:rPr>
            <w:rPrChange w:id="325" w:author="Lee, Doris" w:date="2020-11-25T13:10:00Z">
              <w:rPr>
                <w:rStyle w:val="Hyperlink"/>
                <w:b w:val="0"/>
              </w:rPr>
            </w:rPrChange>
          </w:rPr>
          <w:delText>3</w:delText>
        </w:r>
        <w:r w:rsidDel="004B327E">
          <w:rPr>
            <w:rFonts w:eastAsiaTheme="minorEastAsia"/>
            <w:b w:val="0"/>
          </w:rPr>
          <w:tab/>
        </w:r>
        <w:r w:rsidRPr="00B42988" w:rsidDel="004B327E">
          <w:rPr>
            <w:rPrChange w:id="326" w:author="Lee, Doris" w:date="2020-11-25T13:10:00Z">
              <w:rPr>
                <w:rStyle w:val="Hyperlink"/>
                <w:b w:val="0"/>
              </w:rPr>
            </w:rPrChange>
          </w:rPr>
          <w:delText>Summary of Findings</w:delText>
        </w:r>
        <w:r w:rsidDel="004B327E">
          <w:rPr>
            <w:webHidden/>
          </w:rPr>
          <w:tab/>
          <w:delText>8</w:delText>
        </w:r>
      </w:del>
    </w:p>
    <w:p w14:paraId="167CD561" w14:textId="31DACFEF" w:rsidR="000A23D7" w:rsidDel="004B327E" w:rsidRDefault="000A23D7">
      <w:pPr>
        <w:pStyle w:val="TOC2"/>
        <w:rPr>
          <w:del w:id="327" w:author="Lee, Doris" w:date="2021-02-02T17:07:00Z"/>
          <w:rFonts w:eastAsiaTheme="minorEastAsia"/>
          <w:noProof/>
        </w:rPr>
      </w:pPr>
      <w:del w:id="328" w:author="Lee, Doris" w:date="2021-02-02T17:07:00Z">
        <w:r w:rsidRPr="00B42988" w:rsidDel="004B327E">
          <w:rPr>
            <w:rPrChange w:id="329" w:author="Lee, Doris" w:date="2020-11-25T13:10:00Z">
              <w:rPr>
                <w:rStyle w:val="Hyperlink"/>
                <w:noProof/>
              </w:rPr>
            </w:rPrChange>
          </w:rPr>
          <w:delText>3.1</w:delText>
        </w:r>
        <w:r w:rsidDel="004B327E">
          <w:rPr>
            <w:rFonts w:eastAsiaTheme="minorEastAsia"/>
            <w:noProof/>
          </w:rPr>
          <w:tab/>
        </w:r>
        <w:r w:rsidRPr="00B42988" w:rsidDel="004B327E">
          <w:rPr>
            <w:rPrChange w:id="330" w:author="Lee, Doris" w:date="2020-11-25T13:10:00Z">
              <w:rPr>
                <w:rStyle w:val="Hyperlink"/>
                <w:noProof/>
              </w:rPr>
            </w:rPrChange>
          </w:rPr>
          <w:delText>Key Observations</w:delText>
        </w:r>
        <w:r w:rsidDel="004B327E">
          <w:rPr>
            <w:noProof/>
            <w:webHidden/>
          </w:rPr>
          <w:tab/>
          <w:delText>8</w:delText>
        </w:r>
      </w:del>
    </w:p>
    <w:p w14:paraId="4E12B431" w14:textId="4DDC11C1" w:rsidR="000A23D7" w:rsidDel="004B327E" w:rsidRDefault="000A23D7">
      <w:pPr>
        <w:pStyle w:val="TOC2"/>
        <w:rPr>
          <w:del w:id="331" w:author="Lee, Doris" w:date="2021-02-02T17:07:00Z"/>
          <w:rFonts w:eastAsiaTheme="minorEastAsia"/>
          <w:noProof/>
        </w:rPr>
      </w:pPr>
      <w:del w:id="332" w:author="Lee, Doris" w:date="2021-02-02T17:07:00Z">
        <w:r w:rsidRPr="00B42988" w:rsidDel="004B327E">
          <w:rPr>
            <w:rPrChange w:id="333" w:author="Lee, Doris" w:date="2020-11-25T13:10:00Z">
              <w:rPr>
                <w:rStyle w:val="Hyperlink"/>
                <w:noProof/>
              </w:rPr>
            </w:rPrChange>
          </w:rPr>
          <w:delText>3.2</w:delText>
        </w:r>
        <w:r w:rsidDel="004B327E">
          <w:rPr>
            <w:rFonts w:eastAsiaTheme="minorEastAsia"/>
            <w:noProof/>
          </w:rPr>
          <w:tab/>
        </w:r>
        <w:r w:rsidRPr="00B42988" w:rsidDel="004B327E">
          <w:rPr>
            <w:rPrChange w:id="334" w:author="Lee, Doris" w:date="2020-11-25T13:10:00Z">
              <w:rPr>
                <w:rStyle w:val="Hyperlink"/>
                <w:noProof/>
              </w:rPr>
            </w:rPrChange>
          </w:rPr>
          <w:delText>Staff Input</w:delText>
        </w:r>
        <w:r w:rsidDel="004B327E">
          <w:rPr>
            <w:noProof/>
            <w:webHidden/>
          </w:rPr>
          <w:tab/>
          <w:delText>8</w:delText>
        </w:r>
      </w:del>
    </w:p>
    <w:p w14:paraId="3E97A05B" w14:textId="6C70A4AA" w:rsidR="000A23D7" w:rsidDel="004B327E" w:rsidRDefault="000A23D7">
      <w:pPr>
        <w:pStyle w:val="TOC2"/>
        <w:rPr>
          <w:del w:id="335" w:author="Lee, Doris" w:date="2021-02-02T17:07:00Z"/>
          <w:rFonts w:eastAsiaTheme="minorEastAsia"/>
          <w:noProof/>
        </w:rPr>
      </w:pPr>
      <w:del w:id="336" w:author="Lee, Doris" w:date="2021-02-02T17:07:00Z">
        <w:r w:rsidRPr="00B42988" w:rsidDel="004B327E">
          <w:rPr>
            <w:rPrChange w:id="337" w:author="Lee, Doris" w:date="2020-11-25T13:10:00Z">
              <w:rPr>
                <w:rStyle w:val="Hyperlink"/>
                <w:noProof/>
              </w:rPr>
            </w:rPrChange>
          </w:rPr>
          <w:delText>3.3</w:delText>
        </w:r>
        <w:r w:rsidDel="004B327E">
          <w:rPr>
            <w:rFonts w:eastAsiaTheme="minorEastAsia"/>
            <w:noProof/>
          </w:rPr>
          <w:tab/>
        </w:r>
        <w:r w:rsidRPr="00B42988" w:rsidDel="004B327E">
          <w:rPr>
            <w:rPrChange w:id="338" w:author="Lee, Doris" w:date="2020-11-25T13:10:00Z">
              <w:rPr>
                <w:rStyle w:val="Hyperlink"/>
                <w:noProof/>
              </w:rPr>
            </w:rPrChange>
          </w:rPr>
          <w:delText>Analysis of Maintenance Records</w:delText>
        </w:r>
        <w:r w:rsidDel="004B327E">
          <w:rPr>
            <w:noProof/>
            <w:webHidden/>
          </w:rPr>
          <w:tab/>
          <w:delText>12</w:delText>
        </w:r>
      </w:del>
    </w:p>
    <w:p w14:paraId="59EF93C1" w14:textId="516E998A" w:rsidR="000A23D7" w:rsidDel="004B327E" w:rsidRDefault="000A23D7">
      <w:pPr>
        <w:pStyle w:val="TOC2"/>
        <w:rPr>
          <w:del w:id="339" w:author="Lee, Doris" w:date="2021-02-02T17:07:00Z"/>
          <w:rFonts w:eastAsiaTheme="minorEastAsia"/>
          <w:noProof/>
        </w:rPr>
      </w:pPr>
      <w:del w:id="340" w:author="Lee, Doris" w:date="2021-02-02T17:07:00Z">
        <w:r w:rsidRPr="00B42988" w:rsidDel="004B327E">
          <w:rPr>
            <w:rPrChange w:id="341" w:author="Lee, Doris" w:date="2020-11-25T13:10:00Z">
              <w:rPr>
                <w:rStyle w:val="Hyperlink"/>
                <w:noProof/>
              </w:rPr>
            </w:rPrChange>
          </w:rPr>
          <w:delText>3.4</w:delText>
        </w:r>
        <w:r w:rsidDel="004B327E">
          <w:rPr>
            <w:rFonts w:eastAsiaTheme="minorEastAsia"/>
            <w:noProof/>
          </w:rPr>
          <w:tab/>
        </w:r>
        <w:r w:rsidRPr="00B42988" w:rsidDel="004B327E">
          <w:rPr>
            <w:rPrChange w:id="342" w:author="Lee, Doris" w:date="2020-11-25T13:10:00Z">
              <w:rPr>
                <w:rStyle w:val="Hyperlink"/>
                <w:noProof/>
              </w:rPr>
            </w:rPrChange>
          </w:rPr>
          <w:delText>Review of Best Practice</w:delText>
        </w:r>
        <w:r w:rsidDel="004B327E">
          <w:rPr>
            <w:noProof/>
            <w:webHidden/>
          </w:rPr>
          <w:tab/>
          <w:delText>21</w:delText>
        </w:r>
      </w:del>
    </w:p>
    <w:p w14:paraId="57044501" w14:textId="7E45ACC7" w:rsidR="000A23D7" w:rsidDel="004B327E" w:rsidRDefault="000A23D7">
      <w:pPr>
        <w:pStyle w:val="TOC1"/>
        <w:rPr>
          <w:del w:id="343" w:author="Lee, Doris" w:date="2021-02-02T17:07:00Z"/>
          <w:rFonts w:eastAsiaTheme="minorEastAsia"/>
          <w:b w:val="0"/>
        </w:rPr>
      </w:pPr>
      <w:del w:id="344" w:author="Lee, Doris" w:date="2021-02-02T17:07:00Z">
        <w:r w:rsidRPr="00B42988" w:rsidDel="004B327E">
          <w:rPr>
            <w:rPrChange w:id="345" w:author="Lee, Doris" w:date="2020-11-25T13:10:00Z">
              <w:rPr>
                <w:rStyle w:val="Hyperlink"/>
                <w:b w:val="0"/>
              </w:rPr>
            </w:rPrChange>
          </w:rPr>
          <w:delText>4</w:delText>
        </w:r>
        <w:r w:rsidDel="004B327E">
          <w:rPr>
            <w:rFonts w:eastAsiaTheme="minorEastAsia"/>
            <w:b w:val="0"/>
          </w:rPr>
          <w:tab/>
        </w:r>
        <w:r w:rsidRPr="00B42988" w:rsidDel="004B327E">
          <w:rPr>
            <w:rPrChange w:id="346" w:author="Lee, Doris" w:date="2020-11-25T13:10:00Z">
              <w:rPr>
                <w:rStyle w:val="Hyperlink"/>
                <w:b w:val="0"/>
              </w:rPr>
            </w:rPrChange>
          </w:rPr>
          <w:delText>Recommendations</w:delText>
        </w:r>
        <w:r w:rsidDel="004B327E">
          <w:rPr>
            <w:webHidden/>
          </w:rPr>
          <w:tab/>
          <w:delText>24</w:delText>
        </w:r>
      </w:del>
    </w:p>
    <w:p w14:paraId="59D814CC" w14:textId="5734A062" w:rsidR="000A23D7" w:rsidDel="004B327E" w:rsidRDefault="000A23D7">
      <w:pPr>
        <w:pStyle w:val="TOC2"/>
        <w:rPr>
          <w:del w:id="347" w:author="Lee, Doris" w:date="2021-02-02T17:07:00Z"/>
          <w:rFonts w:eastAsiaTheme="minorEastAsia"/>
          <w:noProof/>
        </w:rPr>
      </w:pPr>
      <w:del w:id="348" w:author="Lee, Doris" w:date="2021-02-02T17:07:00Z">
        <w:r w:rsidRPr="00B42988" w:rsidDel="004B327E">
          <w:rPr>
            <w:rPrChange w:id="349" w:author="Lee, Doris" w:date="2020-11-25T13:10:00Z">
              <w:rPr>
                <w:rStyle w:val="Hyperlink"/>
                <w:noProof/>
              </w:rPr>
            </w:rPrChange>
          </w:rPr>
          <w:delText>4.1</w:delText>
        </w:r>
        <w:r w:rsidDel="004B327E">
          <w:rPr>
            <w:rFonts w:eastAsiaTheme="minorEastAsia"/>
            <w:noProof/>
          </w:rPr>
          <w:tab/>
        </w:r>
        <w:r w:rsidRPr="00B42988" w:rsidDel="004B327E">
          <w:rPr>
            <w:rPrChange w:id="350" w:author="Lee, Doris" w:date="2020-11-25T13:10:00Z">
              <w:rPr>
                <w:rStyle w:val="Hyperlink"/>
                <w:noProof/>
              </w:rPr>
            </w:rPrChange>
          </w:rPr>
          <w:delText>Recommended Useful Life Benchmarks</w:delText>
        </w:r>
        <w:r w:rsidDel="004B327E">
          <w:rPr>
            <w:noProof/>
            <w:webHidden/>
          </w:rPr>
          <w:tab/>
          <w:delText>24</w:delText>
        </w:r>
      </w:del>
    </w:p>
    <w:p w14:paraId="51A2C35B" w14:textId="439B8BA8" w:rsidR="000A23D7" w:rsidDel="004B327E" w:rsidRDefault="000A23D7">
      <w:pPr>
        <w:pStyle w:val="TOC1"/>
        <w:rPr>
          <w:del w:id="351" w:author="Lee, Doris" w:date="2021-02-02T17:07:00Z"/>
          <w:rFonts w:eastAsiaTheme="minorEastAsia"/>
          <w:b w:val="0"/>
        </w:rPr>
      </w:pPr>
      <w:del w:id="352" w:author="Lee, Doris" w:date="2021-02-02T17:07:00Z">
        <w:r w:rsidRPr="00B42988" w:rsidDel="004B327E">
          <w:rPr>
            <w:rPrChange w:id="353" w:author="Lee, Doris" w:date="2020-11-25T13:10:00Z">
              <w:rPr>
                <w:rStyle w:val="Hyperlink"/>
                <w:b w:val="0"/>
              </w:rPr>
            </w:rPrChange>
          </w:rPr>
          <w:delText>5</w:delText>
        </w:r>
        <w:r w:rsidDel="004B327E">
          <w:rPr>
            <w:rFonts w:eastAsiaTheme="minorEastAsia"/>
            <w:b w:val="0"/>
          </w:rPr>
          <w:tab/>
        </w:r>
        <w:r w:rsidRPr="00B42988" w:rsidDel="004B327E">
          <w:rPr>
            <w:rPrChange w:id="354" w:author="Lee, Doris" w:date="2020-11-25T13:10:00Z">
              <w:rPr>
                <w:rStyle w:val="Hyperlink"/>
                <w:b w:val="0"/>
              </w:rPr>
            </w:rPrChange>
          </w:rPr>
          <w:delText>Next Steps</w:delText>
        </w:r>
        <w:r w:rsidDel="004B327E">
          <w:rPr>
            <w:webHidden/>
          </w:rPr>
          <w:tab/>
          <w:delText>25</w:delText>
        </w:r>
      </w:del>
    </w:p>
    <w:p w14:paraId="6C2D4D74" w14:textId="6E4D72E0" w:rsidR="000A23D7" w:rsidDel="004B327E" w:rsidRDefault="000A23D7">
      <w:pPr>
        <w:pStyle w:val="TOC1"/>
        <w:rPr>
          <w:del w:id="355" w:author="Lee, Doris" w:date="2021-02-02T17:07:00Z"/>
          <w:rFonts w:eastAsiaTheme="minorEastAsia"/>
          <w:b w:val="0"/>
        </w:rPr>
      </w:pPr>
      <w:del w:id="356" w:author="Lee, Doris" w:date="2021-02-02T17:07:00Z">
        <w:r w:rsidRPr="00B42988" w:rsidDel="004B327E">
          <w:rPr>
            <w:rPrChange w:id="357" w:author="Lee, Doris" w:date="2020-11-25T13:10:00Z">
              <w:rPr>
                <w:rStyle w:val="Hyperlink"/>
                <w:b w:val="0"/>
              </w:rPr>
            </w:rPrChange>
          </w:rPr>
          <w:delText>Appendix A: Analysis Methodology</w:delText>
        </w:r>
        <w:r w:rsidDel="004B327E">
          <w:rPr>
            <w:webHidden/>
          </w:rPr>
          <w:tab/>
          <w:delText>26</w:delText>
        </w:r>
      </w:del>
    </w:p>
    <w:p w14:paraId="21013B5A" w14:textId="0419E8C2" w:rsidR="000A23D7" w:rsidDel="004B327E" w:rsidRDefault="000A23D7">
      <w:pPr>
        <w:pStyle w:val="TOC2"/>
        <w:rPr>
          <w:del w:id="358" w:author="Lee, Doris" w:date="2021-02-02T17:07:00Z"/>
          <w:rFonts w:eastAsiaTheme="minorEastAsia"/>
          <w:noProof/>
        </w:rPr>
      </w:pPr>
      <w:del w:id="359" w:author="Lee, Doris" w:date="2021-02-02T17:07:00Z">
        <w:r w:rsidRPr="00B42988" w:rsidDel="004B327E">
          <w:rPr>
            <w:rPrChange w:id="360" w:author="Lee, Doris" w:date="2020-11-25T13:10:00Z">
              <w:rPr>
                <w:rStyle w:val="Hyperlink"/>
                <w:noProof/>
              </w:rPr>
            </w:rPrChange>
          </w:rPr>
          <w:delText>Analysis Methodology</w:delText>
        </w:r>
        <w:r w:rsidDel="004B327E">
          <w:rPr>
            <w:noProof/>
            <w:webHidden/>
          </w:rPr>
          <w:tab/>
          <w:delText>26</w:delText>
        </w:r>
      </w:del>
    </w:p>
    <w:p w14:paraId="474EA7DD" w14:textId="01C27E93" w:rsidR="000A23D7" w:rsidDel="004B327E" w:rsidRDefault="000A23D7">
      <w:pPr>
        <w:pStyle w:val="TOC2"/>
        <w:rPr>
          <w:del w:id="361" w:author="Lee, Doris" w:date="2021-02-02T17:07:00Z"/>
          <w:rFonts w:eastAsiaTheme="minorEastAsia"/>
          <w:noProof/>
        </w:rPr>
      </w:pPr>
      <w:del w:id="362" w:author="Lee, Doris" w:date="2021-02-02T17:07:00Z">
        <w:r w:rsidRPr="00B42988" w:rsidDel="004B327E">
          <w:rPr>
            <w:rPrChange w:id="363" w:author="Lee, Doris" w:date="2020-11-25T13:10:00Z">
              <w:rPr>
                <w:rStyle w:val="Hyperlink"/>
                <w:noProof/>
              </w:rPr>
            </w:rPrChange>
          </w:rPr>
          <w:delText>Visualization Details</w:delText>
        </w:r>
        <w:r w:rsidDel="004B327E">
          <w:rPr>
            <w:noProof/>
            <w:webHidden/>
          </w:rPr>
          <w:tab/>
          <w:delText>27</w:delText>
        </w:r>
      </w:del>
    </w:p>
    <w:p w14:paraId="371C1BB1" w14:textId="41C52B1F" w:rsidR="008B3F51" w:rsidRDefault="00AF71FA" w:rsidP="00537DAA">
      <w:pPr>
        <w:spacing w:after="0"/>
      </w:pPr>
      <w:r>
        <w:fldChar w:fldCharType="end"/>
      </w:r>
    </w:p>
    <w:p w14:paraId="4C5F2BFE" w14:textId="77777777" w:rsidR="008B3F51" w:rsidRDefault="008B3F51" w:rsidP="008B3F51"/>
    <w:p w14:paraId="7A278F2E" w14:textId="77777777" w:rsidR="008B3F51" w:rsidRPr="00C11DAF" w:rsidRDefault="008B3F51" w:rsidP="00C11DAF">
      <w:pPr>
        <w:pStyle w:val="Heading1"/>
      </w:pPr>
      <w:bookmarkStart w:id="364" w:name="_Toc47438060"/>
      <w:bookmarkStart w:id="365" w:name="_Toc63178076"/>
      <w:commentRangeStart w:id="366"/>
      <w:r w:rsidRPr="00C11DAF">
        <w:lastRenderedPageBreak/>
        <w:t>Introduction</w:t>
      </w:r>
      <w:bookmarkEnd w:id="364"/>
      <w:commentRangeEnd w:id="366"/>
      <w:r w:rsidR="00CB169D">
        <w:rPr>
          <w:rStyle w:val="CommentReference"/>
          <w:rFonts w:asciiTheme="minorHAnsi" w:eastAsiaTheme="minorHAnsi" w:hAnsiTheme="minorHAnsi" w:cstheme="minorBidi"/>
          <w:b w:val="0"/>
          <w:color w:val="auto"/>
        </w:rPr>
        <w:commentReference w:id="366"/>
      </w:r>
      <w:bookmarkEnd w:id="365"/>
    </w:p>
    <w:p w14:paraId="0620D177" w14:textId="77777777" w:rsidR="004F5991" w:rsidRDefault="004F5991" w:rsidP="004F5991">
      <w:pPr>
        <w:pStyle w:val="Headline"/>
      </w:pPr>
      <w:r>
        <w:t xml:space="preserve">This document presents findings of an assessment of King County Metro’s (Metro) </w:t>
      </w:r>
      <w:commentRangeStart w:id="367"/>
      <w:r>
        <w:t xml:space="preserve">vehicle </w:t>
      </w:r>
      <w:commentRangeEnd w:id="367"/>
      <w:r w:rsidR="00CD5907">
        <w:rPr>
          <w:rStyle w:val="CommentReference"/>
          <w:rFonts w:asciiTheme="minorHAnsi" w:hAnsiTheme="minorHAnsi"/>
          <w:color w:val="auto"/>
        </w:rPr>
        <w:commentReference w:id="367"/>
      </w:r>
      <w:r>
        <w:t xml:space="preserve">useful life benchmarks. </w:t>
      </w:r>
    </w:p>
    <w:p w14:paraId="7704AC79" w14:textId="77777777" w:rsidR="004F5991" w:rsidRPr="004F5991" w:rsidRDefault="004F5991" w:rsidP="004F5991"/>
    <w:p w14:paraId="09599FF6" w14:textId="77777777" w:rsidR="004F5991" w:rsidRDefault="00042D20" w:rsidP="004F5991">
      <w:r>
        <w:rPr>
          <w:noProof/>
        </w:rPr>
        <mc:AlternateContent>
          <mc:Choice Requires="wps">
            <w:drawing>
              <wp:anchor distT="91440" distB="91440" distL="114300" distR="114300" simplePos="0" relativeHeight="251672587" behindDoc="0" locked="0" layoutInCell="1" allowOverlap="1" wp14:anchorId="4C87273E" wp14:editId="370B7A48">
                <wp:simplePos x="0" y="0"/>
                <wp:positionH relativeFrom="margin">
                  <wp:align>right</wp:align>
                </wp:positionH>
                <wp:positionV relativeFrom="paragraph">
                  <wp:posOffset>887095</wp:posOffset>
                </wp:positionV>
                <wp:extent cx="3657600" cy="2280920"/>
                <wp:effectExtent l="0" t="0" r="0" b="5080"/>
                <wp:wrapSquare wrapText="bothSides"/>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280920"/>
                        </a:xfrm>
                        <a:prstGeom prst="rect">
                          <a:avLst/>
                        </a:prstGeom>
                        <a:noFill/>
                        <a:ln w="9525">
                          <a:noFill/>
                          <a:miter lim="800000"/>
                          <a:headEnd/>
                          <a:tailEnd/>
                        </a:ln>
                      </wps:spPr>
                      <wps:txbx>
                        <w:txbxContent>
                          <w:p w14:paraId="0DB64929" w14:textId="77777777" w:rsidR="00045F02" w:rsidRPr="00622AD2" w:rsidRDefault="00045F02" w:rsidP="004F5991">
                            <w:pPr>
                              <w:pBdr>
                                <w:top w:val="single" w:sz="24" w:space="31" w:color="4472C4" w:themeColor="accent1"/>
                                <w:bottom w:val="single" w:sz="24" w:space="8" w:color="4472C4" w:themeColor="accent1"/>
                              </w:pBdr>
                              <w:spacing w:after="0"/>
                              <w:rPr>
                                <w:i/>
                                <w:iCs/>
                                <w:color w:val="263287"/>
                                <w:sz w:val="28"/>
                              </w:rPr>
                            </w:pPr>
                            <w:r w:rsidRPr="00622AD2">
                              <w:rPr>
                                <w:i/>
                                <w:color w:val="263287"/>
                                <w:sz w:val="24"/>
                              </w:rPr>
                              <w:t xml:space="preserve">The Federal Transit Administration (FTA) defines ULB as the expected lifecycle of a capital asset for a </w:t>
                            </w:r>
                            <w:proofErr w:type="gramStart"/>
                            <w:r w:rsidRPr="00622AD2">
                              <w:rPr>
                                <w:i/>
                                <w:color w:val="263287"/>
                                <w:sz w:val="24"/>
                              </w:rPr>
                              <w:t>particular transit</w:t>
                            </w:r>
                            <w:proofErr w:type="gramEnd"/>
                            <w:r w:rsidRPr="00622AD2">
                              <w:rPr>
                                <w:i/>
                                <w:color w:val="263287"/>
                                <w:sz w:val="24"/>
                              </w:rPr>
                              <w:t xml:space="preserve"> provider’s operating environment, or the acceptable period of use in service for a particular transit provider’s operating environment. Each vehicle type’s ULB estimates how many years that vehicle can be in service and still be in a state of good repair.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87273E" id="Text Box 2" o:spid="_x0000_s1027" type="#_x0000_t202" style="position:absolute;margin-left:236.8pt;margin-top:69.85pt;width:4in;height:179.6pt;z-index:251672587;visibility:visible;mso-wrap-style:square;mso-width-percent:0;mso-height-percent:0;mso-wrap-distance-left:9pt;mso-wrap-distance-top:7.2pt;mso-wrap-distance-right:9pt;mso-wrap-distance-bottom:7.2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" filled="f" stroked="f">
                <v:textbox>
                  <w:txbxContent>
                    <w:p w14:paraId="0DB64929" w14:textId="77777777" w:rsidR="00045F02" w:rsidRPr="00622AD2" w:rsidRDefault="00045F02" w:rsidP="004F5991">
                      <w:pPr>
                        <w:pBdr>
                          <w:top w:val="single" w:sz="24" w:space="31" w:color="4472C4" w:themeColor="accent1"/>
                          <w:bottom w:val="single" w:sz="24" w:space="8" w:color="4472C4" w:themeColor="accent1"/>
                        </w:pBdr>
                        <w:spacing w:after="0"/>
                        <w:rPr>
                          <w:i/>
                          <w:iCs/>
                          <w:color w:val="263287"/>
                          <w:sz w:val="28"/>
                        </w:rPr>
                      </w:pPr>
                      <w:r w:rsidRPr="00622AD2">
                        <w:rPr>
                          <w:i/>
                          <w:color w:val="263287"/>
                          <w:sz w:val="24"/>
                        </w:rPr>
                        <w:t xml:space="preserve">The Federal Transit Administration (FTA) defines ULB as the expected lifecycle of a capital asset for a </w:t>
                      </w:r>
                      <w:proofErr w:type="gramStart"/>
                      <w:r w:rsidRPr="00622AD2">
                        <w:rPr>
                          <w:i/>
                          <w:color w:val="263287"/>
                          <w:sz w:val="24"/>
                        </w:rPr>
                        <w:t>particular transit</w:t>
                      </w:r>
                      <w:proofErr w:type="gramEnd"/>
                      <w:r w:rsidRPr="00622AD2">
                        <w:rPr>
                          <w:i/>
                          <w:color w:val="263287"/>
                          <w:sz w:val="24"/>
                        </w:rPr>
                        <w:t xml:space="preserve"> provider’s operating environment, or the acceptable period of use in service for a particular transit provider’s operating environment. Each vehicle type’s ULB estimates how many years that vehicle can be in service and still be in a state of good repair.</w:t>
                      </w:r>
                    </w:p>
                  </w:txbxContent>
                </v:textbox>
                <w10:wrap type="square" anchorx="margin"/>
              </v:shape>
            </w:pict>
          </mc:Fallback>
        </mc:AlternateContent>
      </w:r>
      <w:r w:rsidR="004F5991">
        <w:t xml:space="preserve">King County Metro (Metro) has retained WSP to redevelop its Transit Asset Management (TAM) Plan. As part of this effort, WSP assessed Metro’s vehicle useful life benchmarks (ULBs) and developed recommendations for the appropriateness of </w:t>
      </w:r>
      <w:r w:rsidR="00DD5206">
        <w:t xml:space="preserve">current </w:t>
      </w:r>
      <w:r w:rsidR="004F5991">
        <w:t xml:space="preserve">ULBs, based on Metro staff feedback and input on the considerations being used to decide whether to replace assets, a review of maintenance records to identify key trends, and industry best practice. </w:t>
      </w:r>
    </w:p>
    <w:p w14:paraId="25216E4E" w14:textId="1AF975BB" w:rsidR="004F5991" w:rsidRDefault="004F5991" w:rsidP="004F5991">
      <w:r>
        <w:t>The Federal Transit Administration (FTA) defines ULB as t</w:t>
      </w:r>
      <w:r w:rsidRPr="00153057">
        <w:t>he expected lifecycle of a capital asset for a</w:t>
      </w:r>
      <w:ins w:id="368" w:author="Richter, Nicholas" w:date="2021-01-27T11:51:00Z">
        <w:r w:rsidR="00031D22">
          <w:t>n individual</w:t>
        </w:r>
      </w:ins>
      <w:r w:rsidRPr="00153057">
        <w:t xml:space="preserve"> </w:t>
      </w:r>
      <w:del w:id="369" w:author="Richter, Nicholas" w:date="2021-01-27T11:51:00Z">
        <w:r w:rsidRPr="00153057" w:rsidDel="00031D22">
          <w:delText>particular transit</w:delText>
        </w:r>
      </w:del>
      <w:ins w:id="370" w:author="Richter, Nicholas" w:date="2021-01-27T11:51:00Z">
        <w:r w:rsidR="00031D22" w:rsidRPr="00153057">
          <w:t>transit</w:t>
        </w:r>
      </w:ins>
      <w:r w:rsidRPr="00153057">
        <w:t xml:space="preserve"> provider’s operating environment, or the acceptable period of use in service for a </w:t>
      </w:r>
      <w:proofErr w:type="gramStart"/>
      <w:r w:rsidRPr="00153057">
        <w:t>particular transit</w:t>
      </w:r>
      <w:proofErr w:type="gramEnd"/>
      <w:r w:rsidRPr="00153057">
        <w:t xml:space="preserve"> provider’s operating environment.</w:t>
      </w:r>
      <w:r>
        <w:t xml:space="preserve"> </w:t>
      </w:r>
      <w:r w:rsidRPr="00153057">
        <w:t>Each vehicle type’s ULB estimates how many years that vehicle can be in service and still be in a state of good repair</w:t>
      </w:r>
      <w:r w:rsidR="00B45EEA">
        <w:t xml:space="preserve"> (SGR)</w:t>
      </w:r>
      <w:r w:rsidRPr="00153057">
        <w:t>. The ULB considers how long it is cost effective to operate an asset before ongoing maintenance costs outweigh replacement costs</w:t>
      </w:r>
      <w:r>
        <w:t xml:space="preserve">. </w:t>
      </w:r>
      <w:r w:rsidRPr="00153057">
        <w:t xml:space="preserve">ULBs are derived from FTA’s Transit Economic Requirements Model (TERM). TERM estimates the age at which each of the vehicle types would enter the SGR backlog, or have a rating of </w:t>
      </w:r>
      <w:r>
        <w:t xml:space="preserve">2.5 or below on the TERM scale. ULB </w:t>
      </w:r>
      <w:r w:rsidRPr="00153057">
        <w:t xml:space="preserve">is the measure agencies will use to track the performance of revenue vehicles </w:t>
      </w:r>
      <w:r w:rsidR="00B45EEA">
        <w:t xml:space="preserve">(i.e., what FTA refers to as </w:t>
      </w:r>
      <w:r w:rsidRPr="00153057">
        <w:t>rolling stock) and service vehicles (</w:t>
      </w:r>
      <w:r w:rsidR="00B45EEA">
        <w:t xml:space="preserve">i.e., what FTA refers to as </w:t>
      </w:r>
      <w:r w:rsidRPr="00153057">
        <w:t xml:space="preserve">equipment) to set their performance measure targets. </w:t>
      </w:r>
    </w:p>
    <w:p w14:paraId="64A3932A" w14:textId="2765BD22" w:rsidR="0000051E" w:rsidRDefault="004F5991" w:rsidP="00C1341F">
      <w:pPr>
        <w:rPr>
          <w:ins w:id="371" w:author="Lee, Doris" w:date="2021-01-13T16:42:00Z"/>
        </w:rPr>
      </w:pPr>
      <w:r w:rsidRPr="00C1341F">
        <w:t xml:space="preserve">TAM ULBs are </w:t>
      </w:r>
      <w:r w:rsidR="00C1341F" w:rsidRPr="00C1341F">
        <w:t xml:space="preserve">not the same as </w:t>
      </w:r>
      <w:r w:rsidRPr="00C1341F">
        <w:t>the useful life definitions used in FTA’s grant programs (FTA Circular 5010.1E), which outlines the minimum useful life and mileage for rolling stock and ferries purchased with federal assistance.</w:t>
      </w:r>
      <w:r w:rsidR="00C1341F" w:rsidRPr="00C1341F">
        <w:t xml:space="preserve"> </w:t>
      </w:r>
      <w:r w:rsidR="00C1341F" w:rsidRPr="00D43424">
        <w:t xml:space="preserve">For example, a bus may have a useful life of 12 years and at this point is eligible for replacement according to </w:t>
      </w:r>
      <w:r w:rsidR="00C1341F" w:rsidRPr="00C1341F">
        <w:t>FTA Circular 5010.1E</w:t>
      </w:r>
      <w:r w:rsidR="00C1341F" w:rsidRPr="00D43424">
        <w:t>, but the actual point of replacement and ULB may be 14 years.</w:t>
      </w:r>
    </w:p>
    <w:p w14:paraId="47D29E04" w14:textId="37EB4AEC" w:rsidR="0000051E" w:rsidDel="007B4068" w:rsidRDefault="0000051E" w:rsidP="0000051E">
      <w:pPr>
        <w:rPr>
          <w:ins w:id="372" w:author="Lee, Doris" w:date="2021-01-13T16:44:00Z"/>
          <w:del w:id="373" w:author="Lee, Doris" w:date="2021-01-13T16:44:00Z"/>
        </w:rPr>
      </w:pPr>
      <w:ins w:id="374" w:author="Lee, Doris" w:date="2021-01-13T16:42:00Z">
        <w:r>
          <w:t xml:space="preserve">This task is a continuation of an ongoing effort by Metro to take a </w:t>
        </w:r>
      </w:ins>
      <w:ins w:id="375" w:author="Lee, Doris" w:date="2021-01-13T16:44:00Z">
        <w:r>
          <w:t xml:space="preserve">more </w:t>
        </w:r>
      </w:ins>
      <w:ins w:id="376" w:author="Lee, Doris" w:date="2021-01-13T16:42:00Z">
        <w:r>
          <w:t>data driven approach to determining the optim</w:t>
        </w:r>
      </w:ins>
      <w:ins w:id="377" w:author="Doris Lee" w:date="2021-05-13T14:19:00Z">
        <w:r w:rsidR="00654A46">
          <w:t>al</w:t>
        </w:r>
      </w:ins>
      <w:ins w:id="378" w:author="Lee, Doris" w:date="2021-01-13T16:42:00Z">
        <w:del w:id="379" w:author="Doris Lee" w:date="2021-05-13T14:19:00Z">
          <w:r w:rsidDel="00654A46">
            <w:delText>um</w:delText>
          </w:r>
        </w:del>
        <w:r>
          <w:t xml:space="preserve"> age at which its vehicles should be replaced.</w:t>
        </w:r>
        <w:del w:id="380" w:author="Lee, Doris" w:date="2021-01-13T16:44:00Z">
          <w:r w:rsidDel="007B4068">
            <w:delText xml:space="preserve"> </w:delText>
          </w:r>
        </w:del>
      </w:ins>
      <w:ins w:id="381" w:author="Lee, Doris" w:date="2021-01-13T16:44:00Z">
        <w:r w:rsidR="007B4068">
          <w:t xml:space="preserve"> </w:t>
        </w:r>
      </w:ins>
    </w:p>
    <w:p w14:paraId="18C837DB" w14:textId="7521E5BD" w:rsidR="0000051E" w:rsidDel="007B4068" w:rsidRDefault="0000051E" w:rsidP="004E3118">
      <w:pPr>
        <w:rPr>
          <w:ins w:id="382" w:author="Lee, Doris" w:date="2021-01-13T16:44:00Z"/>
          <w:del w:id="383" w:author="Lee, Doris" w:date="2021-01-13T16:44:00Z"/>
        </w:rPr>
      </w:pPr>
      <w:ins w:id="384" w:author="Lee, Doris" w:date="2021-01-13T16:44:00Z">
        <w:r>
          <w:t>Prior King County Auditor reports recommended leveraging economic replacement analysis to determine when its bus fleets should be replaced and inform cost-effective decision-making. The 2009 report defines the optim</w:t>
        </w:r>
      </w:ins>
      <w:ins w:id="385" w:author="Doris Lee" w:date="2021-05-13T14:19:00Z">
        <w:r w:rsidR="00654A46">
          <w:t>al</w:t>
        </w:r>
      </w:ins>
      <w:ins w:id="386" w:author="Lee, Doris" w:date="2021-01-13T16:44:00Z">
        <w:del w:id="387" w:author="Doris Lee" w:date="2021-05-13T14:19:00Z">
          <w:r w:rsidDel="00654A46">
            <w:delText>um</w:delText>
          </w:r>
        </w:del>
        <w:r>
          <w:t xml:space="preserve"> vehicle replacement point as at the lowest point of the total cost, before increased operations and maintenance costs force the total line to rise again (</w:t>
        </w:r>
        <w:r w:rsidRPr="00D43424">
          <w:rPr>
            <w:b/>
          </w:rPr>
          <w:fldChar w:fldCharType="begin"/>
        </w:r>
        <w:r w:rsidRPr="00D43424">
          <w:rPr>
            <w:b/>
          </w:rPr>
          <w:instrText xml:space="preserve"> REF _Ref53926383 \h </w:instrText>
        </w:r>
        <w:r>
          <w:rPr>
            <w:b/>
          </w:rPr>
          <w:instrText xml:space="preserve"> \* MERGEFORMAT </w:instrText>
        </w:r>
      </w:ins>
      <w:r w:rsidRPr="00D43424">
        <w:rPr>
          <w:b/>
        </w:rPr>
      </w:r>
      <w:ins w:id="388" w:author="Lee, Doris" w:date="2021-01-13T16:44:00Z">
        <w:r w:rsidRPr="00D43424">
          <w:rPr>
            <w:b/>
          </w:rPr>
          <w:fldChar w:fldCharType="separate"/>
        </w:r>
      </w:ins>
      <w:ins w:id="389" w:author="Lee, Doris" w:date="2021-02-02T17:07:00Z">
        <w:r w:rsidR="004B327E" w:rsidRPr="004B327E">
          <w:rPr>
            <w:b/>
            <w:rPrChange w:id="390" w:author="Lee, Doris" w:date="2021-02-02T17:07:00Z">
              <w:rPr/>
            </w:rPrChange>
          </w:rPr>
          <w:t xml:space="preserve">Figure </w:t>
        </w:r>
        <w:r w:rsidR="004B327E" w:rsidRPr="004B327E">
          <w:rPr>
            <w:b/>
            <w:noProof/>
            <w:rPrChange w:id="391" w:author="Lee, Doris" w:date="2021-02-02T17:07:00Z">
              <w:rPr>
                <w:noProof/>
              </w:rPr>
            </w:rPrChange>
          </w:rPr>
          <w:t>1</w:t>
        </w:r>
        <w:r w:rsidR="004B327E" w:rsidRPr="004B327E">
          <w:rPr>
            <w:b/>
            <w:noProof/>
            <w:rPrChange w:id="392" w:author="Lee, Doris" w:date="2021-02-02T17:07:00Z">
              <w:rPr/>
            </w:rPrChange>
          </w:rPr>
          <w:noBreakHyphen/>
        </w:r>
        <w:r w:rsidR="004B327E" w:rsidRPr="004B327E">
          <w:rPr>
            <w:b/>
            <w:noProof/>
            <w:rPrChange w:id="393" w:author="Lee, Doris" w:date="2021-02-02T17:07:00Z">
              <w:rPr>
                <w:noProof/>
              </w:rPr>
            </w:rPrChange>
          </w:rPr>
          <w:t>1</w:t>
        </w:r>
      </w:ins>
      <w:ins w:id="394" w:author="Lee, Doris" w:date="2021-01-13T16:44:00Z">
        <w:del w:id="395" w:author="Lee, Doris" w:date="2021-02-02T17:07:00Z">
          <w:r w:rsidRPr="00D43424" w:rsidDel="004B327E">
            <w:rPr>
              <w:b/>
            </w:rPr>
            <w:delText xml:space="preserve">Figure </w:delText>
          </w:r>
          <w:r w:rsidRPr="00D43424" w:rsidDel="004B327E">
            <w:rPr>
              <w:b/>
              <w:noProof/>
            </w:rPr>
            <w:delText>4</w:delText>
          </w:r>
          <w:r w:rsidRPr="00D43424" w:rsidDel="004B327E">
            <w:rPr>
              <w:b/>
            </w:rPr>
            <w:noBreakHyphen/>
          </w:r>
          <w:r w:rsidRPr="00D43424" w:rsidDel="004B327E">
            <w:rPr>
              <w:b/>
              <w:noProof/>
            </w:rPr>
            <w:delText>1</w:delText>
          </w:r>
        </w:del>
        <w:r w:rsidRPr="00D43424">
          <w:rPr>
            <w:b/>
          </w:rPr>
          <w:fldChar w:fldCharType="end"/>
        </w:r>
        <w:r>
          <w:t xml:space="preserve">). </w:t>
        </w:r>
        <w:del w:id="396" w:author="Lee, Doris" w:date="2021-01-13T16:44:00Z">
          <w:r w:rsidDel="007B4068">
            <w:delText>In addition, the report states that a well-designed vehicle replacement program takes into account:</w:delText>
          </w:r>
        </w:del>
      </w:ins>
    </w:p>
    <w:p w14:paraId="54139D8E" w14:textId="1E830196" w:rsidR="0000051E" w:rsidDel="007B4068" w:rsidRDefault="0000051E">
      <w:pPr>
        <w:rPr>
          <w:ins w:id="397" w:author="Lee, Doris" w:date="2021-01-13T16:44:00Z"/>
          <w:del w:id="398" w:author="Lee, Doris" w:date="2021-01-13T16:44:00Z"/>
        </w:rPr>
        <w:pPrChange w:id="399" w:author="Lee, Doris" w:date="2021-01-13T16:44:00Z">
          <w:pPr>
            <w:pStyle w:val="ListParagraph"/>
            <w:numPr>
              <w:numId w:val="15"/>
            </w:numPr>
            <w:ind w:hanging="360"/>
          </w:pPr>
        </w:pPrChange>
      </w:pPr>
      <w:ins w:id="400" w:author="Lee, Doris" w:date="2021-01-13T16:44:00Z">
        <w:del w:id="401" w:author="Lee, Doris" w:date="2021-01-13T16:44:00Z">
          <w:r w:rsidDel="007B4068">
            <w:delText>Initial purchase costs</w:delText>
          </w:r>
        </w:del>
      </w:ins>
    </w:p>
    <w:p w14:paraId="0F9037FE" w14:textId="22E0A831" w:rsidR="0000051E" w:rsidDel="007B4068" w:rsidRDefault="0000051E">
      <w:pPr>
        <w:rPr>
          <w:ins w:id="402" w:author="Lee, Doris" w:date="2021-01-13T16:44:00Z"/>
          <w:del w:id="403" w:author="Lee, Doris" w:date="2021-01-13T16:44:00Z"/>
        </w:rPr>
        <w:pPrChange w:id="404" w:author="Lee, Doris" w:date="2021-01-13T16:44:00Z">
          <w:pPr>
            <w:pStyle w:val="ListParagraph"/>
            <w:numPr>
              <w:numId w:val="15"/>
            </w:numPr>
            <w:ind w:hanging="360"/>
          </w:pPr>
        </w:pPrChange>
      </w:pPr>
      <w:ins w:id="405" w:author="Lee, Doris" w:date="2021-01-13T16:44:00Z">
        <w:del w:id="406" w:author="Lee, Doris" w:date="2021-01-13T16:44:00Z">
          <w:r w:rsidDel="007B4068">
            <w:delText>Operations and maintenance costs</w:delText>
          </w:r>
        </w:del>
      </w:ins>
    </w:p>
    <w:p w14:paraId="2AC0B1DD" w14:textId="1FA12B55" w:rsidR="0000051E" w:rsidDel="007B4068" w:rsidRDefault="0000051E">
      <w:pPr>
        <w:rPr>
          <w:ins w:id="407" w:author="Lee, Doris" w:date="2021-01-13T16:44:00Z"/>
          <w:del w:id="408" w:author="Lee, Doris" w:date="2021-01-13T16:44:00Z"/>
        </w:rPr>
        <w:pPrChange w:id="409" w:author="Lee, Doris" w:date="2021-01-13T16:44:00Z">
          <w:pPr>
            <w:pStyle w:val="ListParagraph"/>
            <w:numPr>
              <w:numId w:val="15"/>
            </w:numPr>
            <w:ind w:hanging="360"/>
          </w:pPr>
        </w:pPrChange>
      </w:pPr>
      <w:ins w:id="410" w:author="Lee, Doris" w:date="2021-01-13T16:44:00Z">
        <w:del w:id="411" w:author="Lee, Doris" w:date="2021-01-13T16:44:00Z">
          <w:r w:rsidDel="007B4068">
            <w:delText>Downtime</w:delText>
          </w:r>
        </w:del>
      </w:ins>
    </w:p>
    <w:p w14:paraId="3D7433AB" w14:textId="050812F5" w:rsidR="0000051E" w:rsidDel="007B4068" w:rsidRDefault="0000051E">
      <w:pPr>
        <w:rPr>
          <w:ins w:id="412" w:author="Lee, Doris" w:date="2021-01-13T16:44:00Z"/>
          <w:del w:id="413" w:author="Lee, Doris" w:date="2021-01-13T16:44:00Z"/>
        </w:rPr>
        <w:pPrChange w:id="414" w:author="Lee, Doris" w:date="2021-01-13T16:44:00Z">
          <w:pPr>
            <w:pStyle w:val="ListParagraph"/>
            <w:numPr>
              <w:numId w:val="15"/>
            </w:numPr>
            <w:ind w:hanging="360"/>
          </w:pPr>
        </w:pPrChange>
      </w:pPr>
      <w:ins w:id="415" w:author="Lee, Doris" w:date="2021-01-13T16:44:00Z">
        <w:del w:id="416" w:author="Lee, Doris" w:date="2021-01-13T16:44:00Z">
          <w:r w:rsidDel="007B4068">
            <w:delText>Salvage value</w:delText>
          </w:r>
        </w:del>
      </w:ins>
    </w:p>
    <w:p w14:paraId="2DEEEC6E" w14:textId="21CBE186" w:rsidR="0000051E" w:rsidRDefault="0000051E">
      <w:pPr>
        <w:rPr>
          <w:ins w:id="417" w:author="Lee, Doris" w:date="2021-01-13T16:44:00Z"/>
        </w:rPr>
        <w:pPrChange w:id="418" w:author="Lee, Doris" w:date="2021-01-13T16:44:00Z">
          <w:pPr>
            <w:pStyle w:val="ListParagraph"/>
            <w:numPr>
              <w:numId w:val="15"/>
            </w:numPr>
            <w:ind w:hanging="360"/>
          </w:pPr>
        </w:pPrChange>
      </w:pPr>
      <w:ins w:id="419" w:author="Lee, Doris" w:date="2021-01-13T16:44:00Z">
        <w:del w:id="420" w:author="Lee, Doris" w:date="2021-01-13T16:44:00Z">
          <w:r w:rsidDel="007B4068">
            <w:delText>Time value of money</w:delText>
          </w:r>
        </w:del>
      </w:ins>
    </w:p>
    <w:p w14:paraId="41F11279" w14:textId="031FBD4D" w:rsidR="0000051E" w:rsidDel="007B4068" w:rsidRDefault="0000051E" w:rsidP="0000051E">
      <w:pPr>
        <w:rPr>
          <w:ins w:id="421" w:author="Lee, Doris" w:date="2021-01-13T16:44:00Z"/>
          <w:moveFrom w:id="422" w:author="Lee, Doris" w:date="2021-01-13T16:45:00Z"/>
        </w:rPr>
      </w:pPr>
      <w:moveFromRangeStart w:id="423" w:author="Lee, Doris" w:date="2021-01-13T16:45:00Z" w:name="move61448728"/>
      <w:moveFrom w:id="424" w:author="Lee, Doris" w:date="2021-01-13T16:45:00Z">
        <w:ins w:id="425" w:author="Lee, Doris" w:date="2021-01-13T16:44:00Z">
          <w:r w:rsidDel="007B4068">
            <w:lastRenderedPageBreak/>
            <w:t>Currently, Metro does not leverage any type of economic replacement analysis across any of its fleet. There is a lack of standardization and consistency in determining replacement as practices vary across bases.</w:t>
          </w:r>
        </w:ins>
      </w:moveFrom>
    </w:p>
    <w:p w14:paraId="585E95FB" w14:textId="36390503" w:rsidR="0000051E" w:rsidRDefault="0000051E" w:rsidP="0000051E">
      <w:pPr>
        <w:pStyle w:val="Caption"/>
        <w:jc w:val="center"/>
        <w:rPr>
          <w:ins w:id="426" w:author="Lee, Doris" w:date="2021-01-13T16:44:00Z"/>
        </w:rPr>
      </w:pPr>
      <w:bookmarkStart w:id="427" w:name="_Ref53926383"/>
      <w:moveFromRangeEnd w:id="423"/>
      <w:ins w:id="428" w:author="Lee, Doris" w:date="2021-01-13T16:44:00Z">
        <w:r>
          <w:t xml:space="preserve">Figure </w:t>
        </w:r>
      </w:ins>
      <w:ins w:id="429" w:author="Doris Lee" w:date="2021-05-17T10:12:00Z">
        <w:r w:rsidR="0035567E">
          <w:fldChar w:fldCharType="begin"/>
        </w:r>
        <w:r w:rsidR="0035567E">
          <w:instrText xml:space="preserve"> STYLEREF 1 \s </w:instrText>
        </w:r>
      </w:ins>
      <w:r w:rsidR="0035567E">
        <w:fldChar w:fldCharType="separate"/>
      </w:r>
      <w:r w:rsidR="0035567E">
        <w:rPr>
          <w:noProof/>
        </w:rPr>
        <w:t>1</w:t>
      </w:r>
      <w:ins w:id="430"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431" w:author="Doris Lee" w:date="2021-05-17T10:12:00Z">
        <w:r w:rsidR="0035567E">
          <w:rPr>
            <w:noProof/>
          </w:rPr>
          <w:t>1</w:t>
        </w:r>
        <w:r w:rsidR="0035567E">
          <w:fldChar w:fldCharType="end"/>
        </w:r>
      </w:ins>
      <w:ins w:id="432" w:author="Lee, Doris" w:date="2021-01-13T16:44:00Z">
        <w:del w:id="433" w:author="Doris Lee" w:date="2021-05-12T17:15:00Z">
          <w:r w:rsidDel="007460E2">
            <w:fldChar w:fldCharType="begin"/>
          </w:r>
          <w:r w:rsidDel="007460E2">
            <w:delInstrText xml:space="preserve"> STYLEREF 1 \s </w:delInstrText>
          </w:r>
          <w:r w:rsidDel="007460E2">
            <w:fldChar w:fldCharType="separate"/>
          </w:r>
        </w:del>
      </w:ins>
      <w:del w:id="434" w:author="Doris Lee" w:date="2021-05-12T17:15:00Z">
        <w:r w:rsidR="004B327E" w:rsidDel="007460E2">
          <w:rPr>
            <w:noProof/>
          </w:rPr>
          <w:delText>1</w:delText>
        </w:r>
      </w:del>
      <w:ins w:id="435" w:author="Lee, Doris" w:date="2021-01-13T16:44:00Z">
        <w:del w:id="436" w:author="Doris Lee" w:date="2021-05-12T17:15:00Z">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del>
      </w:ins>
      <w:ins w:id="437" w:author="Lee, Doris" w:date="2021-02-02T17:07:00Z">
        <w:del w:id="438" w:author="Doris Lee" w:date="2021-05-12T17:15:00Z">
          <w:r w:rsidR="004B327E" w:rsidDel="007460E2">
            <w:rPr>
              <w:noProof/>
            </w:rPr>
            <w:delText>1</w:delText>
          </w:r>
        </w:del>
      </w:ins>
      <w:ins w:id="439" w:author="Lee, Doris" w:date="2021-01-13T16:44:00Z">
        <w:del w:id="440" w:author="Doris Lee" w:date="2021-05-12T17:15:00Z">
          <w:r w:rsidDel="007460E2">
            <w:rPr>
              <w:noProof/>
            </w:rPr>
            <w:fldChar w:fldCharType="end"/>
          </w:r>
        </w:del>
        <w:bookmarkEnd w:id="427"/>
        <w:r>
          <w:t>: Optim</w:t>
        </w:r>
      </w:ins>
      <w:ins w:id="441" w:author="Doris Lee" w:date="2021-05-13T14:19:00Z">
        <w:r w:rsidR="00654A46">
          <w:t>al</w:t>
        </w:r>
      </w:ins>
      <w:ins w:id="442" w:author="Lee, Doris" w:date="2021-01-13T16:44:00Z">
        <w:del w:id="443" w:author="Doris Lee" w:date="2021-05-13T14:19:00Z">
          <w:r w:rsidDel="00654A46">
            <w:delText>um</w:delText>
          </w:r>
        </w:del>
        <w:r>
          <w:t xml:space="preserve"> Vehicle Replacement Point</w:t>
        </w:r>
      </w:ins>
    </w:p>
    <w:p w14:paraId="3FAC98D9" w14:textId="77777777" w:rsidR="0000051E" w:rsidRPr="00BD792C" w:rsidRDefault="0000051E" w:rsidP="0000051E">
      <w:pPr>
        <w:jc w:val="center"/>
        <w:rPr>
          <w:ins w:id="444" w:author="Lee, Doris" w:date="2021-01-13T16:44:00Z"/>
        </w:rPr>
      </w:pPr>
      <w:ins w:id="445" w:author="Lee, Doris" w:date="2021-01-13T16:44:00Z">
        <w:r>
          <w:rPr>
            <w:noProof/>
          </w:rPr>
          <w:drawing>
            <wp:inline distT="0" distB="0" distL="0" distR="0" wp14:anchorId="0814E463" wp14:editId="248A55F3">
              <wp:extent cx="3784600" cy="3026163"/>
              <wp:effectExtent l="0" t="0" r="635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86894" cy="3027997"/>
                      </a:xfrm>
                      <a:prstGeom prst="rect">
                        <a:avLst/>
                      </a:prstGeom>
                    </pic:spPr>
                  </pic:pic>
                </a:graphicData>
              </a:graphic>
            </wp:inline>
          </w:drawing>
        </w:r>
      </w:ins>
    </w:p>
    <w:p w14:paraId="6253F5E1" w14:textId="77777777" w:rsidR="007B4068" w:rsidRDefault="007B4068" w:rsidP="007B4068">
      <w:pPr>
        <w:rPr>
          <w:moveTo w:id="446" w:author="Lee, Doris" w:date="2021-01-13T16:45:00Z"/>
        </w:rPr>
      </w:pPr>
      <w:moveToRangeStart w:id="447" w:author="Lee, Doris" w:date="2021-01-13T16:45:00Z" w:name="move61448728"/>
      <w:moveTo w:id="448" w:author="Lee, Doris" w:date="2021-01-13T16:45:00Z">
        <w:r>
          <w:t>Currently, Metro does not leverage any type of economic replacement analysis across any of its fleet. There is a lack of standardization and consistency in determining replacement as practices vary across bases.</w:t>
        </w:r>
      </w:moveTo>
    </w:p>
    <w:moveToRangeEnd w:id="447"/>
    <w:p w14:paraId="06B1E6D0" w14:textId="778C0ACE" w:rsidR="0000051E" w:rsidDel="007B4068" w:rsidRDefault="0000051E" w:rsidP="0000051E">
      <w:pPr>
        <w:rPr>
          <w:ins w:id="449" w:author="Lee, Doris" w:date="2021-01-13T16:44:00Z"/>
          <w:del w:id="450" w:author="Lee, Doris" w:date="2021-01-13T16:45:00Z"/>
        </w:rPr>
      </w:pPr>
      <w:ins w:id="451" w:author="Lee, Doris" w:date="2021-01-13T16:44:00Z">
        <w:del w:id="452" w:author="Lee, Doris" w:date="2021-01-13T16:45:00Z">
          <w:r w:rsidDel="007B4068">
            <w:delText xml:space="preserve">Additional analyses that may be conducted could consider the point at which the cost to maintain the vehicle exceeds the replacement cost or the depreciated value. This analysis will involve changing the way that Metro currently calculates the remaining net book value of vehicles. Currently, useful life benchmarks are used as the basis for depreciation, resulting in vehicles having no value when their age reaches the useful life. As a consequence, the depreciation schedule will largely predetermine that vehicles are recommended for replacement at the end of their useful life. </w:delText>
          </w:r>
          <w:commentRangeStart w:id="453"/>
          <w:commentRangeEnd w:id="453"/>
          <w:r w:rsidDel="007B4068">
            <w:rPr>
              <w:rStyle w:val="CommentReference"/>
            </w:rPr>
            <w:commentReference w:id="453"/>
          </w:r>
          <w:r w:rsidDel="007B4068">
            <w:delText xml:space="preserve">While some informal analysis is being done, it is not being done systematically or consistently across vehicle types (or even across bus bases).  </w:delText>
          </w:r>
        </w:del>
      </w:ins>
    </w:p>
    <w:p w14:paraId="6C00864A" w14:textId="05720AD4" w:rsidR="0000051E" w:rsidDel="007B4068" w:rsidRDefault="0000051E" w:rsidP="0000051E">
      <w:pPr>
        <w:rPr>
          <w:ins w:id="454" w:author="Lee, Doris" w:date="2021-01-13T16:44:00Z"/>
          <w:del w:id="455" w:author="Lee, Doris" w:date="2021-01-13T16:45:00Z"/>
        </w:rPr>
      </w:pPr>
    </w:p>
    <w:p w14:paraId="3DA3E505" w14:textId="55CA7EC6" w:rsidR="0000051E" w:rsidDel="007B4068" w:rsidRDefault="0000051E" w:rsidP="0000051E">
      <w:pPr>
        <w:rPr>
          <w:ins w:id="456" w:author="Lee, Doris" w:date="2021-01-13T16:42:00Z"/>
          <w:del w:id="457" w:author="Lee, Doris" w:date="2021-01-13T16:45:00Z"/>
        </w:rPr>
      </w:pPr>
      <w:ins w:id="458" w:author="Lee, Doris" w:date="2021-01-13T16:42:00Z">
        <w:del w:id="459" w:author="Lee, Doris" w:date="2021-01-13T16:45:00Z">
          <w:r w:rsidDel="007B4068">
            <w:delText xml:space="preserve">According to Metro’s </w:delText>
          </w:r>
          <w:r w:rsidRPr="000F7783" w:rsidDel="007B4068">
            <w:rPr>
              <w:i/>
            </w:rPr>
            <w:delText>2009 Performance Audit of Transit</w:delText>
          </w:r>
          <w:r w:rsidDel="007B4068">
            <w:delText xml:space="preserve">, although replacement criteria are primarily age based, the basis for the criteria varies across Metro’s five different fleet types, and none of the fleet types deploy an analytical approach to determining optimum replacement, as illustrated in </w:delText>
          </w:r>
          <w:r w:rsidRPr="00D43424" w:rsidDel="007B4068">
            <w:rPr>
              <w:b/>
            </w:rPr>
            <w:fldChar w:fldCharType="begin"/>
          </w:r>
          <w:r w:rsidRPr="00D43424" w:rsidDel="007B4068">
            <w:rPr>
              <w:b/>
            </w:rPr>
            <w:delInstrText xml:space="preserve"> REF _Ref54091940 \h </w:delInstrText>
          </w:r>
          <w:r w:rsidDel="007B4068">
            <w:rPr>
              <w:b/>
            </w:rPr>
            <w:delInstrText xml:space="preserve"> \* MERGEFORMAT </w:delInstrText>
          </w:r>
        </w:del>
      </w:ins>
      <w:del w:id="460" w:author="Lee, Doris" w:date="2021-01-13T16:45:00Z">
        <w:r w:rsidRPr="00D43424" w:rsidDel="007B4068">
          <w:rPr>
            <w:b/>
          </w:rPr>
        </w:r>
      </w:del>
      <w:ins w:id="461" w:author="Lee, Doris" w:date="2021-01-13T16:42:00Z">
        <w:del w:id="462" w:author="Lee, Doris" w:date="2021-01-13T16:45:00Z">
          <w:r w:rsidRPr="00D43424" w:rsidDel="007B4068">
            <w:rPr>
              <w:b/>
            </w:rPr>
            <w:fldChar w:fldCharType="separate"/>
          </w:r>
          <w:r w:rsidRPr="00991551" w:rsidDel="007B4068">
            <w:rPr>
              <w:b/>
            </w:rPr>
            <w:delText xml:space="preserve">Figure </w:delText>
          </w:r>
          <w:r w:rsidRPr="00991551" w:rsidDel="007B4068">
            <w:rPr>
              <w:b/>
              <w:noProof/>
            </w:rPr>
            <w:delText>2</w:delText>
          </w:r>
          <w:r w:rsidRPr="00991551" w:rsidDel="007B4068">
            <w:rPr>
              <w:b/>
              <w:noProof/>
            </w:rPr>
            <w:noBreakHyphen/>
            <w:delText>1</w:delText>
          </w:r>
          <w:r w:rsidRPr="00D43424" w:rsidDel="007B4068">
            <w:rPr>
              <w:b/>
            </w:rPr>
            <w:fldChar w:fldCharType="end"/>
          </w:r>
          <w:r w:rsidDel="007B4068">
            <w:delText>.</w:delText>
          </w:r>
        </w:del>
      </w:ins>
    </w:p>
    <w:p w14:paraId="5395C842" w14:textId="52921A1E" w:rsidR="0000051E" w:rsidDel="007B4068" w:rsidRDefault="0000051E" w:rsidP="0000051E">
      <w:pPr>
        <w:pStyle w:val="Caption"/>
        <w:jc w:val="center"/>
        <w:rPr>
          <w:ins w:id="463" w:author="Lee, Doris" w:date="2021-01-13T16:42:00Z"/>
          <w:del w:id="464" w:author="Lee, Doris" w:date="2021-01-13T16:45:00Z"/>
        </w:rPr>
      </w:pPr>
      <w:ins w:id="465" w:author="Lee, Doris" w:date="2021-01-13T16:42:00Z">
        <w:del w:id="466" w:author="Lee, Doris" w:date="2021-01-13T16:45:00Z">
          <w:r w:rsidDel="007B4068">
            <w:delText xml:space="preserve">Figure </w:delText>
          </w:r>
          <w:r w:rsidDel="007B4068">
            <w:rPr>
              <w:i w:val="0"/>
              <w:iCs w:val="0"/>
            </w:rPr>
            <w:fldChar w:fldCharType="begin"/>
          </w:r>
          <w:r w:rsidDel="007B4068">
            <w:delInstrText xml:space="preserve"> STYLEREF 1 \s </w:delInstrText>
          </w:r>
          <w:r w:rsidDel="007B4068">
            <w:rPr>
              <w:i w:val="0"/>
              <w:iCs w:val="0"/>
            </w:rPr>
            <w:fldChar w:fldCharType="separate"/>
          </w:r>
          <w:r w:rsidDel="007B4068">
            <w:rPr>
              <w:noProof/>
            </w:rPr>
            <w:delText>2</w:delText>
          </w:r>
          <w:r w:rsidDel="007B4068">
            <w:rPr>
              <w:i w:val="0"/>
              <w:iCs w:val="0"/>
              <w:noProof/>
            </w:rPr>
            <w:fldChar w:fldCharType="end"/>
          </w:r>
          <w:r w:rsidDel="007B4068">
            <w:noBreakHyphen/>
          </w:r>
          <w:r w:rsidDel="007B4068">
            <w:rPr>
              <w:i w:val="0"/>
              <w:iCs w:val="0"/>
            </w:rPr>
            <w:fldChar w:fldCharType="begin"/>
          </w:r>
          <w:r w:rsidDel="007B4068">
            <w:delInstrText xml:space="preserve"> SEQ Figure \* ARABIC \s 1 </w:delInstrText>
          </w:r>
          <w:r w:rsidDel="007B4068">
            <w:rPr>
              <w:i w:val="0"/>
              <w:iCs w:val="0"/>
            </w:rPr>
            <w:fldChar w:fldCharType="separate"/>
          </w:r>
          <w:r w:rsidDel="007B4068">
            <w:rPr>
              <w:noProof/>
            </w:rPr>
            <w:delText>1</w:delText>
          </w:r>
          <w:r w:rsidDel="007B4068">
            <w:rPr>
              <w:i w:val="0"/>
              <w:iCs w:val="0"/>
              <w:noProof/>
            </w:rPr>
            <w:fldChar w:fldCharType="end"/>
          </w:r>
          <w:r w:rsidDel="007B4068">
            <w:delText>: Metro’s Replacement Criteria for Transit Fleets</w:delText>
          </w:r>
        </w:del>
      </w:ins>
    </w:p>
    <w:p w14:paraId="12D36171" w14:textId="15172C7E" w:rsidR="0000051E" w:rsidDel="007B4068" w:rsidRDefault="0000051E" w:rsidP="0000051E">
      <w:pPr>
        <w:rPr>
          <w:del w:id="467" w:author="Lee, Doris" w:date="2021-01-13T16:45:00Z"/>
        </w:rPr>
      </w:pPr>
      <w:ins w:id="468" w:author="Lee, Doris" w:date="2021-01-13T16:42:00Z">
        <w:del w:id="469" w:author="Lee, Doris" w:date="2021-01-13T16:45:00Z">
          <w:r w:rsidDel="007B4068">
            <w:rPr>
              <w:noProof/>
            </w:rPr>
            <w:drawing>
              <wp:inline distT="0" distB="0" distL="0" distR="0" wp14:anchorId="3F997647" wp14:editId="7D5B6A64">
                <wp:extent cx="3101207" cy="1727200"/>
                <wp:effectExtent l="0" t="0" r="444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991" cy="1739889"/>
                        </a:xfrm>
                        <a:prstGeom prst="rect">
                          <a:avLst/>
                        </a:prstGeom>
                      </pic:spPr>
                    </pic:pic>
                  </a:graphicData>
                </a:graphic>
              </wp:inline>
            </w:drawing>
          </w:r>
        </w:del>
      </w:ins>
    </w:p>
    <w:p w14:paraId="7E007AC0" w14:textId="77777777" w:rsidR="004F5991" w:rsidRPr="00A56C88" w:rsidRDefault="004F5991" w:rsidP="004F5991">
      <w:pPr>
        <w:rPr>
          <w:rFonts w:cstheme="minorHAnsi"/>
        </w:rPr>
      </w:pPr>
      <w:r w:rsidRPr="00A56C88">
        <w:rPr>
          <w:rFonts w:cstheme="minorHAnsi"/>
        </w:rPr>
        <w:t>The scope of this document includes only those vehicles that Metro has capital responsibility for (i.e., vehicles that Metro owns and not vehicles that Metro operates on behalf of Sound Transit and the Seattle Department of Transportation).</w:t>
      </w:r>
    </w:p>
    <w:p w14:paraId="73721447" w14:textId="77777777" w:rsidR="003B15DD" w:rsidRDefault="003B15DD">
      <w:pPr>
        <w:rPr>
          <w:rFonts w:cstheme="minorHAnsi"/>
          <w:color w:val="23221F"/>
          <w:shd w:val="clear" w:color="auto" w:fill="FFFFFF"/>
        </w:rPr>
      </w:pPr>
      <w:r>
        <w:rPr>
          <w:rFonts w:cstheme="minorHAnsi"/>
          <w:color w:val="23221F"/>
          <w:shd w:val="clear" w:color="auto" w:fill="FFFFFF"/>
        </w:rPr>
        <w:br w:type="page"/>
      </w:r>
    </w:p>
    <w:p w14:paraId="7A80E3CC" w14:textId="77777777" w:rsidR="00A83270" w:rsidRDefault="004F5991" w:rsidP="00C11DAF">
      <w:pPr>
        <w:pStyle w:val="Heading1"/>
      </w:pPr>
      <w:bookmarkStart w:id="470" w:name="_Toc63178077"/>
      <w:r>
        <w:lastRenderedPageBreak/>
        <w:t>Current Useful Life Benchmark</w:t>
      </w:r>
      <w:r w:rsidR="00E40089">
        <w:t>s</w:t>
      </w:r>
      <w:bookmarkEnd w:id="470"/>
    </w:p>
    <w:p w14:paraId="3DAFFAA0" w14:textId="77777777" w:rsidR="004F5991" w:rsidRDefault="004F5991" w:rsidP="004F5991">
      <w:pPr>
        <w:pStyle w:val="Headline"/>
      </w:pPr>
      <w:r>
        <w:t xml:space="preserve">King County Metro began documenting its </w:t>
      </w:r>
      <w:r w:rsidR="0017155D">
        <w:t xml:space="preserve">ULBs </w:t>
      </w:r>
      <w:r>
        <w:t xml:space="preserve">for the first time in its 2018 Transit Asset Management Manual (TAMM). Metro monitors the condition of its vehicles against its ULBs to facilitate financial planning and </w:t>
      </w:r>
      <w:proofErr w:type="gramStart"/>
      <w:r>
        <w:t>replacement, and</w:t>
      </w:r>
      <w:proofErr w:type="gramEnd"/>
      <w:r>
        <w:t xml:space="preserve"> ensure adequate lead times</w:t>
      </w:r>
      <w:r w:rsidR="00B45EEA">
        <w:t xml:space="preserve"> for replacements</w:t>
      </w:r>
      <w:r>
        <w:t xml:space="preserve">. </w:t>
      </w:r>
    </w:p>
    <w:p w14:paraId="232EAD29" w14:textId="77777777" w:rsidR="00E40089" w:rsidRDefault="00E40089" w:rsidP="00E40089"/>
    <w:p w14:paraId="50B5B9FD" w14:textId="2E4AB8BD" w:rsidR="00042D20" w:rsidRPr="00152E13" w:rsidRDefault="0017155D" w:rsidP="00042D20">
      <w:r>
        <w:t>Metro uses age (and how age compares against ULBs) as benchmarks for asset replacements. However,</w:t>
      </w:r>
      <w:r w:rsidR="00042D20" w:rsidRPr="005917F5">
        <w:t xml:space="preserve"> </w:t>
      </w:r>
      <w:r>
        <w:t>w</w:t>
      </w:r>
      <w:r w:rsidR="00042D20" w:rsidRPr="005917F5">
        <w:t>hile age is used as a consideration for retirement, it is not the only factor</w:t>
      </w:r>
      <w:r w:rsidR="00042D20" w:rsidRPr="00C12E37">
        <w:t xml:space="preserve">, as Metro needs to balance retirements with </w:t>
      </w:r>
      <w:r w:rsidR="00042D20">
        <w:t xml:space="preserve">the phasing of </w:t>
      </w:r>
      <w:r w:rsidR="00042D20" w:rsidRPr="00C12E37">
        <w:t>new procurements and new vehicles being put in service</w:t>
      </w:r>
      <w:r w:rsidR="00042D20" w:rsidRPr="005917F5">
        <w:t>.</w:t>
      </w:r>
      <w:r>
        <w:t xml:space="preserve"> Since there can be long lead times </w:t>
      </w:r>
      <w:r w:rsidR="003D5180">
        <w:t xml:space="preserve">to procure new vehicles, it can take many years </w:t>
      </w:r>
      <w:r>
        <w:t>to ph</w:t>
      </w:r>
      <w:r w:rsidR="003D5180">
        <w:t>ase out an entire fleet</w:t>
      </w:r>
      <w:r w:rsidR="00B45EEA">
        <w:t xml:space="preserve">, </w:t>
      </w:r>
      <w:r w:rsidR="003D5180">
        <w:t xml:space="preserve">which can result in many vehicles </w:t>
      </w:r>
      <w:r>
        <w:t>being kept in service beyond their useful life</w:t>
      </w:r>
      <w:r w:rsidR="003D5180">
        <w:t>, and beyond what may be economical for the agency</w:t>
      </w:r>
      <w:r>
        <w:t>.</w:t>
      </w:r>
      <w:r w:rsidR="00042D20" w:rsidRPr="005917F5">
        <w:t xml:space="preserve"> </w:t>
      </w:r>
      <w:r w:rsidR="00824C47">
        <w:t xml:space="preserve">Replacement of vehicles is not only dependent on </w:t>
      </w:r>
      <w:del w:id="471" w:author="Doris Lee" w:date="2021-05-13T13:52:00Z">
        <w:r w:rsidR="00824C47" w:rsidDel="005A2BA4">
          <w:delText xml:space="preserve">age, </w:delText>
        </w:r>
        <w:commentRangeStart w:id="472"/>
        <w:commentRangeStart w:id="473"/>
        <w:r w:rsidR="00824C47" w:rsidDel="005A2BA4">
          <w:delText>but</w:delText>
        </w:r>
      </w:del>
      <w:ins w:id="474" w:author="Doris Lee" w:date="2021-05-13T13:52:00Z">
        <w:r w:rsidR="005A2BA4">
          <w:t>age but</w:t>
        </w:r>
      </w:ins>
      <w:r w:rsidR="00824C47">
        <w:t xml:space="preserve"> is also tied to available funding to purchase replacement vehicles</w:t>
      </w:r>
      <w:commentRangeEnd w:id="472"/>
      <w:r w:rsidR="009D1F90">
        <w:rPr>
          <w:rStyle w:val="CommentReference"/>
        </w:rPr>
        <w:commentReference w:id="472"/>
      </w:r>
      <w:commentRangeEnd w:id="473"/>
      <w:r w:rsidR="00A16536">
        <w:rPr>
          <w:rStyle w:val="CommentReference"/>
        </w:rPr>
        <w:commentReference w:id="473"/>
      </w:r>
      <w:r w:rsidR="00824C47">
        <w:t xml:space="preserve">. </w:t>
      </w:r>
    </w:p>
    <w:p w14:paraId="12F284E5" w14:textId="20EDA748" w:rsidR="0017155D" w:rsidRDefault="00CE2CB0" w:rsidP="00E40089">
      <w:r>
        <w:t>The</w:t>
      </w:r>
      <w:r w:rsidR="0017155D">
        <w:t xml:space="preserve">re is some variation between the ULBs </w:t>
      </w:r>
      <w:r w:rsidR="00E40089">
        <w:t>documented in Metro’s 2018 TAMM</w:t>
      </w:r>
      <w:r w:rsidR="0017155D">
        <w:t xml:space="preserve"> and the ULBs used in Metro’s </w:t>
      </w:r>
      <w:r w:rsidR="00E40089">
        <w:t>2019</w:t>
      </w:r>
      <w:ins w:id="475" w:author="Lee, Doris" w:date="2020-11-25T13:12:00Z">
        <w:r w:rsidR="00B42988">
          <w:t xml:space="preserve"> National Transit Database</w:t>
        </w:r>
      </w:ins>
      <w:r w:rsidR="00E40089">
        <w:t xml:space="preserve"> </w:t>
      </w:r>
      <w:ins w:id="476" w:author="Lee, Doris" w:date="2020-11-25T13:12:00Z">
        <w:r w:rsidR="00B42988">
          <w:t>(</w:t>
        </w:r>
      </w:ins>
      <w:r w:rsidR="00E40089">
        <w:t>NTD</w:t>
      </w:r>
      <w:ins w:id="477" w:author="Lee, Doris" w:date="2020-11-25T13:12:00Z">
        <w:r w:rsidR="00B42988">
          <w:t>)</w:t>
        </w:r>
      </w:ins>
      <w:r w:rsidR="00E40089">
        <w:t xml:space="preserve"> reports</w:t>
      </w:r>
      <w:r w:rsidR="0017155D">
        <w:t xml:space="preserve">, as illustrated in </w:t>
      </w:r>
      <w:r w:rsidR="0017155D" w:rsidRPr="00D43424">
        <w:rPr>
          <w:b/>
        </w:rPr>
        <w:fldChar w:fldCharType="begin"/>
      </w:r>
      <w:r w:rsidR="0017155D" w:rsidRPr="00D43424">
        <w:rPr>
          <w:b/>
        </w:rPr>
        <w:instrText xml:space="preserve"> REF _Ref53678363 \h </w:instrText>
      </w:r>
      <w:r w:rsidR="0017155D">
        <w:rPr>
          <w:b/>
        </w:rPr>
        <w:instrText xml:space="preserve"> \* MERGEFORMAT </w:instrText>
      </w:r>
      <w:r w:rsidR="0017155D" w:rsidRPr="00D43424">
        <w:rPr>
          <w:b/>
        </w:rPr>
      </w:r>
      <w:r w:rsidR="0017155D" w:rsidRPr="00D43424">
        <w:rPr>
          <w:b/>
        </w:rPr>
        <w:fldChar w:fldCharType="separate"/>
      </w:r>
      <w:ins w:id="478" w:author="Lee, Doris" w:date="2021-02-02T17:07:00Z">
        <w:r w:rsidR="004B327E" w:rsidRPr="004B327E">
          <w:rPr>
            <w:b/>
            <w:rPrChange w:id="479" w:author="Lee, Doris" w:date="2021-02-02T17:07:00Z">
              <w:rPr/>
            </w:rPrChange>
          </w:rPr>
          <w:t xml:space="preserve">Table </w:t>
        </w:r>
        <w:r w:rsidR="004B327E" w:rsidRPr="004B327E">
          <w:rPr>
            <w:b/>
            <w:noProof/>
            <w:rPrChange w:id="480" w:author="Lee, Doris" w:date="2021-02-02T17:07:00Z">
              <w:rPr>
                <w:noProof/>
              </w:rPr>
            </w:rPrChange>
          </w:rPr>
          <w:t>2</w:t>
        </w:r>
        <w:r w:rsidR="004B327E" w:rsidRPr="004B327E">
          <w:rPr>
            <w:b/>
            <w:noProof/>
            <w:rPrChange w:id="481" w:author="Lee, Doris" w:date="2021-02-02T17:07:00Z">
              <w:rPr/>
            </w:rPrChange>
          </w:rPr>
          <w:noBreakHyphen/>
        </w:r>
        <w:r w:rsidR="004B327E" w:rsidRPr="004B327E">
          <w:rPr>
            <w:b/>
            <w:noProof/>
            <w:rPrChange w:id="482" w:author="Lee, Doris" w:date="2021-02-02T17:07:00Z">
              <w:rPr>
                <w:noProof/>
              </w:rPr>
            </w:rPrChange>
          </w:rPr>
          <w:t>1</w:t>
        </w:r>
      </w:ins>
      <w:del w:id="483" w:author="Lee, Doris" w:date="2021-02-02T17:07:00Z">
        <w:r w:rsidR="00991551" w:rsidRPr="00991551" w:rsidDel="004B327E">
          <w:rPr>
            <w:b/>
          </w:rPr>
          <w:delText xml:space="preserve">Table </w:delText>
        </w:r>
        <w:r w:rsidR="00991551" w:rsidRPr="00991551" w:rsidDel="004B327E">
          <w:rPr>
            <w:b/>
            <w:noProof/>
          </w:rPr>
          <w:delText>2</w:delText>
        </w:r>
        <w:r w:rsidR="00991551" w:rsidRPr="00991551" w:rsidDel="004B327E">
          <w:rPr>
            <w:b/>
            <w:noProof/>
          </w:rPr>
          <w:noBreakHyphen/>
          <w:delText>1</w:delText>
        </w:r>
      </w:del>
      <w:r w:rsidR="0017155D" w:rsidRPr="00D43424">
        <w:rPr>
          <w:b/>
        </w:rPr>
        <w:fldChar w:fldCharType="end"/>
      </w:r>
      <w:r w:rsidR="00E40089">
        <w:t>.</w:t>
      </w:r>
      <w:r w:rsidR="003D5180">
        <w:rPr>
          <w:rStyle w:val="FootnoteReference"/>
        </w:rPr>
        <w:footnoteReference w:id="2"/>
      </w:r>
      <w:r w:rsidR="00E40089">
        <w:t xml:space="preserve"> </w:t>
      </w:r>
      <w:r w:rsidR="0017155D">
        <w:t xml:space="preserve">ULBs can vary across different fleets; they do not need to be the same for a given vehicle type. </w:t>
      </w:r>
      <w:r w:rsidR="003D5180">
        <w:t xml:space="preserve">Discussions with staff identified that not all the ULBs listed in </w:t>
      </w:r>
      <w:r w:rsidR="003D5180" w:rsidRPr="00900F67">
        <w:rPr>
          <w:b/>
        </w:rPr>
        <w:fldChar w:fldCharType="begin"/>
      </w:r>
      <w:r w:rsidR="003D5180" w:rsidRPr="00900F67">
        <w:rPr>
          <w:b/>
        </w:rPr>
        <w:instrText xml:space="preserve"> REF _Ref53678363 \h </w:instrText>
      </w:r>
      <w:r w:rsidR="003D5180">
        <w:rPr>
          <w:b/>
        </w:rPr>
        <w:instrText xml:space="preserve"> \* MERGEFORMAT </w:instrText>
      </w:r>
      <w:r w:rsidR="003D5180" w:rsidRPr="00900F67">
        <w:rPr>
          <w:b/>
        </w:rPr>
      </w:r>
      <w:r w:rsidR="003D5180" w:rsidRPr="00900F67">
        <w:rPr>
          <w:b/>
        </w:rPr>
        <w:fldChar w:fldCharType="separate"/>
      </w:r>
      <w:ins w:id="484" w:author="Lee, Doris" w:date="2021-02-02T17:07:00Z">
        <w:r w:rsidR="004B327E" w:rsidRPr="004B327E">
          <w:rPr>
            <w:b/>
            <w:rPrChange w:id="485" w:author="Lee, Doris" w:date="2021-02-02T17:07:00Z">
              <w:rPr/>
            </w:rPrChange>
          </w:rPr>
          <w:t xml:space="preserve">Table </w:t>
        </w:r>
        <w:r w:rsidR="004B327E" w:rsidRPr="004B327E">
          <w:rPr>
            <w:b/>
            <w:noProof/>
            <w:rPrChange w:id="486" w:author="Lee, Doris" w:date="2021-02-02T17:07:00Z">
              <w:rPr>
                <w:noProof/>
              </w:rPr>
            </w:rPrChange>
          </w:rPr>
          <w:t>2</w:t>
        </w:r>
        <w:r w:rsidR="004B327E" w:rsidRPr="004B327E">
          <w:rPr>
            <w:b/>
            <w:noProof/>
            <w:rPrChange w:id="487" w:author="Lee, Doris" w:date="2021-02-02T17:07:00Z">
              <w:rPr/>
            </w:rPrChange>
          </w:rPr>
          <w:noBreakHyphen/>
        </w:r>
        <w:r w:rsidR="004B327E" w:rsidRPr="004B327E">
          <w:rPr>
            <w:b/>
            <w:noProof/>
            <w:rPrChange w:id="488" w:author="Lee, Doris" w:date="2021-02-02T17:07:00Z">
              <w:rPr>
                <w:noProof/>
              </w:rPr>
            </w:rPrChange>
          </w:rPr>
          <w:t>1</w:t>
        </w:r>
      </w:ins>
      <w:del w:id="489" w:author="Lee, Doris" w:date="2021-02-02T17:07:00Z">
        <w:r w:rsidR="00991551" w:rsidRPr="00991551" w:rsidDel="004B327E">
          <w:rPr>
            <w:b/>
          </w:rPr>
          <w:delText xml:space="preserve">Table </w:delText>
        </w:r>
        <w:r w:rsidR="00991551" w:rsidRPr="00991551" w:rsidDel="004B327E">
          <w:rPr>
            <w:b/>
            <w:noProof/>
          </w:rPr>
          <w:delText>2</w:delText>
        </w:r>
        <w:r w:rsidR="00991551" w:rsidRPr="00991551" w:rsidDel="004B327E">
          <w:rPr>
            <w:b/>
            <w:noProof/>
          </w:rPr>
          <w:noBreakHyphen/>
          <w:delText>1</w:delText>
        </w:r>
      </w:del>
      <w:r w:rsidR="003D5180" w:rsidRPr="00900F67">
        <w:rPr>
          <w:b/>
        </w:rPr>
        <w:fldChar w:fldCharType="end"/>
      </w:r>
      <w:r w:rsidR="003D5180">
        <w:rPr>
          <w:b/>
        </w:rPr>
        <w:t xml:space="preserve"> </w:t>
      </w:r>
      <w:r w:rsidR="003D5180">
        <w:t>accurately reflect when vehicles are</w:t>
      </w:r>
      <w:r w:rsidR="00B45EEA">
        <w:t xml:space="preserve"> actually</w:t>
      </w:r>
      <w:r w:rsidR="003D5180">
        <w:t xml:space="preserve"> being retired; the decision whether to retire a vehicle is often made on a vehicle by vehicle basis, taking into consideration a range of factors</w:t>
      </w:r>
      <w:r w:rsidR="00B45EEA">
        <w:t xml:space="preserve"> (e.g., age, mileage, condition, major incidents or breakdowns, etc.)</w:t>
      </w:r>
      <w:r w:rsidR="003D5180">
        <w:t xml:space="preserve">. </w:t>
      </w:r>
    </w:p>
    <w:p w14:paraId="3754FC58" w14:textId="3916744C" w:rsidR="00E46317" w:rsidRDefault="0017155D" w:rsidP="00D43424">
      <w:pPr>
        <w:pStyle w:val="Caption"/>
        <w:jc w:val="center"/>
      </w:pPr>
      <w:bookmarkStart w:id="490" w:name="_Ref53678363"/>
      <w:r>
        <w:t xml:space="preserve">Table </w:t>
      </w:r>
      <w:ins w:id="491" w:author="Lee, Doris" w:date="2021-02-02T16:43:00Z">
        <w:r w:rsidR="00FC6FAE">
          <w:fldChar w:fldCharType="begin"/>
        </w:r>
        <w:r w:rsidR="00FC6FAE">
          <w:instrText xml:space="preserve"> STYLEREF 1 \s </w:instrText>
        </w:r>
      </w:ins>
      <w:r w:rsidR="00FC6FAE">
        <w:fldChar w:fldCharType="separate"/>
      </w:r>
      <w:r w:rsidR="004B327E">
        <w:rPr>
          <w:noProof/>
        </w:rPr>
        <w:t>2</w:t>
      </w:r>
      <w:ins w:id="492" w:author="Lee, Doris" w:date="2021-02-02T16:43:00Z">
        <w:r w:rsidR="00FC6FAE">
          <w:fldChar w:fldCharType="end"/>
        </w:r>
        <w:r w:rsidR="00FC6FAE">
          <w:noBreakHyphen/>
        </w:r>
        <w:r w:rsidR="00FC6FAE">
          <w:fldChar w:fldCharType="begin"/>
        </w:r>
        <w:r w:rsidR="00FC6FAE">
          <w:instrText xml:space="preserve"> SEQ Table \* ARABIC \s 1 </w:instrText>
        </w:r>
      </w:ins>
      <w:r w:rsidR="00FC6FAE">
        <w:fldChar w:fldCharType="separate"/>
      </w:r>
      <w:ins w:id="493" w:author="Lee, Doris" w:date="2021-02-02T17:07:00Z">
        <w:r w:rsidR="004B327E">
          <w:rPr>
            <w:noProof/>
          </w:rPr>
          <w:t>1</w:t>
        </w:r>
      </w:ins>
      <w:ins w:id="494" w:author="Lee, Doris" w:date="2021-02-02T16:43:00Z">
        <w:r w:rsidR="00FC6FAE">
          <w:fldChar w:fldCharType="end"/>
        </w:r>
      </w:ins>
      <w:del w:id="495" w:author="Lee, Doris" w:date="2021-02-02T16:40:00Z">
        <w:r w:rsidR="009D1F90" w:rsidDel="00FC6FAE">
          <w:rPr>
            <w:noProof/>
          </w:rPr>
          <w:fldChar w:fldCharType="begin"/>
        </w:r>
        <w:r w:rsidR="009D1F90" w:rsidDel="00FC6FAE">
          <w:rPr>
            <w:noProof/>
          </w:rPr>
          <w:delInstrText xml:space="preserve"> STYLEREF 1 \s </w:delInstrText>
        </w:r>
        <w:r w:rsidR="009D1F90" w:rsidDel="00FC6FAE">
          <w:rPr>
            <w:noProof/>
          </w:rPr>
          <w:fldChar w:fldCharType="separate"/>
        </w:r>
        <w:r w:rsidR="00991551" w:rsidDel="00FC6FAE">
          <w:rPr>
            <w:noProof/>
          </w:rPr>
          <w:delText>2</w:delText>
        </w:r>
        <w:r w:rsidR="009D1F90" w:rsidDel="00FC6FAE">
          <w:rPr>
            <w:noProof/>
          </w:rPr>
          <w:fldChar w:fldCharType="end"/>
        </w:r>
        <w:r w:rsidR="003D18A0" w:rsidDel="00FC6FAE">
          <w:noBreakHyphen/>
        </w:r>
        <w:r w:rsidR="009D1F90" w:rsidDel="00FC6FAE">
          <w:rPr>
            <w:noProof/>
          </w:rPr>
          <w:fldChar w:fldCharType="begin"/>
        </w:r>
        <w:r w:rsidR="009D1F90" w:rsidDel="00FC6FAE">
          <w:rPr>
            <w:noProof/>
          </w:rPr>
          <w:delInstrText xml:space="preserve"> SEQ Table \* ARABIC \s 1 </w:delInstrText>
        </w:r>
        <w:r w:rsidR="009D1F90" w:rsidDel="00FC6FAE">
          <w:rPr>
            <w:noProof/>
          </w:rPr>
          <w:fldChar w:fldCharType="separate"/>
        </w:r>
        <w:r w:rsidR="00991551" w:rsidDel="00FC6FAE">
          <w:rPr>
            <w:noProof/>
          </w:rPr>
          <w:delText>1</w:delText>
        </w:r>
        <w:r w:rsidR="009D1F90" w:rsidDel="00FC6FAE">
          <w:rPr>
            <w:noProof/>
          </w:rPr>
          <w:fldChar w:fldCharType="end"/>
        </w:r>
      </w:del>
      <w:bookmarkEnd w:id="490"/>
      <w:r>
        <w:t xml:space="preserve">: 2019 TAMM vs. NTD </w:t>
      </w:r>
      <w:r>
        <w:rPr>
          <w:noProof/>
        </w:rPr>
        <w:t>ULBs</w:t>
      </w:r>
    </w:p>
    <w:tbl>
      <w:tblPr>
        <w:tblStyle w:val="TableGrid"/>
        <w:tblW w:w="0" w:type="auto"/>
        <w:jc w:val="center"/>
        <w:tblLook w:val="04A0" w:firstRow="1" w:lastRow="0" w:firstColumn="1" w:lastColumn="0" w:noHBand="0" w:noVBand="1"/>
      </w:tblPr>
      <w:tblGrid>
        <w:gridCol w:w="1918"/>
        <w:gridCol w:w="3027"/>
        <w:gridCol w:w="1530"/>
        <w:gridCol w:w="1620"/>
        <w:gridCol w:w="1255"/>
        <w:tblGridChange w:id="496">
          <w:tblGrid>
            <w:gridCol w:w="1918"/>
            <w:gridCol w:w="3027"/>
            <w:gridCol w:w="1530"/>
            <w:gridCol w:w="1620"/>
            <w:gridCol w:w="1255"/>
          </w:tblGrid>
        </w:tblGridChange>
      </w:tblGrid>
      <w:tr w:rsidR="00E46317" w14:paraId="267EC53C" w14:textId="77777777" w:rsidTr="00D43424">
        <w:trPr>
          <w:tblHeader/>
          <w:jc w:val="center"/>
        </w:trPr>
        <w:tc>
          <w:tcPr>
            <w:tcW w:w="1918" w:type="dxa"/>
            <w:shd w:val="clear" w:color="auto" w:fill="263287"/>
            <w:vAlign w:val="center"/>
          </w:tcPr>
          <w:p w14:paraId="52619C07" w14:textId="77777777" w:rsidR="00E46317" w:rsidRPr="000E44F5" w:rsidRDefault="00E46317" w:rsidP="009B3ACD">
            <w:pPr>
              <w:jc w:val="center"/>
              <w:rPr>
                <w:b/>
                <w:color w:val="FFFFFF" w:themeColor="background1"/>
              </w:rPr>
            </w:pPr>
            <w:r w:rsidRPr="000E44F5">
              <w:rPr>
                <w:b/>
                <w:color w:val="FFFFFF" w:themeColor="background1"/>
              </w:rPr>
              <w:t>Vehicle Class</w:t>
            </w:r>
          </w:p>
        </w:tc>
        <w:tc>
          <w:tcPr>
            <w:tcW w:w="3027" w:type="dxa"/>
            <w:shd w:val="clear" w:color="auto" w:fill="263287"/>
            <w:vAlign w:val="center"/>
          </w:tcPr>
          <w:p w14:paraId="05AB8D24" w14:textId="77777777" w:rsidR="00E46317" w:rsidRPr="000E44F5" w:rsidRDefault="00E46317" w:rsidP="009B3ACD">
            <w:pPr>
              <w:jc w:val="center"/>
              <w:rPr>
                <w:b/>
                <w:color w:val="FFFFFF" w:themeColor="background1"/>
              </w:rPr>
            </w:pPr>
            <w:r w:rsidRPr="000E44F5">
              <w:rPr>
                <w:b/>
                <w:color w:val="FFFFFF" w:themeColor="background1"/>
              </w:rPr>
              <w:t>Vehicle Type</w:t>
            </w:r>
          </w:p>
        </w:tc>
        <w:tc>
          <w:tcPr>
            <w:tcW w:w="1530" w:type="dxa"/>
            <w:shd w:val="clear" w:color="auto" w:fill="263287"/>
            <w:vAlign w:val="center"/>
          </w:tcPr>
          <w:p w14:paraId="21525454" w14:textId="77777777" w:rsidR="00E46317" w:rsidRDefault="00E46317" w:rsidP="009B3ACD">
            <w:pPr>
              <w:jc w:val="center"/>
              <w:rPr>
                <w:b/>
                <w:color w:val="FFFFFF" w:themeColor="background1"/>
              </w:rPr>
            </w:pPr>
            <w:r>
              <w:rPr>
                <w:b/>
                <w:color w:val="FFFFFF" w:themeColor="background1"/>
              </w:rPr>
              <w:t>Mileage ULB</w:t>
            </w:r>
          </w:p>
          <w:p w14:paraId="6E79E178" w14:textId="77777777" w:rsidR="0017155D" w:rsidRPr="000E44F5" w:rsidRDefault="0017155D" w:rsidP="009B3ACD">
            <w:pPr>
              <w:jc w:val="center"/>
              <w:rPr>
                <w:b/>
                <w:color w:val="FFFFFF" w:themeColor="background1"/>
              </w:rPr>
            </w:pPr>
            <w:r>
              <w:rPr>
                <w:b/>
                <w:color w:val="FFFFFF" w:themeColor="background1"/>
              </w:rPr>
              <w:t>(2018 TAMM)</w:t>
            </w:r>
          </w:p>
        </w:tc>
        <w:tc>
          <w:tcPr>
            <w:tcW w:w="1620" w:type="dxa"/>
            <w:shd w:val="clear" w:color="auto" w:fill="263287"/>
            <w:vAlign w:val="center"/>
          </w:tcPr>
          <w:p w14:paraId="54CBB952" w14:textId="77777777" w:rsidR="00E46317" w:rsidRDefault="00E46317" w:rsidP="009B3ACD">
            <w:pPr>
              <w:jc w:val="center"/>
              <w:rPr>
                <w:b/>
                <w:color w:val="FFFFFF" w:themeColor="background1"/>
              </w:rPr>
            </w:pPr>
            <w:proofErr w:type="spellStart"/>
            <w:r>
              <w:rPr>
                <w:b/>
                <w:color w:val="FFFFFF" w:themeColor="background1"/>
              </w:rPr>
              <w:t>Age</w:t>
            </w:r>
            <w:proofErr w:type="spellEnd"/>
            <w:r>
              <w:rPr>
                <w:b/>
                <w:color w:val="FFFFFF" w:themeColor="background1"/>
              </w:rPr>
              <w:t xml:space="preserve"> ULB </w:t>
            </w:r>
          </w:p>
          <w:p w14:paraId="26915B07" w14:textId="77777777" w:rsidR="00E46317" w:rsidRPr="000E44F5" w:rsidRDefault="00E46317" w:rsidP="009B3ACD">
            <w:pPr>
              <w:jc w:val="center"/>
              <w:rPr>
                <w:b/>
                <w:color w:val="FFFFFF" w:themeColor="background1"/>
              </w:rPr>
            </w:pPr>
            <w:r>
              <w:rPr>
                <w:b/>
                <w:color w:val="FFFFFF" w:themeColor="background1"/>
              </w:rPr>
              <w:t>(2018 TAMM)</w:t>
            </w:r>
          </w:p>
        </w:tc>
        <w:tc>
          <w:tcPr>
            <w:tcW w:w="1255" w:type="dxa"/>
            <w:shd w:val="clear" w:color="auto" w:fill="263287"/>
            <w:vAlign w:val="center"/>
          </w:tcPr>
          <w:p w14:paraId="315DE606" w14:textId="77777777" w:rsidR="00E46317" w:rsidRDefault="00A1269E" w:rsidP="009B3ACD">
            <w:pPr>
              <w:jc w:val="center"/>
              <w:rPr>
                <w:b/>
                <w:color w:val="FFFFFF" w:themeColor="background1"/>
              </w:rPr>
            </w:pPr>
            <w:proofErr w:type="spellStart"/>
            <w:r>
              <w:rPr>
                <w:b/>
                <w:color w:val="FFFFFF" w:themeColor="background1"/>
              </w:rPr>
              <w:t>Age</w:t>
            </w:r>
            <w:proofErr w:type="spellEnd"/>
            <w:r>
              <w:rPr>
                <w:b/>
                <w:color w:val="FFFFFF" w:themeColor="background1"/>
              </w:rPr>
              <w:t xml:space="preserve"> ULB</w:t>
            </w:r>
          </w:p>
          <w:p w14:paraId="7A4E3CC8" w14:textId="77777777" w:rsidR="00A1269E" w:rsidRDefault="00A1269E" w:rsidP="009B3ACD">
            <w:pPr>
              <w:jc w:val="center"/>
              <w:rPr>
                <w:b/>
                <w:color w:val="FFFFFF" w:themeColor="background1"/>
              </w:rPr>
            </w:pPr>
            <w:r>
              <w:rPr>
                <w:b/>
                <w:color w:val="FFFFFF" w:themeColor="background1"/>
              </w:rPr>
              <w:t>(2019 NTD Report)</w:t>
            </w:r>
          </w:p>
        </w:tc>
      </w:tr>
      <w:tr w:rsidR="0017155D" w14:paraId="5A212C64" w14:textId="77777777" w:rsidTr="00D43424">
        <w:trPr>
          <w:jc w:val="center"/>
        </w:trPr>
        <w:tc>
          <w:tcPr>
            <w:tcW w:w="1918" w:type="dxa"/>
            <w:vMerge w:val="restart"/>
            <w:vAlign w:val="center"/>
          </w:tcPr>
          <w:p w14:paraId="68615CF2" w14:textId="77777777" w:rsidR="0017155D" w:rsidRDefault="0017155D" w:rsidP="0017155D">
            <w:pPr>
              <w:jc w:val="center"/>
            </w:pPr>
            <w:r>
              <w:t>Revenue Vehicles</w:t>
            </w:r>
          </w:p>
        </w:tc>
        <w:tc>
          <w:tcPr>
            <w:tcW w:w="3027" w:type="dxa"/>
          </w:tcPr>
          <w:p w14:paraId="7A379B0F" w14:textId="77777777" w:rsidR="0017155D" w:rsidRDefault="0017155D" w:rsidP="0017155D">
            <w:r>
              <w:t>Articulated Bus</w:t>
            </w:r>
          </w:p>
        </w:tc>
        <w:tc>
          <w:tcPr>
            <w:tcW w:w="1530" w:type="dxa"/>
          </w:tcPr>
          <w:p w14:paraId="424484E9" w14:textId="77777777" w:rsidR="0017155D" w:rsidRDefault="0017155D" w:rsidP="000F7783">
            <w:pPr>
              <w:jc w:val="right"/>
            </w:pPr>
            <w:r w:rsidRPr="0042360D">
              <w:t>--</w:t>
            </w:r>
          </w:p>
        </w:tc>
        <w:tc>
          <w:tcPr>
            <w:tcW w:w="1620" w:type="dxa"/>
          </w:tcPr>
          <w:p w14:paraId="59ABBF3A" w14:textId="77777777" w:rsidR="0017155D" w:rsidRDefault="0017155D" w:rsidP="0017155D">
            <w:pPr>
              <w:jc w:val="right"/>
            </w:pPr>
            <w:r>
              <w:t>12</w:t>
            </w:r>
          </w:p>
        </w:tc>
        <w:tc>
          <w:tcPr>
            <w:tcW w:w="1255" w:type="dxa"/>
          </w:tcPr>
          <w:p w14:paraId="2CD3F315" w14:textId="77777777" w:rsidR="0017155D" w:rsidRDefault="0017155D" w:rsidP="0017155D">
            <w:pPr>
              <w:jc w:val="right"/>
            </w:pPr>
            <w:r>
              <w:t>12</w:t>
            </w:r>
          </w:p>
        </w:tc>
      </w:tr>
      <w:tr w:rsidR="0017155D" w14:paraId="6E773436" w14:textId="77777777" w:rsidTr="00D43424">
        <w:trPr>
          <w:jc w:val="center"/>
        </w:trPr>
        <w:tc>
          <w:tcPr>
            <w:tcW w:w="1918" w:type="dxa"/>
            <w:vMerge/>
          </w:tcPr>
          <w:p w14:paraId="45B0E845" w14:textId="77777777" w:rsidR="0017155D" w:rsidRDefault="0017155D" w:rsidP="0017155D"/>
        </w:tc>
        <w:tc>
          <w:tcPr>
            <w:tcW w:w="3027" w:type="dxa"/>
          </w:tcPr>
          <w:p w14:paraId="2ECB8725" w14:textId="77777777" w:rsidR="0017155D" w:rsidRDefault="0017155D" w:rsidP="0017155D">
            <w:r>
              <w:t xml:space="preserve">Automobile </w:t>
            </w:r>
          </w:p>
        </w:tc>
        <w:tc>
          <w:tcPr>
            <w:tcW w:w="1530" w:type="dxa"/>
          </w:tcPr>
          <w:p w14:paraId="510C5561" w14:textId="77777777" w:rsidR="0017155D" w:rsidRDefault="0017155D" w:rsidP="000F7783">
            <w:pPr>
              <w:jc w:val="right"/>
            </w:pPr>
            <w:r w:rsidRPr="0042360D">
              <w:t>--</w:t>
            </w:r>
          </w:p>
        </w:tc>
        <w:tc>
          <w:tcPr>
            <w:tcW w:w="1620" w:type="dxa"/>
          </w:tcPr>
          <w:p w14:paraId="61345A41" w14:textId="77777777" w:rsidR="0017155D" w:rsidRDefault="0017155D" w:rsidP="0017155D">
            <w:pPr>
              <w:jc w:val="right"/>
            </w:pPr>
            <w:r>
              <w:t>8</w:t>
            </w:r>
          </w:p>
        </w:tc>
        <w:tc>
          <w:tcPr>
            <w:tcW w:w="1255" w:type="dxa"/>
          </w:tcPr>
          <w:p w14:paraId="30775EA9" w14:textId="77777777" w:rsidR="0017155D" w:rsidRDefault="0017155D" w:rsidP="0017155D">
            <w:pPr>
              <w:jc w:val="right"/>
            </w:pPr>
            <w:r>
              <w:t>--</w:t>
            </w:r>
          </w:p>
        </w:tc>
      </w:tr>
      <w:tr w:rsidR="0017155D" w14:paraId="6F04795C" w14:textId="77777777" w:rsidTr="00D43424">
        <w:trPr>
          <w:jc w:val="center"/>
        </w:trPr>
        <w:tc>
          <w:tcPr>
            <w:tcW w:w="1918" w:type="dxa"/>
            <w:vMerge/>
          </w:tcPr>
          <w:p w14:paraId="6E1AEC02" w14:textId="77777777" w:rsidR="0017155D" w:rsidRDefault="0017155D" w:rsidP="0017155D"/>
        </w:tc>
        <w:tc>
          <w:tcPr>
            <w:tcW w:w="3027" w:type="dxa"/>
          </w:tcPr>
          <w:p w14:paraId="19DCF440" w14:textId="77777777" w:rsidR="0017155D" w:rsidRDefault="0017155D" w:rsidP="0017155D">
            <w:r>
              <w:t>Over-the-road-Bus</w:t>
            </w:r>
          </w:p>
        </w:tc>
        <w:tc>
          <w:tcPr>
            <w:tcW w:w="1530" w:type="dxa"/>
          </w:tcPr>
          <w:p w14:paraId="4C9307E7" w14:textId="77777777" w:rsidR="0017155D" w:rsidRDefault="0017155D" w:rsidP="000F7783">
            <w:pPr>
              <w:jc w:val="right"/>
            </w:pPr>
            <w:r w:rsidRPr="0042360D">
              <w:t>--</w:t>
            </w:r>
          </w:p>
        </w:tc>
        <w:tc>
          <w:tcPr>
            <w:tcW w:w="1620" w:type="dxa"/>
          </w:tcPr>
          <w:p w14:paraId="3FA2FBCA" w14:textId="77777777" w:rsidR="0017155D" w:rsidRDefault="0017155D" w:rsidP="0017155D">
            <w:pPr>
              <w:jc w:val="right"/>
            </w:pPr>
            <w:r>
              <w:t>12</w:t>
            </w:r>
          </w:p>
        </w:tc>
        <w:tc>
          <w:tcPr>
            <w:tcW w:w="1255" w:type="dxa"/>
          </w:tcPr>
          <w:p w14:paraId="6AA24A2C" w14:textId="77777777" w:rsidR="0017155D" w:rsidRDefault="0017155D" w:rsidP="0017155D">
            <w:pPr>
              <w:jc w:val="right"/>
            </w:pPr>
            <w:r>
              <w:t>--</w:t>
            </w:r>
          </w:p>
        </w:tc>
      </w:tr>
      <w:tr w:rsidR="0017155D" w14:paraId="1E368C9B" w14:textId="77777777" w:rsidTr="00D43424">
        <w:trPr>
          <w:jc w:val="center"/>
        </w:trPr>
        <w:tc>
          <w:tcPr>
            <w:tcW w:w="1918" w:type="dxa"/>
            <w:vMerge/>
          </w:tcPr>
          <w:p w14:paraId="19B0B689" w14:textId="77777777" w:rsidR="0017155D" w:rsidRDefault="0017155D" w:rsidP="0017155D"/>
        </w:tc>
        <w:tc>
          <w:tcPr>
            <w:tcW w:w="3027" w:type="dxa"/>
          </w:tcPr>
          <w:p w14:paraId="2B575FD7" w14:textId="77777777" w:rsidR="0017155D" w:rsidRPr="003D5180" w:rsidRDefault="0017155D" w:rsidP="0017155D">
            <w:r w:rsidRPr="003D5180">
              <w:t xml:space="preserve">Bus </w:t>
            </w:r>
            <w:r w:rsidRPr="00D43424">
              <w:t>(Diesel)</w:t>
            </w:r>
          </w:p>
        </w:tc>
        <w:tc>
          <w:tcPr>
            <w:tcW w:w="1530" w:type="dxa"/>
          </w:tcPr>
          <w:p w14:paraId="52048C2D" w14:textId="77777777" w:rsidR="0017155D" w:rsidRDefault="0017155D" w:rsidP="000F7783">
            <w:pPr>
              <w:jc w:val="right"/>
            </w:pPr>
            <w:r w:rsidRPr="0042360D">
              <w:t>--</w:t>
            </w:r>
          </w:p>
        </w:tc>
        <w:tc>
          <w:tcPr>
            <w:tcW w:w="1620" w:type="dxa"/>
            <w:shd w:val="clear" w:color="auto" w:fill="FFE599" w:themeFill="accent4" w:themeFillTint="66"/>
          </w:tcPr>
          <w:p w14:paraId="138288B8" w14:textId="77777777" w:rsidR="0017155D" w:rsidRDefault="0017155D" w:rsidP="0017155D">
            <w:pPr>
              <w:jc w:val="right"/>
            </w:pPr>
            <w:r>
              <w:t>12</w:t>
            </w:r>
          </w:p>
        </w:tc>
        <w:tc>
          <w:tcPr>
            <w:tcW w:w="1255" w:type="dxa"/>
            <w:shd w:val="clear" w:color="auto" w:fill="FFE599" w:themeFill="accent4" w:themeFillTint="66"/>
          </w:tcPr>
          <w:p w14:paraId="11C3C3AD" w14:textId="77777777" w:rsidR="0017155D" w:rsidRDefault="0017155D" w:rsidP="0017155D">
            <w:pPr>
              <w:jc w:val="right"/>
            </w:pPr>
            <w:r>
              <w:t>14</w:t>
            </w:r>
          </w:p>
        </w:tc>
      </w:tr>
      <w:tr w:rsidR="0017155D" w14:paraId="0D3C4B5F" w14:textId="77777777" w:rsidTr="00D43424">
        <w:trPr>
          <w:jc w:val="center"/>
        </w:trPr>
        <w:tc>
          <w:tcPr>
            <w:tcW w:w="1918" w:type="dxa"/>
            <w:vMerge/>
          </w:tcPr>
          <w:p w14:paraId="2DBCD819" w14:textId="77777777" w:rsidR="0017155D" w:rsidRDefault="0017155D" w:rsidP="0017155D"/>
        </w:tc>
        <w:tc>
          <w:tcPr>
            <w:tcW w:w="3027" w:type="dxa"/>
          </w:tcPr>
          <w:p w14:paraId="40BAFCFE" w14:textId="77777777" w:rsidR="0017155D" w:rsidRPr="003D5180" w:rsidRDefault="0017155D" w:rsidP="0017155D">
            <w:r w:rsidRPr="003D5180">
              <w:t xml:space="preserve">Bus </w:t>
            </w:r>
            <w:r w:rsidRPr="00D43424">
              <w:t>(Hybrid)</w:t>
            </w:r>
          </w:p>
        </w:tc>
        <w:tc>
          <w:tcPr>
            <w:tcW w:w="1530" w:type="dxa"/>
          </w:tcPr>
          <w:p w14:paraId="608861CE" w14:textId="77777777" w:rsidR="0017155D" w:rsidRDefault="0017155D" w:rsidP="000F7783">
            <w:pPr>
              <w:jc w:val="right"/>
            </w:pPr>
            <w:r w:rsidRPr="0042360D">
              <w:t>--</w:t>
            </w:r>
          </w:p>
        </w:tc>
        <w:tc>
          <w:tcPr>
            <w:tcW w:w="1620" w:type="dxa"/>
          </w:tcPr>
          <w:p w14:paraId="6B1D0B41" w14:textId="55DFCA95" w:rsidR="0017155D" w:rsidRDefault="008A6277" w:rsidP="0017155D">
            <w:pPr>
              <w:jc w:val="right"/>
            </w:pPr>
            <w:ins w:id="497" w:author="Lee, Doris" w:date="2020-12-29T11:58:00Z">
              <w:r>
                <w:t>12</w:t>
              </w:r>
            </w:ins>
            <w:del w:id="498" w:author="Lee, Doris" w:date="2020-12-29T11:58:00Z">
              <w:r w:rsidR="0017155D" w:rsidDel="008A6277">
                <w:delText>--</w:delText>
              </w:r>
            </w:del>
          </w:p>
        </w:tc>
        <w:tc>
          <w:tcPr>
            <w:tcW w:w="1255" w:type="dxa"/>
          </w:tcPr>
          <w:p w14:paraId="54459A46" w14:textId="77777777" w:rsidR="0017155D" w:rsidRDefault="0017155D" w:rsidP="0017155D">
            <w:pPr>
              <w:jc w:val="right"/>
            </w:pPr>
            <w:r>
              <w:t>12</w:t>
            </w:r>
          </w:p>
        </w:tc>
      </w:tr>
      <w:tr w:rsidR="0017155D" w14:paraId="755C444E" w14:textId="77777777" w:rsidTr="00D43424">
        <w:trPr>
          <w:jc w:val="center"/>
        </w:trPr>
        <w:tc>
          <w:tcPr>
            <w:tcW w:w="1918" w:type="dxa"/>
            <w:vMerge/>
          </w:tcPr>
          <w:p w14:paraId="5D242A1E" w14:textId="77777777" w:rsidR="0017155D" w:rsidRDefault="0017155D" w:rsidP="0017155D"/>
        </w:tc>
        <w:tc>
          <w:tcPr>
            <w:tcW w:w="3027" w:type="dxa"/>
          </w:tcPr>
          <w:p w14:paraId="4F7099FD" w14:textId="77777777" w:rsidR="0017155D" w:rsidRDefault="0017155D" w:rsidP="0017155D">
            <w:r>
              <w:t>Battery Bus</w:t>
            </w:r>
          </w:p>
        </w:tc>
        <w:tc>
          <w:tcPr>
            <w:tcW w:w="1530" w:type="dxa"/>
          </w:tcPr>
          <w:p w14:paraId="2DD057A0" w14:textId="77777777" w:rsidR="0017155D" w:rsidRDefault="0017155D" w:rsidP="000F7783">
            <w:pPr>
              <w:jc w:val="right"/>
            </w:pPr>
            <w:r w:rsidRPr="0042360D">
              <w:t>--</w:t>
            </w:r>
          </w:p>
        </w:tc>
        <w:tc>
          <w:tcPr>
            <w:tcW w:w="1620" w:type="dxa"/>
          </w:tcPr>
          <w:p w14:paraId="2CBE715D" w14:textId="77777777" w:rsidR="0017155D" w:rsidRDefault="0017155D" w:rsidP="0017155D">
            <w:pPr>
              <w:jc w:val="right"/>
            </w:pPr>
            <w:r>
              <w:t>12</w:t>
            </w:r>
          </w:p>
        </w:tc>
        <w:tc>
          <w:tcPr>
            <w:tcW w:w="1255" w:type="dxa"/>
          </w:tcPr>
          <w:p w14:paraId="210FC744" w14:textId="77777777" w:rsidR="0017155D" w:rsidRDefault="0017155D" w:rsidP="0017155D">
            <w:pPr>
              <w:jc w:val="right"/>
            </w:pPr>
            <w:r>
              <w:t>12</w:t>
            </w:r>
          </w:p>
        </w:tc>
      </w:tr>
      <w:tr w:rsidR="0017155D" w14:paraId="4B36FF7F" w14:textId="77777777" w:rsidTr="00D43424">
        <w:trPr>
          <w:jc w:val="center"/>
        </w:trPr>
        <w:tc>
          <w:tcPr>
            <w:tcW w:w="1918" w:type="dxa"/>
            <w:vMerge/>
          </w:tcPr>
          <w:p w14:paraId="6FB564E9" w14:textId="77777777" w:rsidR="0017155D" w:rsidRDefault="0017155D" w:rsidP="0017155D"/>
        </w:tc>
        <w:tc>
          <w:tcPr>
            <w:tcW w:w="3027" w:type="dxa"/>
          </w:tcPr>
          <w:p w14:paraId="1CED3329" w14:textId="77777777" w:rsidR="0017155D" w:rsidRDefault="0017155D" w:rsidP="0017155D">
            <w:r>
              <w:t>Trolleybus</w:t>
            </w:r>
          </w:p>
        </w:tc>
        <w:tc>
          <w:tcPr>
            <w:tcW w:w="1530" w:type="dxa"/>
          </w:tcPr>
          <w:p w14:paraId="52D070C1" w14:textId="77777777" w:rsidR="0017155D" w:rsidRDefault="0017155D" w:rsidP="000F7783">
            <w:pPr>
              <w:jc w:val="right"/>
            </w:pPr>
            <w:r w:rsidRPr="0042360D">
              <w:t>--</w:t>
            </w:r>
          </w:p>
        </w:tc>
        <w:tc>
          <w:tcPr>
            <w:tcW w:w="1620" w:type="dxa"/>
            <w:shd w:val="clear" w:color="auto" w:fill="FFE599" w:themeFill="accent4" w:themeFillTint="66"/>
          </w:tcPr>
          <w:p w14:paraId="2182732F" w14:textId="77777777" w:rsidR="0017155D" w:rsidRDefault="0017155D" w:rsidP="0017155D">
            <w:pPr>
              <w:jc w:val="right"/>
            </w:pPr>
            <w:r>
              <w:t>15</w:t>
            </w:r>
          </w:p>
        </w:tc>
        <w:tc>
          <w:tcPr>
            <w:tcW w:w="1255" w:type="dxa"/>
            <w:shd w:val="clear" w:color="auto" w:fill="FFE599" w:themeFill="accent4" w:themeFillTint="66"/>
          </w:tcPr>
          <w:p w14:paraId="24898819" w14:textId="695971B5" w:rsidR="0017155D" w:rsidRDefault="0017155D" w:rsidP="0017155D">
            <w:pPr>
              <w:jc w:val="right"/>
            </w:pPr>
            <w:r>
              <w:t>1</w:t>
            </w:r>
            <w:r w:rsidR="001824BC">
              <w:t>8</w:t>
            </w:r>
          </w:p>
        </w:tc>
      </w:tr>
      <w:tr w:rsidR="0017155D" w14:paraId="1D039C5C" w14:textId="77777777" w:rsidTr="00D43424">
        <w:trPr>
          <w:jc w:val="center"/>
        </w:trPr>
        <w:tc>
          <w:tcPr>
            <w:tcW w:w="1918" w:type="dxa"/>
            <w:vMerge/>
          </w:tcPr>
          <w:p w14:paraId="17F491DE" w14:textId="77777777" w:rsidR="0017155D" w:rsidRDefault="0017155D" w:rsidP="0017155D"/>
        </w:tc>
        <w:tc>
          <w:tcPr>
            <w:tcW w:w="3027" w:type="dxa"/>
          </w:tcPr>
          <w:p w14:paraId="1C8CA640" w14:textId="61A59853" w:rsidR="0017155D" w:rsidRDefault="0017155D" w:rsidP="0017155D">
            <w:r>
              <w:t>Ferryboat</w:t>
            </w:r>
            <w:ins w:id="499" w:author="Lee, Doris" w:date="2021-01-14T14:01:00Z">
              <w:r w:rsidR="00E351AE">
                <w:rPr>
                  <w:rStyle w:val="FootnoteReference"/>
                </w:rPr>
                <w:footnoteReference w:id="3"/>
              </w:r>
            </w:ins>
          </w:p>
        </w:tc>
        <w:tc>
          <w:tcPr>
            <w:tcW w:w="1530" w:type="dxa"/>
          </w:tcPr>
          <w:p w14:paraId="5AD2AC5B" w14:textId="77777777" w:rsidR="0017155D" w:rsidRDefault="0017155D" w:rsidP="000F7783">
            <w:pPr>
              <w:jc w:val="right"/>
            </w:pPr>
            <w:r w:rsidRPr="0042360D">
              <w:t>--</w:t>
            </w:r>
          </w:p>
        </w:tc>
        <w:tc>
          <w:tcPr>
            <w:tcW w:w="1620" w:type="dxa"/>
          </w:tcPr>
          <w:p w14:paraId="5F2B075B" w14:textId="77777777" w:rsidR="0017155D" w:rsidRDefault="0017155D" w:rsidP="0017155D">
            <w:pPr>
              <w:jc w:val="right"/>
            </w:pPr>
            <w:r>
              <w:t>42</w:t>
            </w:r>
          </w:p>
        </w:tc>
        <w:tc>
          <w:tcPr>
            <w:tcW w:w="1255" w:type="dxa"/>
          </w:tcPr>
          <w:p w14:paraId="10C62845" w14:textId="77777777" w:rsidR="0017155D" w:rsidRDefault="0017155D" w:rsidP="0017155D">
            <w:pPr>
              <w:jc w:val="right"/>
            </w:pPr>
            <w:r>
              <w:t>42</w:t>
            </w:r>
          </w:p>
        </w:tc>
      </w:tr>
      <w:tr w:rsidR="0017155D" w14:paraId="4A129C0E" w14:textId="77777777" w:rsidTr="00D43424">
        <w:trPr>
          <w:jc w:val="center"/>
        </w:trPr>
        <w:tc>
          <w:tcPr>
            <w:tcW w:w="1918" w:type="dxa"/>
            <w:vMerge/>
          </w:tcPr>
          <w:p w14:paraId="2E923F3A" w14:textId="77777777" w:rsidR="0017155D" w:rsidRDefault="0017155D" w:rsidP="0017155D"/>
        </w:tc>
        <w:tc>
          <w:tcPr>
            <w:tcW w:w="3027" w:type="dxa"/>
          </w:tcPr>
          <w:p w14:paraId="3B906AB0" w14:textId="77777777" w:rsidR="0017155D" w:rsidRDefault="0017155D" w:rsidP="0017155D">
            <w:r>
              <w:t>Minibus</w:t>
            </w:r>
          </w:p>
        </w:tc>
        <w:tc>
          <w:tcPr>
            <w:tcW w:w="1530" w:type="dxa"/>
          </w:tcPr>
          <w:p w14:paraId="2E59BAE1" w14:textId="77777777" w:rsidR="0017155D" w:rsidRDefault="0017155D" w:rsidP="000F7783">
            <w:pPr>
              <w:jc w:val="right"/>
            </w:pPr>
            <w:r w:rsidRPr="0042360D">
              <w:t>--</w:t>
            </w:r>
          </w:p>
        </w:tc>
        <w:tc>
          <w:tcPr>
            <w:tcW w:w="1620" w:type="dxa"/>
          </w:tcPr>
          <w:p w14:paraId="43631484" w14:textId="77777777" w:rsidR="0017155D" w:rsidRDefault="0017155D" w:rsidP="0017155D">
            <w:pPr>
              <w:jc w:val="right"/>
            </w:pPr>
            <w:r>
              <w:t>10</w:t>
            </w:r>
          </w:p>
        </w:tc>
        <w:tc>
          <w:tcPr>
            <w:tcW w:w="1255" w:type="dxa"/>
          </w:tcPr>
          <w:p w14:paraId="4B16F06E" w14:textId="77777777" w:rsidR="0017155D" w:rsidRDefault="0017155D" w:rsidP="0017155D">
            <w:pPr>
              <w:jc w:val="right"/>
            </w:pPr>
            <w:r>
              <w:t>--</w:t>
            </w:r>
          </w:p>
        </w:tc>
      </w:tr>
      <w:tr w:rsidR="0017155D" w14:paraId="0D35E0E7" w14:textId="77777777" w:rsidTr="00D43424">
        <w:trPr>
          <w:jc w:val="center"/>
        </w:trPr>
        <w:tc>
          <w:tcPr>
            <w:tcW w:w="1918" w:type="dxa"/>
            <w:vMerge/>
          </w:tcPr>
          <w:p w14:paraId="46F994BC" w14:textId="77777777" w:rsidR="0017155D" w:rsidRDefault="0017155D" w:rsidP="0017155D"/>
        </w:tc>
        <w:tc>
          <w:tcPr>
            <w:tcW w:w="3027" w:type="dxa"/>
          </w:tcPr>
          <w:p w14:paraId="6FCBCD5B" w14:textId="77777777" w:rsidR="0017155D" w:rsidRDefault="0017155D" w:rsidP="0017155D">
            <w:r>
              <w:t>Minivan</w:t>
            </w:r>
          </w:p>
        </w:tc>
        <w:tc>
          <w:tcPr>
            <w:tcW w:w="1530" w:type="dxa"/>
          </w:tcPr>
          <w:p w14:paraId="78920CD3" w14:textId="77777777" w:rsidR="0017155D" w:rsidRDefault="0017155D" w:rsidP="000F7783">
            <w:pPr>
              <w:jc w:val="right"/>
            </w:pPr>
            <w:r w:rsidRPr="0042360D">
              <w:t>--</w:t>
            </w:r>
          </w:p>
        </w:tc>
        <w:tc>
          <w:tcPr>
            <w:tcW w:w="1620" w:type="dxa"/>
          </w:tcPr>
          <w:p w14:paraId="1602E2BB" w14:textId="77777777" w:rsidR="0017155D" w:rsidRDefault="0017155D" w:rsidP="0017155D">
            <w:pPr>
              <w:jc w:val="right"/>
            </w:pPr>
            <w:r>
              <w:t>8</w:t>
            </w:r>
          </w:p>
        </w:tc>
        <w:tc>
          <w:tcPr>
            <w:tcW w:w="1255" w:type="dxa"/>
          </w:tcPr>
          <w:p w14:paraId="07C0DEF4" w14:textId="77777777" w:rsidR="0017155D" w:rsidRDefault="0017155D" w:rsidP="0017155D">
            <w:pPr>
              <w:jc w:val="right"/>
            </w:pPr>
            <w:r>
              <w:t>8</w:t>
            </w:r>
          </w:p>
        </w:tc>
      </w:tr>
      <w:tr w:rsidR="0017155D" w14:paraId="2AED008C" w14:textId="77777777" w:rsidTr="00D43424">
        <w:trPr>
          <w:jc w:val="center"/>
        </w:trPr>
        <w:tc>
          <w:tcPr>
            <w:tcW w:w="1918" w:type="dxa"/>
            <w:vMerge/>
          </w:tcPr>
          <w:p w14:paraId="6701C27A" w14:textId="77777777" w:rsidR="0017155D" w:rsidRDefault="0017155D" w:rsidP="0017155D"/>
        </w:tc>
        <w:tc>
          <w:tcPr>
            <w:tcW w:w="3027" w:type="dxa"/>
          </w:tcPr>
          <w:p w14:paraId="498EA3E0" w14:textId="77777777" w:rsidR="0017155D" w:rsidRDefault="0017155D" w:rsidP="0017155D">
            <w:r>
              <w:t>Sport Utility Vehicle</w:t>
            </w:r>
          </w:p>
        </w:tc>
        <w:tc>
          <w:tcPr>
            <w:tcW w:w="1530" w:type="dxa"/>
          </w:tcPr>
          <w:p w14:paraId="0031B540" w14:textId="77777777" w:rsidR="0017155D" w:rsidRDefault="0017155D" w:rsidP="000F7783">
            <w:pPr>
              <w:jc w:val="right"/>
            </w:pPr>
            <w:r w:rsidRPr="0042360D">
              <w:t>--</w:t>
            </w:r>
          </w:p>
        </w:tc>
        <w:tc>
          <w:tcPr>
            <w:tcW w:w="1620" w:type="dxa"/>
          </w:tcPr>
          <w:p w14:paraId="0E0308CF" w14:textId="77777777" w:rsidR="0017155D" w:rsidRDefault="0017155D" w:rsidP="0017155D">
            <w:pPr>
              <w:jc w:val="right"/>
            </w:pPr>
            <w:r>
              <w:t>8</w:t>
            </w:r>
          </w:p>
        </w:tc>
        <w:tc>
          <w:tcPr>
            <w:tcW w:w="1255" w:type="dxa"/>
          </w:tcPr>
          <w:p w14:paraId="2575954A" w14:textId="77777777" w:rsidR="0017155D" w:rsidRDefault="0017155D" w:rsidP="0017155D">
            <w:pPr>
              <w:jc w:val="right"/>
            </w:pPr>
            <w:r>
              <w:t>8</w:t>
            </w:r>
          </w:p>
        </w:tc>
      </w:tr>
      <w:tr w:rsidR="0017155D" w14:paraId="364190C8" w14:textId="77777777" w:rsidTr="00D43424">
        <w:trPr>
          <w:jc w:val="center"/>
        </w:trPr>
        <w:tc>
          <w:tcPr>
            <w:tcW w:w="1918" w:type="dxa"/>
            <w:vMerge/>
          </w:tcPr>
          <w:p w14:paraId="613ABD8B" w14:textId="77777777" w:rsidR="0017155D" w:rsidRDefault="0017155D" w:rsidP="0017155D"/>
        </w:tc>
        <w:tc>
          <w:tcPr>
            <w:tcW w:w="3027" w:type="dxa"/>
          </w:tcPr>
          <w:p w14:paraId="258670AA" w14:textId="77777777" w:rsidR="0017155D" w:rsidRDefault="0017155D" w:rsidP="0017155D">
            <w:r>
              <w:t>Van</w:t>
            </w:r>
          </w:p>
        </w:tc>
        <w:tc>
          <w:tcPr>
            <w:tcW w:w="1530" w:type="dxa"/>
          </w:tcPr>
          <w:p w14:paraId="319CE434" w14:textId="77777777" w:rsidR="0017155D" w:rsidRDefault="0017155D" w:rsidP="000F7783">
            <w:pPr>
              <w:jc w:val="right"/>
            </w:pPr>
            <w:r w:rsidRPr="0042360D">
              <w:t>--</w:t>
            </w:r>
          </w:p>
        </w:tc>
        <w:tc>
          <w:tcPr>
            <w:tcW w:w="1620" w:type="dxa"/>
          </w:tcPr>
          <w:p w14:paraId="6AEB6C70" w14:textId="77777777" w:rsidR="0017155D" w:rsidRDefault="0017155D" w:rsidP="0017155D">
            <w:pPr>
              <w:jc w:val="right"/>
            </w:pPr>
            <w:r>
              <w:t>8</w:t>
            </w:r>
          </w:p>
        </w:tc>
        <w:tc>
          <w:tcPr>
            <w:tcW w:w="1255" w:type="dxa"/>
          </w:tcPr>
          <w:p w14:paraId="64AC04D0" w14:textId="77777777" w:rsidR="0017155D" w:rsidRDefault="0017155D" w:rsidP="0017155D">
            <w:pPr>
              <w:jc w:val="right"/>
            </w:pPr>
            <w:r>
              <w:t>8</w:t>
            </w:r>
          </w:p>
        </w:tc>
      </w:tr>
      <w:tr w:rsidR="0017155D" w14:paraId="52ABA35D" w14:textId="77777777" w:rsidTr="00D43424">
        <w:trPr>
          <w:jc w:val="center"/>
        </w:trPr>
        <w:tc>
          <w:tcPr>
            <w:tcW w:w="1918" w:type="dxa"/>
            <w:vMerge/>
          </w:tcPr>
          <w:p w14:paraId="0C5C0DBE" w14:textId="77777777" w:rsidR="0017155D" w:rsidRDefault="0017155D" w:rsidP="0017155D"/>
        </w:tc>
        <w:tc>
          <w:tcPr>
            <w:tcW w:w="3027" w:type="dxa"/>
          </w:tcPr>
          <w:p w14:paraId="4287F7A2" w14:textId="77777777" w:rsidR="0017155D" w:rsidRDefault="0017155D" w:rsidP="0017155D">
            <w:r>
              <w:t>Vintage Trolley</w:t>
            </w:r>
          </w:p>
        </w:tc>
        <w:tc>
          <w:tcPr>
            <w:tcW w:w="1530" w:type="dxa"/>
          </w:tcPr>
          <w:p w14:paraId="7533D1DF" w14:textId="77777777" w:rsidR="0017155D" w:rsidRDefault="0017155D" w:rsidP="000F7783">
            <w:pPr>
              <w:jc w:val="right"/>
            </w:pPr>
            <w:r w:rsidRPr="0042360D">
              <w:t>--</w:t>
            </w:r>
          </w:p>
        </w:tc>
        <w:tc>
          <w:tcPr>
            <w:tcW w:w="1620" w:type="dxa"/>
          </w:tcPr>
          <w:p w14:paraId="600757EA" w14:textId="77777777" w:rsidR="0017155D" w:rsidRDefault="0017155D" w:rsidP="0017155D">
            <w:pPr>
              <w:jc w:val="right"/>
            </w:pPr>
            <w:r>
              <w:t>58</w:t>
            </w:r>
          </w:p>
        </w:tc>
        <w:tc>
          <w:tcPr>
            <w:tcW w:w="1255" w:type="dxa"/>
          </w:tcPr>
          <w:p w14:paraId="14C4883F" w14:textId="77777777" w:rsidR="0017155D" w:rsidRDefault="0017155D" w:rsidP="0017155D">
            <w:pPr>
              <w:jc w:val="right"/>
            </w:pPr>
            <w:r w:rsidRPr="005E038E">
              <w:t>--</w:t>
            </w:r>
          </w:p>
        </w:tc>
      </w:tr>
      <w:tr w:rsidR="0017155D" w14:paraId="42D87C7D" w14:textId="77777777" w:rsidTr="00B015E4">
        <w:tblPrEx>
          <w:tblW w:w="0" w:type="auto"/>
          <w:jc w:val="center"/>
          <w:tblPrExChange w:id="501" w:author="Lee, Doris" w:date="2021-01-13T17:30:00Z">
            <w:tblPrEx>
              <w:tblW w:w="0" w:type="auto"/>
              <w:jc w:val="center"/>
            </w:tblPrEx>
          </w:tblPrExChange>
        </w:tblPrEx>
        <w:trPr>
          <w:jc w:val="center"/>
          <w:trPrChange w:id="502" w:author="Lee, Doris" w:date="2021-01-13T17:30:00Z">
            <w:trPr>
              <w:jc w:val="center"/>
            </w:trPr>
          </w:trPrChange>
        </w:trPr>
        <w:tc>
          <w:tcPr>
            <w:tcW w:w="1918" w:type="dxa"/>
            <w:vMerge w:val="restart"/>
            <w:vAlign w:val="center"/>
            <w:tcPrChange w:id="503" w:author="Lee, Doris" w:date="2021-01-13T17:30:00Z">
              <w:tcPr>
                <w:tcW w:w="1918" w:type="dxa"/>
                <w:vMerge w:val="restart"/>
                <w:vAlign w:val="center"/>
              </w:tcPr>
            </w:tcPrChange>
          </w:tcPr>
          <w:p w14:paraId="1DA715C2" w14:textId="77777777" w:rsidR="0017155D" w:rsidRDefault="0017155D" w:rsidP="0017155D">
            <w:r>
              <w:lastRenderedPageBreak/>
              <w:t>Paratransit</w:t>
            </w:r>
          </w:p>
        </w:tc>
        <w:tc>
          <w:tcPr>
            <w:tcW w:w="3027" w:type="dxa"/>
            <w:tcPrChange w:id="504" w:author="Lee, Doris" w:date="2021-01-13T17:30:00Z">
              <w:tcPr>
                <w:tcW w:w="3027" w:type="dxa"/>
              </w:tcPr>
            </w:tcPrChange>
          </w:tcPr>
          <w:p w14:paraId="2DFA6754" w14:textId="77777777" w:rsidR="0017155D" w:rsidRDefault="0017155D" w:rsidP="0017155D">
            <w:r>
              <w:t>Passenger Van</w:t>
            </w:r>
          </w:p>
        </w:tc>
        <w:tc>
          <w:tcPr>
            <w:tcW w:w="1530" w:type="dxa"/>
            <w:vAlign w:val="bottom"/>
            <w:tcPrChange w:id="505" w:author="Lee, Doris" w:date="2021-01-13T17:30:00Z">
              <w:tcPr>
                <w:tcW w:w="1530" w:type="dxa"/>
                <w:vAlign w:val="bottom"/>
              </w:tcPr>
            </w:tcPrChange>
          </w:tcPr>
          <w:p w14:paraId="7A5ACFAA" w14:textId="77777777" w:rsidR="0017155D" w:rsidRDefault="0017155D" w:rsidP="0017155D">
            <w:pPr>
              <w:jc w:val="right"/>
            </w:pPr>
            <w:r>
              <w:t>125,000</w:t>
            </w:r>
          </w:p>
        </w:tc>
        <w:tc>
          <w:tcPr>
            <w:tcW w:w="1620" w:type="dxa"/>
            <w:shd w:val="clear" w:color="auto" w:fill="FFE599" w:themeFill="accent4" w:themeFillTint="66"/>
            <w:tcPrChange w:id="506" w:author="Lee, Doris" w:date="2021-01-13T17:30:00Z">
              <w:tcPr>
                <w:tcW w:w="1620" w:type="dxa"/>
              </w:tcPr>
            </w:tcPrChange>
          </w:tcPr>
          <w:p w14:paraId="08DD97E9" w14:textId="77777777" w:rsidR="0017155D" w:rsidRDefault="0017155D" w:rsidP="0017155D">
            <w:pPr>
              <w:jc w:val="right"/>
            </w:pPr>
            <w:r>
              <w:t>7</w:t>
            </w:r>
          </w:p>
        </w:tc>
        <w:tc>
          <w:tcPr>
            <w:tcW w:w="1255" w:type="dxa"/>
            <w:shd w:val="clear" w:color="auto" w:fill="FFE599" w:themeFill="accent4" w:themeFillTint="66"/>
            <w:tcPrChange w:id="507" w:author="Lee, Doris" w:date="2021-01-13T17:30:00Z">
              <w:tcPr>
                <w:tcW w:w="1255" w:type="dxa"/>
              </w:tcPr>
            </w:tcPrChange>
          </w:tcPr>
          <w:p w14:paraId="38196F88" w14:textId="551B2AC7" w:rsidR="0017155D" w:rsidRDefault="00B015E4" w:rsidP="0017155D">
            <w:pPr>
              <w:jc w:val="right"/>
            </w:pPr>
            <w:ins w:id="508" w:author="Lee, Doris" w:date="2021-01-13T17:30:00Z">
              <w:r>
                <w:t>8</w:t>
              </w:r>
            </w:ins>
            <w:del w:id="509" w:author="Lee, Doris" w:date="2021-01-13T17:30:00Z">
              <w:r w:rsidR="0017155D" w:rsidRPr="005E038E" w:rsidDel="00B015E4">
                <w:delText>--</w:delText>
              </w:r>
            </w:del>
          </w:p>
        </w:tc>
      </w:tr>
      <w:tr w:rsidR="0017155D" w14:paraId="3D5A818E" w14:textId="77777777" w:rsidTr="00D43424">
        <w:trPr>
          <w:jc w:val="center"/>
        </w:trPr>
        <w:tc>
          <w:tcPr>
            <w:tcW w:w="1918" w:type="dxa"/>
            <w:vMerge/>
          </w:tcPr>
          <w:p w14:paraId="062C9736" w14:textId="77777777" w:rsidR="0017155D" w:rsidRDefault="0017155D" w:rsidP="0017155D"/>
        </w:tc>
        <w:tc>
          <w:tcPr>
            <w:tcW w:w="3027" w:type="dxa"/>
          </w:tcPr>
          <w:p w14:paraId="77B1B740" w14:textId="77777777" w:rsidR="0017155D" w:rsidRDefault="0017155D" w:rsidP="0017155D">
            <w:r>
              <w:t>Minibus (Gasoline)</w:t>
            </w:r>
          </w:p>
        </w:tc>
        <w:tc>
          <w:tcPr>
            <w:tcW w:w="1530" w:type="dxa"/>
            <w:vAlign w:val="bottom"/>
          </w:tcPr>
          <w:p w14:paraId="77CFFAC6" w14:textId="77777777" w:rsidR="0017155D" w:rsidRDefault="0017155D" w:rsidP="0017155D">
            <w:pPr>
              <w:jc w:val="right"/>
            </w:pPr>
            <w:r>
              <w:t>250,000</w:t>
            </w:r>
          </w:p>
        </w:tc>
        <w:tc>
          <w:tcPr>
            <w:tcW w:w="1620" w:type="dxa"/>
          </w:tcPr>
          <w:p w14:paraId="00D466C2" w14:textId="77777777" w:rsidR="0017155D" w:rsidRDefault="0017155D" w:rsidP="0017155D">
            <w:pPr>
              <w:jc w:val="right"/>
            </w:pPr>
            <w:r>
              <w:t>10</w:t>
            </w:r>
          </w:p>
        </w:tc>
        <w:tc>
          <w:tcPr>
            <w:tcW w:w="1255" w:type="dxa"/>
          </w:tcPr>
          <w:p w14:paraId="6F76D872" w14:textId="77777777" w:rsidR="0017155D" w:rsidRDefault="0017155D" w:rsidP="000F7783">
            <w:pPr>
              <w:jc w:val="right"/>
            </w:pPr>
            <w:r w:rsidRPr="005E038E">
              <w:t>--</w:t>
            </w:r>
          </w:p>
        </w:tc>
      </w:tr>
      <w:tr w:rsidR="0017155D" w14:paraId="5D48A366" w14:textId="77777777" w:rsidTr="00D43424">
        <w:trPr>
          <w:jc w:val="center"/>
        </w:trPr>
        <w:tc>
          <w:tcPr>
            <w:tcW w:w="1918" w:type="dxa"/>
            <w:vMerge/>
          </w:tcPr>
          <w:p w14:paraId="5428F86E" w14:textId="77777777" w:rsidR="0017155D" w:rsidRDefault="0017155D" w:rsidP="0017155D"/>
        </w:tc>
        <w:tc>
          <w:tcPr>
            <w:tcW w:w="3027" w:type="dxa"/>
          </w:tcPr>
          <w:p w14:paraId="42CF779E" w14:textId="77777777" w:rsidR="0017155D" w:rsidRDefault="0017155D" w:rsidP="0017155D">
            <w:r>
              <w:t>Minibus (Diesel)</w:t>
            </w:r>
          </w:p>
        </w:tc>
        <w:tc>
          <w:tcPr>
            <w:tcW w:w="1530" w:type="dxa"/>
            <w:vAlign w:val="bottom"/>
          </w:tcPr>
          <w:p w14:paraId="2C2CB234" w14:textId="77777777" w:rsidR="0017155D" w:rsidRDefault="0017155D" w:rsidP="0017155D">
            <w:pPr>
              <w:jc w:val="right"/>
            </w:pPr>
            <w:r>
              <w:t>350,000</w:t>
            </w:r>
          </w:p>
        </w:tc>
        <w:tc>
          <w:tcPr>
            <w:tcW w:w="1620" w:type="dxa"/>
          </w:tcPr>
          <w:p w14:paraId="49BD4B82" w14:textId="77777777" w:rsidR="0017155D" w:rsidRDefault="0017155D" w:rsidP="0017155D">
            <w:pPr>
              <w:jc w:val="right"/>
            </w:pPr>
            <w:r>
              <w:t>10</w:t>
            </w:r>
          </w:p>
        </w:tc>
        <w:tc>
          <w:tcPr>
            <w:tcW w:w="1255" w:type="dxa"/>
          </w:tcPr>
          <w:p w14:paraId="7E06932A" w14:textId="77777777" w:rsidR="0017155D" w:rsidRDefault="0017155D" w:rsidP="000F7783">
            <w:pPr>
              <w:jc w:val="right"/>
            </w:pPr>
            <w:r w:rsidRPr="005E038E">
              <w:t>--</w:t>
            </w:r>
          </w:p>
        </w:tc>
      </w:tr>
      <w:tr w:rsidR="00E46317" w14:paraId="05BBFC9D" w14:textId="77777777" w:rsidTr="00D43424">
        <w:trPr>
          <w:jc w:val="center"/>
        </w:trPr>
        <w:tc>
          <w:tcPr>
            <w:tcW w:w="1918" w:type="dxa"/>
            <w:vMerge/>
          </w:tcPr>
          <w:p w14:paraId="46B164AF" w14:textId="77777777" w:rsidR="00E46317" w:rsidRDefault="00E46317" w:rsidP="009B3ACD"/>
        </w:tc>
        <w:tc>
          <w:tcPr>
            <w:tcW w:w="3027" w:type="dxa"/>
          </w:tcPr>
          <w:p w14:paraId="1E70653E" w14:textId="77777777" w:rsidR="00E46317" w:rsidRDefault="00E46317" w:rsidP="009B3ACD">
            <w:r>
              <w:t>Cutaway</w:t>
            </w:r>
          </w:p>
        </w:tc>
        <w:tc>
          <w:tcPr>
            <w:tcW w:w="1530" w:type="dxa"/>
            <w:vAlign w:val="bottom"/>
          </w:tcPr>
          <w:p w14:paraId="58E8C2EE" w14:textId="77777777" w:rsidR="00E46317" w:rsidRDefault="0017155D" w:rsidP="009B3ACD">
            <w:pPr>
              <w:jc w:val="right"/>
            </w:pPr>
            <w:r>
              <w:t>--</w:t>
            </w:r>
          </w:p>
        </w:tc>
        <w:tc>
          <w:tcPr>
            <w:tcW w:w="1620" w:type="dxa"/>
          </w:tcPr>
          <w:p w14:paraId="748B0245" w14:textId="77777777" w:rsidR="00E46317" w:rsidRDefault="0017155D" w:rsidP="009B3ACD">
            <w:pPr>
              <w:jc w:val="right"/>
            </w:pPr>
            <w:r>
              <w:t>--</w:t>
            </w:r>
          </w:p>
        </w:tc>
        <w:tc>
          <w:tcPr>
            <w:tcW w:w="1255" w:type="dxa"/>
            <w:vAlign w:val="center"/>
          </w:tcPr>
          <w:p w14:paraId="13E2FACB" w14:textId="77777777" w:rsidR="00E46317" w:rsidRDefault="00A1269E" w:rsidP="009B3ACD">
            <w:pPr>
              <w:jc w:val="right"/>
            </w:pPr>
            <w:r>
              <w:t>10</w:t>
            </w:r>
          </w:p>
        </w:tc>
      </w:tr>
      <w:tr w:rsidR="00E46317" w14:paraId="421AFE71" w14:textId="77777777" w:rsidTr="00D43424">
        <w:trPr>
          <w:jc w:val="center"/>
        </w:trPr>
        <w:tc>
          <w:tcPr>
            <w:tcW w:w="1918" w:type="dxa"/>
            <w:vMerge w:val="restart"/>
            <w:vAlign w:val="center"/>
          </w:tcPr>
          <w:p w14:paraId="17D6D5B9" w14:textId="53AA8EC5" w:rsidR="00E46317" w:rsidRDefault="00E46317" w:rsidP="009B3ACD">
            <w:r>
              <w:t>Non-Revenue Vehicles</w:t>
            </w:r>
            <w:ins w:id="510" w:author="Lee, Doris" w:date="2021-01-13T17:24:00Z">
              <w:r w:rsidR="003B4DA6">
                <w:rPr>
                  <w:rStyle w:val="FootnoteReference"/>
                </w:rPr>
                <w:footnoteReference w:id="4"/>
              </w:r>
            </w:ins>
          </w:p>
        </w:tc>
        <w:tc>
          <w:tcPr>
            <w:tcW w:w="3027" w:type="dxa"/>
          </w:tcPr>
          <w:p w14:paraId="27D1E703" w14:textId="77777777" w:rsidR="00E46317" w:rsidRDefault="00E46317" w:rsidP="009B3ACD">
            <w:r>
              <w:t>Automobile</w:t>
            </w:r>
          </w:p>
        </w:tc>
        <w:tc>
          <w:tcPr>
            <w:tcW w:w="1530" w:type="dxa"/>
            <w:vAlign w:val="center"/>
          </w:tcPr>
          <w:p w14:paraId="3A981889" w14:textId="77777777" w:rsidR="00E46317" w:rsidRDefault="00E46317" w:rsidP="009B3ACD">
            <w:pPr>
              <w:jc w:val="right"/>
            </w:pPr>
            <w:r>
              <w:t>85,000</w:t>
            </w:r>
          </w:p>
        </w:tc>
        <w:tc>
          <w:tcPr>
            <w:tcW w:w="1620" w:type="dxa"/>
            <w:shd w:val="clear" w:color="auto" w:fill="FFE599" w:themeFill="accent4" w:themeFillTint="66"/>
            <w:vAlign w:val="center"/>
          </w:tcPr>
          <w:p w14:paraId="77F20D51" w14:textId="77777777" w:rsidR="00E46317" w:rsidRDefault="00E46317" w:rsidP="009B3ACD">
            <w:pPr>
              <w:jc w:val="right"/>
            </w:pPr>
            <w:r>
              <w:t>8</w:t>
            </w:r>
          </w:p>
        </w:tc>
        <w:tc>
          <w:tcPr>
            <w:tcW w:w="1255" w:type="dxa"/>
            <w:shd w:val="clear" w:color="auto" w:fill="FFE599" w:themeFill="accent4" w:themeFillTint="66"/>
            <w:vAlign w:val="center"/>
          </w:tcPr>
          <w:p w14:paraId="1BF5DC8E" w14:textId="77777777" w:rsidR="00E46317" w:rsidRDefault="00A1269E" w:rsidP="009B3ACD">
            <w:pPr>
              <w:jc w:val="right"/>
            </w:pPr>
            <w:r>
              <w:t>4, 8, 10</w:t>
            </w:r>
          </w:p>
        </w:tc>
      </w:tr>
      <w:tr w:rsidR="00A1269E" w14:paraId="48CAC900" w14:textId="77777777" w:rsidTr="00D43424">
        <w:trPr>
          <w:jc w:val="center"/>
        </w:trPr>
        <w:tc>
          <w:tcPr>
            <w:tcW w:w="1918" w:type="dxa"/>
            <w:vMerge/>
          </w:tcPr>
          <w:p w14:paraId="209FFA23" w14:textId="77777777" w:rsidR="00A1269E" w:rsidRDefault="00A1269E" w:rsidP="009B3ACD"/>
        </w:tc>
        <w:tc>
          <w:tcPr>
            <w:tcW w:w="3027" w:type="dxa"/>
          </w:tcPr>
          <w:p w14:paraId="344BD653" w14:textId="77777777" w:rsidR="00A1269E" w:rsidRDefault="00A1269E" w:rsidP="009B3ACD">
            <w:r>
              <w:t>Trucks and other rubber tire vehicles</w:t>
            </w:r>
          </w:p>
        </w:tc>
        <w:tc>
          <w:tcPr>
            <w:tcW w:w="1530" w:type="dxa"/>
            <w:vAlign w:val="center"/>
          </w:tcPr>
          <w:p w14:paraId="5C69FE2D" w14:textId="77777777" w:rsidR="00A1269E" w:rsidRDefault="0017155D" w:rsidP="009B3ACD">
            <w:pPr>
              <w:jc w:val="right"/>
            </w:pPr>
            <w:r>
              <w:t>--</w:t>
            </w:r>
          </w:p>
        </w:tc>
        <w:tc>
          <w:tcPr>
            <w:tcW w:w="1620" w:type="dxa"/>
            <w:vAlign w:val="center"/>
          </w:tcPr>
          <w:p w14:paraId="6948DDE3" w14:textId="77777777" w:rsidR="00A1269E" w:rsidRDefault="0017155D" w:rsidP="009B3ACD">
            <w:pPr>
              <w:jc w:val="right"/>
            </w:pPr>
            <w:r>
              <w:t>--</w:t>
            </w:r>
          </w:p>
        </w:tc>
        <w:tc>
          <w:tcPr>
            <w:tcW w:w="1255" w:type="dxa"/>
            <w:vAlign w:val="center"/>
          </w:tcPr>
          <w:p w14:paraId="2B7529A1" w14:textId="77777777" w:rsidR="00A1269E" w:rsidRDefault="00A1269E" w:rsidP="009B3ACD">
            <w:pPr>
              <w:jc w:val="right"/>
            </w:pPr>
            <w:r>
              <w:t>4, 5, 10, 12, 15</w:t>
            </w:r>
          </w:p>
        </w:tc>
      </w:tr>
      <w:tr w:rsidR="0017155D" w14:paraId="4D96495E" w14:textId="77777777" w:rsidTr="00D43424">
        <w:trPr>
          <w:jc w:val="center"/>
        </w:trPr>
        <w:tc>
          <w:tcPr>
            <w:tcW w:w="1918" w:type="dxa"/>
            <w:vMerge/>
          </w:tcPr>
          <w:p w14:paraId="268DD1BA" w14:textId="77777777" w:rsidR="0017155D" w:rsidRDefault="0017155D" w:rsidP="0017155D"/>
        </w:tc>
        <w:tc>
          <w:tcPr>
            <w:tcW w:w="3027" w:type="dxa"/>
          </w:tcPr>
          <w:p w14:paraId="29B3A669" w14:textId="77777777" w:rsidR="0017155D" w:rsidRDefault="0017155D" w:rsidP="0017155D">
            <w:r>
              <w:t>Pickups</w:t>
            </w:r>
          </w:p>
        </w:tc>
        <w:tc>
          <w:tcPr>
            <w:tcW w:w="1530" w:type="dxa"/>
            <w:vAlign w:val="center"/>
          </w:tcPr>
          <w:p w14:paraId="6C03DBD0" w14:textId="77777777" w:rsidR="0017155D" w:rsidRDefault="0017155D" w:rsidP="0017155D">
            <w:pPr>
              <w:jc w:val="right"/>
            </w:pPr>
            <w:r>
              <w:t>100,000</w:t>
            </w:r>
          </w:p>
        </w:tc>
        <w:tc>
          <w:tcPr>
            <w:tcW w:w="1620" w:type="dxa"/>
            <w:vAlign w:val="center"/>
          </w:tcPr>
          <w:p w14:paraId="6B14BA50" w14:textId="77777777" w:rsidR="0017155D" w:rsidRDefault="0017155D" w:rsidP="0017155D">
            <w:pPr>
              <w:jc w:val="right"/>
            </w:pPr>
            <w:r>
              <w:t>8</w:t>
            </w:r>
          </w:p>
        </w:tc>
        <w:tc>
          <w:tcPr>
            <w:tcW w:w="1255" w:type="dxa"/>
          </w:tcPr>
          <w:p w14:paraId="153C83BB" w14:textId="77777777" w:rsidR="0017155D" w:rsidRDefault="0017155D" w:rsidP="0017155D">
            <w:pPr>
              <w:jc w:val="right"/>
            </w:pPr>
            <w:r w:rsidRPr="00B35BF0">
              <w:t>--</w:t>
            </w:r>
          </w:p>
        </w:tc>
      </w:tr>
      <w:tr w:rsidR="0017155D" w14:paraId="21C4A3FC" w14:textId="77777777" w:rsidTr="00D43424">
        <w:trPr>
          <w:jc w:val="center"/>
        </w:trPr>
        <w:tc>
          <w:tcPr>
            <w:tcW w:w="1918" w:type="dxa"/>
            <w:vMerge/>
          </w:tcPr>
          <w:p w14:paraId="198969FA" w14:textId="77777777" w:rsidR="0017155D" w:rsidRDefault="0017155D" w:rsidP="0017155D"/>
        </w:tc>
        <w:tc>
          <w:tcPr>
            <w:tcW w:w="3027" w:type="dxa"/>
          </w:tcPr>
          <w:p w14:paraId="47B35298" w14:textId="77777777" w:rsidR="0017155D" w:rsidRDefault="0017155D" w:rsidP="0017155D">
            <w:r>
              <w:t>Vans</w:t>
            </w:r>
          </w:p>
        </w:tc>
        <w:tc>
          <w:tcPr>
            <w:tcW w:w="1530" w:type="dxa"/>
            <w:vAlign w:val="center"/>
          </w:tcPr>
          <w:p w14:paraId="45746297" w14:textId="77777777" w:rsidR="0017155D" w:rsidRDefault="0017155D" w:rsidP="0017155D">
            <w:pPr>
              <w:jc w:val="right"/>
            </w:pPr>
            <w:r>
              <w:t>100,000</w:t>
            </w:r>
          </w:p>
        </w:tc>
        <w:tc>
          <w:tcPr>
            <w:tcW w:w="1620" w:type="dxa"/>
            <w:vAlign w:val="center"/>
          </w:tcPr>
          <w:p w14:paraId="1CF71EBD" w14:textId="77777777" w:rsidR="0017155D" w:rsidRDefault="0017155D" w:rsidP="0017155D">
            <w:pPr>
              <w:jc w:val="right"/>
            </w:pPr>
            <w:r>
              <w:t>8</w:t>
            </w:r>
          </w:p>
        </w:tc>
        <w:tc>
          <w:tcPr>
            <w:tcW w:w="1255" w:type="dxa"/>
          </w:tcPr>
          <w:p w14:paraId="4F62F101" w14:textId="77777777" w:rsidR="0017155D" w:rsidRDefault="0017155D" w:rsidP="0017155D">
            <w:pPr>
              <w:jc w:val="right"/>
            </w:pPr>
            <w:r w:rsidRPr="00B35BF0">
              <w:t>--</w:t>
            </w:r>
          </w:p>
        </w:tc>
      </w:tr>
      <w:tr w:rsidR="00B45EEA" w14:paraId="5740274B" w14:textId="77777777" w:rsidTr="000F7783">
        <w:trPr>
          <w:jc w:val="center"/>
        </w:trPr>
        <w:tc>
          <w:tcPr>
            <w:tcW w:w="1918" w:type="dxa"/>
            <w:vMerge/>
          </w:tcPr>
          <w:p w14:paraId="0FD3AE40" w14:textId="77777777" w:rsidR="00B45EEA" w:rsidRDefault="00B45EEA" w:rsidP="00B45EEA"/>
        </w:tc>
        <w:tc>
          <w:tcPr>
            <w:tcW w:w="3027" w:type="dxa"/>
          </w:tcPr>
          <w:p w14:paraId="46D08D77" w14:textId="77777777" w:rsidR="00B45EEA" w:rsidRPr="000F7783" w:rsidRDefault="00B45EEA" w:rsidP="00B45EEA">
            <w:pPr>
              <w:rPr>
                <w:strike/>
              </w:rPr>
            </w:pPr>
            <w:r w:rsidRPr="000F7783">
              <w:rPr>
                <w:strike/>
              </w:rPr>
              <w:t>Supervisor Vans</w:t>
            </w:r>
            <w:r w:rsidRPr="000F7783">
              <w:rPr>
                <w:rStyle w:val="FootnoteReference"/>
                <w:strike/>
              </w:rPr>
              <w:footnoteReference w:id="5"/>
            </w:r>
          </w:p>
        </w:tc>
        <w:tc>
          <w:tcPr>
            <w:tcW w:w="1530" w:type="dxa"/>
            <w:vAlign w:val="center"/>
          </w:tcPr>
          <w:p w14:paraId="461B4253" w14:textId="77777777" w:rsidR="00B45EEA" w:rsidRPr="000F7783" w:rsidRDefault="00B45EEA" w:rsidP="00B45EEA">
            <w:pPr>
              <w:jc w:val="right"/>
              <w:rPr>
                <w:strike/>
              </w:rPr>
            </w:pPr>
            <w:r w:rsidRPr="000F7783">
              <w:rPr>
                <w:strike/>
              </w:rPr>
              <w:t>250,000</w:t>
            </w:r>
          </w:p>
        </w:tc>
        <w:tc>
          <w:tcPr>
            <w:tcW w:w="1620" w:type="dxa"/>
            <w:vAlign w:val="center"/>
          </w:tcPr>
          <w:p w14:paraId="1ECC51B5" w14:textId="77777777" w:rsidR="00B45EEA" w:rsidRPr="000F7783" w:rsidRDefault="00B45EEA" w:rsidP="00B45EEA">
            <w:pPr>
              <w:jc w:val="right"/>
              <w:rPr>
                <w:strike/>
              </w:rPr>
            </w:pPr>
            <w:r w:rsidRPr="000F7783">
              <w:rPr>
                <w:strike/>
              </w:rPr>
              <w:t>6</w:t>
            </w:r>
          </w:p>
        </w:tc>
        <w:tc>
          <w:tcPr>
            <w:tcW w:w="1255" w:type="dxa"/>
          </w:tcPr>
          <w:p w14:paraId="1F674148" w14:textId="77777777" w:rsidR="00B45EEA" w:rsidRPr="000F7783" w:rsidRDefault="00B45EEA" w:rsidP="000F7783">
            <w:pPr>
              <w:jc w:val="right"/>
              <w:rPr>
                <w:strike/>
              </w:rPr>
            </w:pPr>
            <w:r w:rsidRPr="000F7783">
              <w:rPr>
                <w:strike/>
              </w:rPr>
              <w:t>--</w:t>
            </w:r>
          </w:p>
        </w:tc>
      </w:tr>
      <w:tr w:rsidR="00B45EEA" w14:paraId="77BE0356" w14:textId="77777777" w:rsidTr="000F7783">
        <w:trPr>
          <w:jc w:val="center"/>
        </w:trPr>
        <w:tc>
          <w:tcPr>
            <w:tcW w:w="1918" w:type="dxa"/>
            <w:vMerge/>
          </w:tcPr>
          <w:p w14:paraId="533054AB" w14:textId="77777777" w:rsidR="00B45EEA" w:rsidRDefault="00B45EEA" w:rsidP="00B45EEA"/>
        </w:tc>
        <w:tc>
          <w:tcPr>
            <w:tcW w:w="3027" w:type="dxa"/>
          </w:tcPr>
          <w:p w14:paraId="002CF798" w14:textId="77777777" w:rsidR="00B45EEA" w:rsidRDefault="00B45EEA" w:rsidP="00B45EEA">
            <w:r>
              <w:t>Police Pursuit Vehicles</w:t>
            </w:r>
          </w:p>
        </w:tc>
        <w:tc>
          <w:tcPr>
            <w:tcW w:w="1530" w:type="dxa"/>
            <w:vAlign w:val="center"/>
          </w:tcPr>
          <w:p w14:paraId="58234308" w14:textId="77777777" w:rsidR="00B45EEA" w:rsidRDefault="00B45EEA" w:rsidP="00B45EEA">
            <w:pPr>
              <w:jc w:val="right"/>
            </w:pPr>
            <w:r>
              <w:t>110,000</w:t>
            </w:r>
          </w:p>
        </w:tc>
        <w:tc>
          <w:tcPr>
            <w:tcW w:w="1620" w:type="dxa"/>
            <w:vAlign w:val="center"/>
          </w:tcPr>
          <w:p w14:paraId="5BCF6851" w14:textId="77777777" w:rsidR="00B45EEA" w:rsidRDefault="00B45EEA" w:rsidP="00B45EEA">
            <w:pPr>
              <w:jc w:val="right"/>
            </w:pPr>
            <w:r>
              <w:t>4</w:t>
            </w:r>
          </w:p>
        </w:tc>
        <w:tc>
          <w:tcPr>
            <w:tcW w:w="1255" w:type="dxa"/>
          </w:tcPr>
          <w:p w14:paraId="3EE1CE8E" w14:textId="77777777" w:rsidR="00B45EEA" w:rsidRDefault="00B45EEA" w:rsidP="000F7783">
            <w:pPr>
              <w:jc w:val="right"/>
            </w:pPr>
            <w:r w:rsidRPr="005E038E">
              <w:t>--</w:t>
            </w:r>
          </w:p>
        </w:tc>
      </w:tr>
      <w:tr w:rsidR="00B45EEA" w14:paraId="168DF1D2" w14:textId="77777777" w:rsidTr="000F7783">
        <w:trPr>
          <w:jc w:val="center"/>
        </w:trPr>
        <w:tc>
          <w:tcPr>
            <w:tcW w:w="1918" w:type="dxa"/>
            <w:vMerge/>
          </w:tcPr>
          <w:p w14:paraId="4F92EDB5" w14:textId="77777777" w:rsidR="00B45EEA" w:rsidRDefault="00B45EEA" w:rsidP="00B45EEA"/>
        </w:tc>
        <w:tc>
          <w:tcPr>
            <w:tcW w:w="3027" w:type="dxa"/>
          </w:tcPr>
          <w:p w14:paraId="52B60F25" w14:textId="77777777" w:rsidR="00B45EEA" w:rsidRDefault="00B45EEA" w:rsidP="00B45EEA">
            <w:r>
              <w:t xml:space="preserve">Air Compressors </w:t>
            </w:r>
          </w:p>
        </w:tc>
        <w:tc>
          <w:tcPr>
            <w:tcW w:w="1530" w:type="dxa"/>
          </w:tcPr>
          <w:p w14:paraId="2D6FE8D7" w14:textId="77777777" w:rsidR="00B45EEA" w:rsidRDefault="00B45EEA" w:rsidP="000F7783">
            <w:pPr>
              <w:jc w:val="right"/>
            </w:pPr>
            <w:r w:rsidRPr="005E038E">
              <w:t>--</w:t>
            </w:r>
          </w:p>
        </w:tc>
        <w:tc>
          <w:tcPr>
            <w:tcW w:w="1620" w:type="dxa"/>
            <w:vAlign w:val="center"/>
          </w:tcPr>
          <w:p w14:paraId="3944573F" w14:textId="77777777" w:rsidR="00B45EEA" w:rsidRDefault="00B45EEA" w:rsidP="00B45EEA">
            <w:pPr>
              <w:jc w:val="right"/>
            </w:pPr>
            <w:r>
              <w:t>12</w:t>
            </w:r>
          </w:p>
        </w:tc>
        <w:tc>
          <w:tcPr>
            <w:tcW w:w="1255" w:type="dxa"/>
          </w:tcPr>
          <w:p w14:paraId="0DD3EF3F" w14:textId="77777777" w:rsidR="00B45EEA" w:rsidRDefault="00B45EEA" w:rsidP="000F7783">
            <w:pPr>
              <w:jc w:val="right"/>
            </w:pPr>
            <w:r w:rsidRPr="005E038E">
              <w:t>--</w:t>
            </w:r>
          </w:p>
        </w:tc>
      </w:tr>
      <w:tr w:rsidR="00B45EEA" w14:paraId="440014C5" w14:textId="77777777" w:rsidTr="000F7783">
        <w:trPr>
          <w:jc w:val="center"/>
        </w:trPr>
        <w:tc>
          <w:tcPr>
            <w:tcW w:w="1918" w:type="dxa"/>
            <w:vMerge/>
          </w:tcPr>
          <w:p w14:paraId="5E82C607" w14:textId="77777777" w:rsidR="00B45EEA" w:rsidRDefault="00B45EEA" w:rsidP="00B45EEA"/>
        </w:tc>
        <w:tc>
          <w:tcPr>
            <w:tcW w:w="3027" w:type="dxa"/>
          </w:tcPr>
          <w:p w14:paraId="59F3D1FC" w14:textId="77777777" w:rsidR="00B45EEA" w:rsidRDefault="00B45EEA" w:rsidP="00B45EEA">
            <w:r>
              <w:t>Backhoe</w:t>
            </w:r>
          </w:p>
        </w:tc>
        <w:tc>
          <w:tcPr>
            <w:tcW w:w="1530" w:type="dxa"/>
          </w:tcPr>
          <w:p w14:paraId="79CB8969" w14:textId="77777777" w:rsidR="00B45EEA" w:rsidRDefault="00B45EEA" w:rsidP="000F7783">
            <w:pPr>
              <w:jc w:val="right"/>
            </w:pPr>
            <w:r w:rsidRPr="005E038E">
              <w:t>--</w:t>
            </w:r>
          </w:p>
        </w:tc>
        <w:tc>
          <w:tcPr>
            <w:tcW w:w="1620" w:type="dxa"/>
            <w:vAlign w:val="center"/>
          </w:tcPr>
          <w:p w14:paraId="10636B52" w14:textId="77777777" w:rsidR="00B45EEA" w:rsidRDefault="00B45EEA" w:rsidP="00B45EEA">
            <w:pPr>
              <w:jc w:val="right"/>
            </w:pPr>
            <w:r>
              <w:t>12</w:t>
            </w:r>
          </w:p>
        </w:tc>
        <w:tc>
          <w:tcPr>
            <w:tcW w:w="1255" w:type="dxa"/>
          </w:tcPr>
          <w:p w14:paraId="5118EB1A" w14:textId="77777777" w:rsidR="00B45EEA" w:rsidRDefault="00B45EEA" w:rsidP="000F7783">
            <w:pPr>
              <w:jc w:val="right"/>
            </w:pPr>
            <w:r w:rsidRPr="005E038E">
              <w:t>--</w:t>
            </w:r>
          </w:p>
        </w:tc>
      </w:tr>
      <w:tr w:rsidR="00B45EEA" w14:paraId="41130543" w14:textId="77777777" w:rsidTr="000F7783">
        <w:trPr>
          <w:jc w:val="center"/>
        </w:trPr>
        <w:tc>
          <w:tcPr>
            <w:tcW w:w="1918" w:type="dxa"/>
            <w:vMerge/>
          </w:tcPr>
          <w:p w14:paraId="5229989D" w14:textId="77777777" w:rsidR="00B45EEA" w:rsidRDefault="00B45EEA" w:rsidP="00B45EEA"/>
        </w:tc>
        <w:tc>
          <w:tcPr>
            <w:tcW w:w="3027" w:type="dxa"/>
          </w:tcPr>
          <w:p w14:paraId="20D0B114" w14:textId="77777777" w:rsidR="00B45EEA" w:rsidRDefault="00B45EEA" w:rsidP="00B45EEA">
            <w:r>
              <w:t>Forklift</w:t>
            </w:r>
          </w:p>
        </w:tc>
        <w:tc>
          <w:tcPr>
            <w:tcW w:w="1530" w:type="dxa"/>
          </w:tcPr>
          <w:p w14:paraId="01261147" w14:textId="77777777" w:rsidR="00B45EEA" w:rsidRDefault="00B45EEA" w:rsidP="000F7783">
            <w:pPr>
              <w:jc w:val="right"/>
            </w:pPr>
            <w:r w:rsidRPr="005E038E">
              <w:t>--</w:t>
            </w:r>
          </w:p>
        </w:tc>
        <w:tc>
          <w:tcPr>
            <w:tcW w:w="1620" w:type="dxa"/>
            <w:vAlign w:val="center"/>
          </w:tcPr>
          <w:p w14:paraId="2C718F6F" w14:textId="77777777" w:rsidR="00B45EEA" w:rsidRDefault="00B45EEA" w:rsidP="00B45EEA">
            <w:pPr>
              <w:jc w:val="right"/>
            </w:pPr>
            <w:r>
              <w:t>15</w:t>
            </w:r>
          </w:p>
        </w:tc>
        <w:tc>
          <w:tcPr>
            <w:tcW w:w="1255" w:type="dxa"/>
          </w:tcPr>
          <w:p w14:paraId="1B986979" w14:textId="77777777" w:rsidR="00B45EEA" w:rsidRDefault="00B45EEA" w:rsidP="000F7783">
            <w:pPr>
              <w:jc w:val="right"/>
            </w:pPr>
            <w:r w:rsidRPr="005E038E">
              <w:t>--</w:t>
            </w:r>
          </w:p>
        </w:tc>
      </w:tr>
      <w:tr w:rsidR="00B45EEA" w14:paraId="7E598F16" w14:textId="77777777" w:rsidTr="00D43424">
        <w:trPr>
          <w:jc w:val="center"/>
        </w:trPr>
        <w:tc>
          <w:tcPr>
            <w:tcW w:w="1918" w:type="dxa"/>
            <w:vMerge/>
          </w:tcPr>
          <w:p w14:paraId="11BDA350" w14:textId="77777777" w:rsidR="00B45EEA" w:rsidRDefault="00B45EEA" w:rsidP="00B45EEA"/>
        </w:tc>
        <w:tc>
          <w:tcPr>
            <w:tcW w:w="3027" w:type="dxa"/>
          </w:tcPr>
          <w:p w14:paraId="332EE644" w14:textId="77777777" w:rsidR="00B45EEA" w:rsidRDefault="00B45EEA" w:rsidP="00B45EEA">
            <w:r>
              <w:t>Manlift</w:t>
            </w:r>
          </w:p>
        </w:tc>
        <w:tc>
          <w:tcPr>
            <w:tcW w:w="1530" w:type="dxa"/>
          </w:tcPr>
          <w:p w14:paraId="29448D01" w14:textId="77777777" w:rsidR="00B45EEA" w:rsidRDefault="00B45EEA" w:rsidP="000F7783">
            <w:pPr>
              <w:jc w:val="right"/>
            </w:pPr>
            <w:r w:rsidRPr="005E038E">
              <w:t>--</w:t>
            </w:r>
          </w:p>
        </w:tc>
        <w:tc>
          <w:tcPr>
            <w:tcW w:w="1620" w:type="dxa"/>
          </w:tcPr>
          <w:p w14:paraId="45E23216" w14:textId="77777777" w:rsidR="00B45EEA" w:rsidRDefault="00B45EEA" w:rsidP="00B45EEA">
            <w:pPr>
              <w:jc w:val="right"/>
            </w:pPr>
            <w:r>
              <w:t>15</w:t>
            </w:r>
          </w:p>
        </w:tc>
        <w:tc>
          <w:tcPr>
            <w:tcW w:w="1255" w:type="dxa"/>
          </w:tcPr>
          <w:p w14:paraId="11A83DDA" w14:textId="77777777" w:rsidR="00B45EEA" w:rsidRDefault="00B45EEA" w:rsidP="000F7783">
            <w:pPr>
              <w:jc w:val="right"/>
            </w:pPr>
            <w:r w:rsidRPr="005E038E">
              <w:t>--</w:t>
            </w:r>
          </w:p>
        </w:tc>
      </w:tr>
      <w:tr w:rsidR="00B45EEA" w14:paraId="6CD02EB3" w14:textId="77777777" w:rsidTr="00D43424">
        <w:trPr>
          <w:jc w:val="center"/>
        </w:trPr>
        <w:tc>
          <w:tcPr>
            <w:tcW w:w="1918" w:type="dxa"/>
            <w:vMerge/>
          </w:tcPr>
          <w:p w14:paraId="4CD3365A" w14:textId="77777777" w:rsidR="00B45EEA" w:rsidRDefault="00B45EEA" w:rsidP="00B45EEA"/>
        </w:tc>
        <w:tc>
          <w:tcPr>
            <w:tcW w:w="3027" w:type="dxa"/>
          </w:tcPr>
          <w:p w14:paraId="5DD9022B" w14:textId="77777777" w:rsidR="00B45EEA" w:rsidRDefault="00B45EEA" w:rsidP="00B45EEA">
            <w:r>
              <w:t>Mower</w:t>
            </w:r>
          </w:p>
        </w:tc>
        <w:tc>
          <w:tcPr>
            <w:tcW w:w="1530" w:type="dxa"/>
          </w:tcPr>
          <w:p w14:paraId="693525E7" w14:textId="77777777" w:rsidR="00B45EEA" w:rsidRDefault="00B45EEA" w:rsidP="000F7783">
            <w:pPr>
              <w:jc w:val="right"/>
            </w:pPr>
            <w:r w:rsidRPr="005E038E">
              <w:t>--</w:t>
            </w:r>
          </w:p>
        </w:tc>
        <w:tc>
          <w:tcPr>
            <w:tcW w:w="1620" w:type="dxa"/>
          </w:tcPr>
          <w:p w14:paraId="36FBF98B" w14:textId="77777777" w:rsidR="00B45EEA" w:rsidRDefault="00B45EEA" w:rsidP="00B45EEA">
            <w:pPr>
              <w:jc w:val="right"/>
            </w:pPr>
            <w:r>
              <w:t>12</w:t>
            </w:r>
          </w:p>
        </w:tc>
        <w:tc>
          <w:tcPr>
            <w:tcW w:w="1255" w:type="dxa"/>
          </w:tcPr>
          <w:p w14:paraId="7BA10F2D" w14:textId="77777777" w:rsidR="00B45EEA" w:rsidRDefault="00B45EEA" w:rsidP="000F7783">
            <w:pPr>
              <w:jc w:val="right"/>
            </w:pPr>
            <w:r w:rsidRPr="005E038E">
              <w:t>--</w:t>
            </w:r>
          </w:p>
        </w:tc>
      </w:tr>
      <w:tr w:rsidR="00B45EEA" w14:paraId="189E0EE3" w14:textId="77777777" w:rsidTr="00D43424">
        <w:trPr>
          <w:jc w:val="center"/>
        </w:trPr>
        <w:tc>
          <w:tcPr>
            <w:tcW w:w="1918" w:type="dxa"/>
            <w:vMerge/>
          </w:tcPr>
          <w:p w14:paraId="099C84E3" w14:textId="77777777" w:rsidR="00B45EEA" w:rsidRDefault="00B45EEA" w:rsidP="00B45EEA"/>
        </w:tc>
        <w:tc>
          <w:tcPr>
            <w:tcW w:w="3027" w:type="dxa"/>
          </w:tcPr>
          <w:p w14:paraId="54A2B5AE" w14:textId="77777777" w:rsidR="00B45EEA" w:rsidRDefault="00B45EEA" w:rsidP="00B45EEA">
            <w:r>
              <w:t>Pressure Washer</w:t>
            </w:r>
          </w:p>
        </w:tc>
        <w:tc>
          <w:tcPr>
            <w:tcW w:w="1530" w:type="dxa"/>
          </w:tcPr>
          <w:p w14:paraId="0120BD6A" w14:textId="77777777" w:rsidR="00B45EEA" w:rsidRDefault="00B45EEA" w:rsidP="000F7783">
            <w:pPr>
              <w:jc w:val="right"/>
            </w:pPr>
            <w:r w:rsidRPr="005E038E">
              <w:t>--</w:t>
            </w:r>
          </w:p>
        </w:tc>
        <w:tc>
          <w:tcPr>
            <w:tcW w:w="1620" w:type="dxa"/>
          </w:tcPr>
          <w:p w14:paraId="600F3FE2" w14:textId="77777777" w:rsidR="00B45EEA" w:rsidRDefault="00B45EEA" w:rsidP="00B45EEA">
            <w:pPr>
              <w:jc w:val="right"/>
            </w:pPr>
            <w:r>
              <w:t>8</w:t>
            </w:r>
          </w:p>
        </w:tc>
        <w:tc>
          <w:tcPr>
            <w:tcW w:w="1255" w:type="dxa"/>
          </w:tcPr>
          <w:p w14:paraId="441299AB" w14:textId="77777777" w:rsidR="00B45EEA" w:rsidRDefault="00B45EEA" w:rsidP="000F7783">
            <w:pPr>
              <w:jc w:val="right"/>
            </w:pPr>
            <w:r w:rsidRPr="005E038E">
              <w:t>--</w:t>
            </w:r>
          </w:p>
        </w:tc>
      </w:tr>
      <w:tr w:rsidR="00B45EEA" w14:paraId="10949A8D" w14:textId="77777777" w:rsidTr="00D43424">
        <w:trPr>
          <w:jc w:val="center"/>
        </w:trPr>
        <w:tc>
          <w:tcPr>
            <w:tcW w:w="1918" w:type="dxa"/>
            <w:vMerge/>
          </w:tcPr>
          <w:p w14:paraId="02ADE52C" w14:textId="77777777" w:rsidR="00B45EEA" w:rsidRDefault="00B45EEA" w:rsidP="00B45EEA"/>
        </w:tc>
        <w:tc>
          <w:tcPr>
            <w:tcW w:w="3027" w:type="dxa"/>
          </w:tcPr>
          <w:p w14:paraId="643D8021" w14:textId="77777777" w:rsidR="00B45EEA" w:rsidRDefault="00B45EEA" w:rsidP="00B45EEA">
            <w:r>
              <w:t>Street Sweeper</w:t>
            </w:r>
          </w:p>
        </w:tc>
        <w:tc>
          <w:tcPr>
            <w:tcW w:w="1530" w:type="dxa"/>
          </w:tcPr>
          <w:p w14:paraId="26696635" w14:textId="77777777" w:rsidR="00B45EEA" w:rsidRDefault="00B45EEA" w:rsidP="000F7783">
            <w:pPr>
              <w:jc w:val="right"/>
            </w:pPr>
            <w:r w:rsidRPr="005E038E">
              <w:t>--</w:t>
            </w:r>
          </w:p>
        </w:tc>
        <w:tc>
          <w:tcPr>
            <w:tcW w:w="1620" w:type="dxa"/>
          </w:tcPr>
          <w:p w14:paraId="3482BF2B" w14:textId="77777777" w:rsidR="00B45EEA" w:rsidRDefault="00B45EEA" w:rsidP="00B45EEA">
            <w:pPr>
              <w:jc w:val="right"/>
            </w:pPr>
            <w:r>
              <w:t>10</w:t>
            </w:r>
          </w:p>
        </w:tc>
        <w:tc>
          <w:tcPr>
            <w:tcW w:w="1255" w:type="dxa"/>
          </w:tcPr>
          <w:p w14:paraId="16ECAC24" w14:textId="77777777" w:rsidR="00B45EEA" w:rsidRDefault="00B45EEA" w:rsidP="000F7783">
            <w:pPr>
              <w:jc w:val="right"/>
            </w:pPr>
            <w:r w:rsidRPr="005E038E">
              <w:t>--</w:t>
            </w:r>
          </w:p>
        </w:tc>
      </w:tr>
      <w:tr w:rsidR="00B45EEA" w14:paraId="4F4AF678" w14:textId="77777777" w:rsidTr="00D43424">
        <w:trPr>
          <w:jc w:val="center"/>
        </w:trPr>
        <w:tc>
          <w:tcPr>
            <w:tcW w:w="1918" w:type="dxa"/>
            <w:vMerge/>
          </w:tcPr>
          <w:p w14:paraId="2FF9D2EA" w14:textId="77777777" w:rsidR="00B45EEA" w:rsidRDefault="00B45EEA" w:rsidP="00B45EEA"/>
        </w:tc>
        <w:tc>
          <w:tcPr>
            <w:tcW w:w="3027" w:type="dxa"/>
          </w:tcPr>
          <w:p w14:paraId="1E1D1D9F" w14:textId="77777777" w:rsidR="00B45EEA" w:rsidRDefault="00B45EEA" w:rsidP="00B45EEA">
            <w:r>
              <w:t>Medium Duty Trucks</w:t>
            </w:r>
          </w:p>
        </w:tc>
        <w:tc>
          <w:tcPr>
            <w:tcW w:w="1530" w:type="dxa"/>
          </w:tcPr>
          <w:p w14:paraId="5E062298" w14:textId="77777777" w:rsidR="00B45EEA" w:rsidRDefault="00B45EEA" w:rsidP="00B45EEA">
            <w:pPr>
              <w:jc w:val="right"/>
            </w:pPr>
            <w:r>
              <w:t>250,000</w:t>
            </w:r>
          </w:p>
        </w:tc>
        <w:tc>
          <w:tcPr>
            <w:tcW w:w="1620" w:type="dxa"/>
          </w:tcPr>
          <w:p w14:paraId="2C6A0626" w14:textId="77777777" w:rsidR="00B45EEA" w:rsidRDefault="00B45EEA" w:rsidP="00B45EEA">
            <w:pPr>
              <w:jc w:val="right"/>
            </w:pPr>
            <w:r>
              <w:t>15</w:t>
            </w:r>
          </w:p>
        </w:tc>
        <w:tc>
          <w:tcPr>
            <w:tcW w:w="1255" w:type="dxa"/>
          </w:tcPr>
          <w:p w14:paraId="7A7AACFA" w14:textId="77777777" w:rsidR="00B45EEA" w:rsidRDefault="00B45EEA" w:rsidP="000F7783">
            <w:pPr>
              <w:jc w:val="right"/>
            </w:pPr>
            <w:r w:rsidRPr="005E038E">
              <w:t>--</w:t>
            </w:r>
          </w:p>
        </w:tc>
      </w:tr>
      <w:tr w:rsidR="00B45EEA" w14:paraId="3FD86DD8" w14:textId="77777777" w:rsidTr="00D43424">
        <w:trPr>
          <w:jc w:val="center"/>
        </w:trPr>
        <w:tc>
          <w:tcPr>
            <w:tcW w:w="1918" w:type="dxa"/>
            <w:vMerge/>
          </w:tcPr>
          <w:p w14:paraId="09DE38FB" w14:textId="77777777" w:rsidR="00B45EEA" w:rsidRDefault="00B45EEA" w:rsidP="00B45EEA"/>
        </w:tc>
        <w:tc>
          <w:tcPr>
            <w:tcW w:w="3027" w:type="dxa"/>
          </w:tcPr>
          <w:p w14:paraId="2D3CB16D" w14:textId="77777777" w:rsidR="00B45EEA" w:rsidRDefault="00B45EEA" w:rsidP="00B45EEA">
            <w:r>
              <w:t>Wreckers</w:t>
            </w:r>
          </w:p>
        </w:tc>
        <w:tc>
          <w:tcPr>
            <w:tcW w:w="1530" w:type="dxa"/>
          </w:tcPr>
          <w:p w14:paraId="0C6F7DF0" w14:textId="77777777" w:rsidR="00B45EEA" w:rsidRDefault="00B45EEA" w:rsidP="00B45EEA">
            <w:pPr>
              <w:jc w:val="right"/>
            </w:pPr>
            <w:r>
              <w:t>250,000</w:t>
            </w:r>
          </w:p>
        </w:tc>
        <w:tc>
          <w:tcPr>
            <w:tcW w:w="1620" w:type="dxa"/>
          </w:tcPr>
          <w:p w14:paraId="2C3F23C6" w14:textId="77777777" w:rsidR="00B45EEA" w:rsidRDefault="00B45EEA" w:rsidP="00B45EEA">
            <w:pPr>
              <w:jc w:val="right"/>
            </w:pPr>
            <w:r>
              <w:t>15</w:t>
            </w:r>
          </w:p>
        </w:tc>
        <w:tc>
          <w:tcPr>
            <w:tcW w:w="1255" w:type="dxa"/>
          </w:tcPr>
          <w:p w14:paraId="0D4C36A1" w14:textId="77777777" w:rsidR="00B45EEA" w:rsidRDefault="00B45EEA" w:rsidP="000F7783">
            <w:pPr>
              <w:jc w:val="right"/>
            </w:pPr>
            <w:r w:rsidRPr="005E038E">
              <w:t>--</w:t>
            </w:r>
          </w:p>
        </w:tc>
      </w:tr>
      <w:tr w:rsidR="00B45EEA" w14:paraId="514E7B0A" w14:textId="77777777" w:rsidTr="00D43424">
        <w:trPr>
          <w:jc w:val="center"/>
        </w:trPr>
        <w:tc>
          <w:tcPr>
            <w:tcW w:w="1918" w:type="dxa"/>
            <w:vMerge/>
          </w:tcPr>
          <w:p w14:paraId="6CFAC983" w14:textId="77777777" w:rsidR="00B45EEA" w:rsidRDefault="00B45EEA" w:rsidP="00B45EEA"/>
        </w:tc>
        <w:tc>
          <w:tcPr>
            <w:tcW w:w="3027" w:type="dxa"/>
          </w:tcPr>
          <w:p w14:paraId="6C11A2D2" w14:textId="77777777" w:rsidR="00B45EEA" w:rsidRDefault="00B45EEA" w:rsidP="00B45EEA">
            <w:r>
              <w:t>Trailers</w:t>
            </w:r>
          </w:p>
        </w:tc>
        <w:tc>
          <w:tcPr>
            <w:tcW w:w="1530" w:type="dxa"/>
          </w:tcPr>
          <w:p w14:paraId="7BA0326B" w14:textId="77777777" w:rsidR="00B45EEA" w:rsidRDefault="00B45EEA" w:rsidP="000F7783">
            <w:pPr>
              <w:jc w:val="right"/>
            </w:pPr>
            <w:r>
              <w:t>--</w:t>
            </w:r>
          </w:p>
        </w:tc>
        <w:tc>
          <w:tcPr>
            <w:tcW w:w="1620" w:type="dxa"/>
          </w:tcPr>
          <w:p w14:paraId="4BBB34DF" w14:textId="77777777" w:rsidR="00B45EEA" w:rsidRDefault="00B45EEA" w:rsidP="00B45EEA">
            <w:pPr>
              <w:jc w:val="right"/>
            </w:pPr>
            <w:r>
              <w:t>15</w:t>
            </w:r>
          </w:p>
        </w:tc>
        <w:tc>
          <w:tcPr>
            <w:tcW w:w="1255" w:type="dxa"/>
          </w:tcPr>
          <w:p w14:paraId="67E82E8B" w14:textId="77777777" w:rsidR="00B45EEA" w:rsidRDefault="00B45EEA" w:rsidP="000F7783">
            <w:pPr>
              <w:jc w:val="right"/>
            </w:pPr>
            <w:r w:rsidRPr="005E038E">
              <w:t>--</w:t>
            </w:r>
          </w:p>
        </w:tc>
      </w:tr>
      <w:tr w:rsidR="00B45EEA" w14:paraId="243E2372" w14:textId="77777777" w:rsidTr="00D43424">
        <w:trPr>
          <w:jc w:val="center"/>
        </w:trPr>
        <w:tc>
          <w:tcPr>
            <w:tcW w:w="1918" w:type="dxa"/>
            <w:vMerge/>
          </w:tcPr>
          <w:p w14:paraId="4AD301BA" w14:textId="77777777" w:rsidR="00B45EEA" w:rsidRDefault="00B45EEA" w:rsidP="00B45EEA"/>
        </w:tc>
        <w:tc>
          <w:tcPr>
            <w:tcW w:w="3027" w:type="dxa"/>
          </w:tcPr>
          <w:p w14:paraId="1BF62745" w14:textId="77777777" w:rsidR="00B45EEA" w:rsidRDefault="00B45EEA" w:rsidP="00B45EEA">
            <w:r>
              <w:t>Utility Vehicles</w:t>
            </w:r>
          </w:p>
        </w:tc>
        <w:tc>
          <w:tcPr>
            <w:tcW w:w="1530" w:type="dxa"/>
          </w:tcPr>
          <w:p w14:paraId="4D4D4EB8" w14:textId="77777777" w:rsidR="00B45EEA" w:rsidRDefault="00B45EEA" w:rsidP="000F7783">
            <w:pPr>
              <w:jc w:val="right"/>
            </w:pPr>
            <w:r w:rsidRPr="007C5881">
              <w:t>--</w:t>
            </w:r>
          </w:p>
        </w:tc>
        <w:tc>
          <w:tcPr>
            <w:tcW w:w="1620" w:type="dxa"/>
          </w:tcPr>
          <w:p w14:paraId="29D1BBB7" w14:textId="77777777" w:rsidR="00B45EEA" w:rsidRDefault="00B45EEA" w:rsidP="00B45EEA">
            <w:pPr>
              <w:jc w:val="right"/>
            </w:pPr>
            <w:r>
              <w:t>12</w:t>
            </w:r>
          </w:p>
        </w:tc>
        <w:tc>
          <w:tcPr>
            <w:tcW w:w="1255" w:type="dxa"/>
          </w:tcPr>
          <w:p w14:paraId="6E1B3145" w14:textId="77777777" w:rsidR="00B45EEA" w:rsidRDefault="00B45EEA" w:rsidP="000F7783">
            <w:pPr>
              <w:jc w:val="right"/>
            </w:pPr>
            <w:r w:rsidRPr="005E038E">
              <w:t>--</w:t>
            </w:r>
          </w:p>
        </w:tc>
      </w:tr>
      <w:tr w:rsidR="00B45EEA" w14:paraId="43EA01B1" w14:textId="77777777" w:rsidTr="00D43424">
        <w:trPr>
          <w:jc w:val="center"/>
        </w:trPr>
        <w:tc>
          <w:tcPr>
            <w:tcW w:w="1918" w:type="dxa"/>
            <w:vMerge/>
          </w:tcPr>
          <w:p w14:paraId="7EE29E28" w14:textId="77777777" w:rsidR="00B45EEA" w:rsidRDefault="00B45EEA" w:rsidP="00B45EEA"/>
        </w:tc>
        <w:tc>
          <w:tcPr>
            <w:tcW w:w="3027" w:type="dxa"/>
          </w:tcPr>
          <w:p w14:paraId="56DA6B40" w14:textId="77777777" w:rsidR="00B45EEA" w:rsidRDefault="00B45EEA" w:rsidP="00B45EEA">
            <w:r>
              <w:t>Tractors</w:t>
            </w:r>
          </w:p>
        </w:tc>
        <w:tc>
          <w:tcPr>
            <w:tcW w:w="1530" w:type="dxa"/>
          </w:tcPr>
          <w:p w14:paraId="145166DF" w14:textId="77777777" w:rsidR="00B45EEA" w:rsidRDefault="00B45EEA" w:rsidP="000F7783">
            <w:pPr>
              <w:jc w:val="right"/>
            </w:pPr>
            <w:r w:rsidRPr="007C5881">
              <w:t>--</w:t>
            </w:r>
          </w:p>
        </w:tc>
        <w:tc>
          <w:tcPr>
            <w:tcW w:w="1620" w:type="dxa"/>
          </w:tcPr>
          <w:p w14:paraId="11E42CB7" w14:textId="77777777" w:rsidR="00B45EEA" w:rsidRDefault="00B45EEA" w:rsidP="00B45EEA">
            <w:pPr>
              <w:jc w:val="right"/>
            </w:pPr>
            <w:r>
              <w:t>15</w:t>
            </w:r>
          </w:p>
        </w:tc>
        <w:tc>
          <w:tcPr>
            <w:tcW w:w="1255" w:type="dxa"/>
          </w:tcPr>
          <w:p w14:paraId="799428B1" w14:textId="77777777" w:rsidR="00B45EEA" w:rsidRDefault="00B45EEA" w:rsidP="000F7783">
            <w:pPr>
              <w:jc w:val="right"/>
            </w:pPr>
            <w:r w:rsidRPr="005E038E">
              <w:t>--</w:t>
            </w:r>
          </w:p>
        </w:tc>
      </w:tr>
      <w:tr w:rsidR="00B45EEA" w14:paraId="5610E503" w14:textId="77777777" w:rsidTr="00D43424">
        <w:trPr>
          <w:jc w:val="center"/>
        </w:trPr>
        <w:tc>
          <w:tcPr>
            <w:tcW w:w="1918" w:type="dxa"/>
            <w:vMerge/>
          </w:tcPr>
          <w:p w14:paraId="034FB2A7" w14:textId="77777777" w:rsidR="00B45EEA" w:rsidRDefault="00B45EEA" w:rsidP="00B45EEA"/>
        </w:tc>
        <w:tc>
          <w:tcPr>
            <w:tcW w:w="3027" w:type="dxa"/>
          </w:tcPr>
          <w:p w14:paraId="238571DC" w14:textId="77777777" w:rsidR="00B45EEA" w:rsidRDefault="00B45EEA" w:rsidP="00B45EEA">
            <w:r>
              <w:t>Sanders</w:t>
            </w:r>
          </w:p>
        </w:tc>
        <w:tc>
          <w:tcPr>
            <w:tcW w:w="1530" w:type="dxa"/>
          </w:tcPr>
          <w:p w14:paraId="516DB973" w14:textId="77777777" w:rsidR="00B45EEA" w:rsidRDefault="00B45EEA" w:rsidP="000F7783">
            <w:pPr>
              <w:jc w:val="right"/>
            </w:pPr>
            <w:r w:rsidRPr="007C5881">
              <w:t>--</w:t>
            </w:r>
          </w:p>
        </w:tc>
        <w:tc>
          <w:tcPr>
            <w:tcW w:w="1620" w:type="dxa"/>
          </w:tcPr>
          <w:p w14:paraId="797047EA" w14:textId="77777777" w:rsidR="00B45EEA" w:rsidRDefault="00B45EEA" w:rsidP="00B45EEA">
            <w:pPr>
              <w:jc w:val="right"/>
            </w:pPr>
            <w:r>
              <w:t>15</w:t>
            </w:r>
          </w:p>
        </w:tc>
        <w:tc>
          <w:tcPr>
            <w:tcW w:w="1255" w:type="dxa"/>
          </w:tcPr>
          <w:p w14:paraId="6383E5B9" w14:textId="77777777" w:rsidR="00B45EEA" w:rsidRDefault="00B45EEA" w:rsidP="000F7783">
            <w:pPr>
              <w:jc w:val="right"/>
            </w:pPr>
            <w:r w:rsidRPr="005E038E">
              <w:t>--</w:t>
            </w:r>
          </w:p>
        </w:tc>
      </w:tr>
    </w:tbl>
    <w:p w14:paraId="69EA22E4" w14:textId="77777777" w:rsidR="00A4387B" w:rsidRDefault="00A4387B" w:rsidP="007B4068">
      <w:pPr>
        <w:rPr>
          <w:ins w:id="532" w:author="Lee, Doris" w:date="2021-01-14T14:06:00Z"/>
        </w:rPr>
      </w:pPr>
    </w:p>
    <w:p w14:paraId="1934BBFA" w14:textId="51FBF520" w:rsidR="007B4068" w:rsidRDefault="007B4068" w:rsidP="007B4068">
      <w:pPr>
        <w:rPr>
          <w:ins w:id="533" w:author="Lee, Doris" w:date="2021-01-13T16:46:00Z"/>
        </w:rPr>
      </w:pPr>
      <w:ins w:id="534" w:author="Lee, Doris" w:date="2021-01-13T16:46:00Z">
        <w:r>
          <w:t xml:space="preserve">According to Metro’s </w:t>
        </w:r>
        <w:r w:rsidRPr="000F7783">
          <w:rPr>
            <w:i/>
          </w:rPr>
          <w:t>2009 Performance Audit of Transit</w:t>
        </w:r>
        <w:r>
          <w:t>, although replacement criteria are primarily age based, the basis for the criteria varies across Metro’s five different fleet types, and none of the fleet types deploy an analytical approach to determining optim</w:t>
        </w:r>
      </w:ins>
      <w:ins w:id="535" w:author="Doris Lee" w:date="2021-05-13T14:19:00Z">
        <w:r w:rsidR="00654A46">
          <w:t>a</w:t>
        </w:r>
      </w:ins>
      <w:ins w:id="536" w:author="Doris Lee" w:date="2021-05-13T14:20:00Z">
        <w:r w:rsidR="00654A46">
          <w:t xml:space="preserve">l </w:t>
        </w:r>
      </w:ins>
      <w:ins w:id="537" w:author="Lee, Doris" w:date="2021-01-13T16:46:00Z">
        <w:del w:id="538" w:author="Doris Lee" w:date="2021-05-13T14:19:00Z">
          <w:r w:rsidDel="00654A46">
            <w:delText xml:space="preserve">um </w:delText>
          </w:r>
        </w:del>
        <w:r>
          <w:t xml:space="preserve">replacement, as illustrated in </w:t>
        </w:r>
      </w:ins>
      <w:ins w:id="539" w:author="Doris Lee" w:date="2021-05-13T14:20:00Z">
        <w:r w:rsidR="00654A46">
          <w:rPr>
            <w:b/>
            <w:bCs/>
          </w:rPr>
          <w:fldChar w:fldCharType="begin"/>
        </w:r>
        <w:r w:rsidR="00654A46">
          <w:instrText xml:space="preserve"> REF _Ref71808026 \h </w:instrText>
        </w:r>
      </w:ins>
      <w:r w:rsidR="00654A46">
        <w:rPr>
          <w:b/>
          <w:bCs/>
        </w:rPr>
        <w:instrText xml:space="preserve"> \* MERGEFORMAT </w:instrText>
      </w:r>
      <w:r w:rsidR="00654A46">
        <w:rPr>
          <w:b/>
          <w:bCs/>
        </w:rPr>
      </w:r>
      <w:r w:rsidR="00654A46">
        <w:rPr>
          <w:b/>
          <w:bCs/>
        </w:rPr>
        <w:fldChar w:fldCharType="separate"/>
      </w:r>
      <w:ins w:id="540" w:author="Doris Lee" w:date="2021-05-13T14:20:00Z">
        <w:r w:rsidR="00654A46" w:rsidRPr="00654A46">
          <w:rPr>
            <w:b/>
            <w:bCs/>
            <w:rPrChange w:id="541" w:author="Doris Lee" w:date="2021-05-13T14:20:00Z">
              <w:rPr/>
            </w:rPrChange>
          </w:rPr>
          <w:t xml:space="preserve">Figure </w:t>
        </w:r>
        <w:r w:rsidR="00654A46" w:rsidRPr="00654A46">
          <w:rPr>
            <w:b/>
            <w:bCs/>
            <w:noProof/>
            <w:rPrChange w:id="542" w:author="Doris Lee" w:date="2021-05-13T14:20:00Z">
              <w:rPr>
                <w:noProof/>
              </w:rPr>
            </w:rPrChange>
          </w:rPr>
          <w:t>2</w:t>
        </w:r>
        <w:r w:rsidR="00654A46" w:rsidRPr="00654A46">
          <w:rPr>
            <w:b/>
            <w:bCs/>
            <w:rPrChange w:id="543" w:author="Doris Lee" w:date="2021-05-13T14:20:00Z">
              <w:rPr/>
            </w:rPrChange>
          </w:rPr>
          <w:noBreakHyphen/>
        </w:r>
        <w:r w:rsidR="00654A46" w:rsidRPr="00654A46">
          <w:rPr>
            <w:b/>
            <w:bCs/>
            <w:noProof/>
            <w:rPrChange w:id="544" w:author="Doris Lee" w:date="2021-05-13T14:20:00Z">
              <w:rPr>
                <w:noProof/>
              </w:rPr>
            </w:rPrChange>
          </w:rPr>
          <w:t>1</w:t>
        </w:r>
        <w:r w:rsidR="00654A46">
          <w:rPr>
            <w:b/>
            <w:bCs/>
          </w:rPr>
          <w:fldChar w:fldCharType="end"/>
        </w:r>
      </w:ins>
      <w:ins w:id="545" w:author="Lee, Doris" w:date="2021-01-13T16:46:00Z">
        <w:r w:rsidRPr="00D43424">
          <w:rPr>
            <w:b/>
          </w:rPr>
          <w:fldChar w:fldCharType="begin"/>
        </w:r>
        <w:r w:rsidRPr="00D43424">
          <w:rPr>
            <w:b/>
          </w:rPr>
          <w:instrText xml:space="preserve"> REF _Ref54091940 \h </w:instrText>
        </w:r>
        <w:r>
          <w:rPr>
            <w:b/>
          </w:rPr>
          <w:instrText xml:space="preserve"> \* MERGEFORMAT </w:instrText>
        </w:r>
      </w:ins>
      <w:r w:rsidRPr="00D43424">
        <w:rPr>
          <w:b/>
        </w:rPr>
      </w:r>
      <w:ins w:id="546" w:author="Lee, Doris" w:date="2021-01-13T16:46:00Z">
        <w:del w:id="547" w:author="Lee, Doris" w:date="2021-02-02T17:07:00Z">
          <w:r w:rsidRPr="00D43424">
            <w:rPr>
              <w:b/>
            </w:rPr>
            <w:fldChar w:fldCharType="separate"/>
          </w:r>
          <w:r w:rsidRPr="00991551" w:rsidDel="004B327E">
            <w:rPr>
              <w:b/>
            </w:rPr>
            <w:delText xml:space="preserve">Figure </w:delText>
          </w:r>
          <w:r w:rsidRPr="00991551" w:rsidDel="004B327E">
            <w:rPr>
              <w:b/>
              <w:noProof/>
            </w:rPr>
            <w:delText>2</w:delText>
          </w:r>
          <w:r w:rsidRPr="00991551" w:rsidDel="004B327E">
            <w:rPr>
              <w:b/>
              <w:noProof/>
            </w:rPr>
            <w:noBreakHyphen/>
            <w:delText>1</w:delText>
          </w:r>
        </w:del>
        <w:r w:rsidRPr="00D43424">
          <w:rPr>
            <w:b/>
          </w:rPr>
          <w:fldChar w:fldCharType="end"/>
        </w:r>
        <w:r>
          <w:t>.</w:t>
        </w:r>
      </w:ins>
    </w:p>
    <w:p w14:paraId="171C35C6" w14:textId="070438D8" w:rsidR="007B4068" w:rsidRDefault="007B4068" w:rsidP="007B4068">
      <w:pPr>
        <w:pStyle w:val="Caption"/>
        <w:jc w:val="center"/>
        <w:rPr>
          <w:ins w:id="548" w:author="Lee, Doris" w:date="2021-01-13T16:46:00Z"/>
        </w:rPr>
      </w:pPr>
      <w:bookmarkStart w:id="549" w:name="_Ref71808026"/>
      <w:ins w:id="550" w:author="Lee, Doris" w:date="2021-01-13T16:46:00Z">
        <w:r>
          <w:lastRenderedPageBreak/>
          <w:t xml:space="preserve">Figure </w:t>
        </w:r>
      </w:ins>
      <w:ins w:id="551" w:author="Doris Lee" w:date="2021-05-17T10:12:00Z">
        <w:r w:rsidR="0035567E">
          <w:fldChar w:fldCharType="begin"/>
        </w:r>
        <w:r w:rsidR="0035567E">
          <w:instrText xml:space="preserve"> STYLEREF 1 \s </w:instrText>
        </w:r>
      </w:ins>
      <w:r w:rsidR="0035567E">
        <w:fldChar w:fldCharType="separate"/>
      </w:r>
      <w:r w:rsidR="0035567E">
        <w:rPr>
          <w:noProof/>
        </w:rPr>
        <w:t>2</w:t>
      </w:r>
      <w:ins w:id="552"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553" w:author="Doris Lee" w:date="2021-05-17T10:12:00Z">
        <w:r w:rsidR="0035567E">
          <w:rPr>
            <w:noProof/>
          </w:rPr>
          <w:t>1</w:t>
        </w:r>
        <w:r w:rsidR="0035567E">
          <w:fldChar w:fldCharType="end"/>
        </w:r>
      </w:ins>
      <w:bookmarkEnd w:id="549"/>
      <w:ins w:id="554" w:author="Lee, Doris" w:date="2021-01-13T16:46:00Z">
        <w:del w:id="555" w:author="Doris Lee" w:date="2021-05-12T17:15:00Z">
          <w:r w:rsidDel="007460E2">
            <w:fldChar w:fldCharType="begin"/>
          </w:r>
          <w:r w:rsidDel="007460E2">
            <w:delInstrText xml:space="preserve"> STYLEREF 1 \s </w:delInstrText>
          </w:r>
          <w:r w:rsidDel="007460E2">
            <w:fldChar w:fldCharType="separate"/>
          </w:r>
        </w:del>
      </w:ins>
      <w:del w:id="556" w:author="Doris Lee" w:date="2021-05-12T17:15:00Z">
        <w:r w:rsidR="004B327E" w:rsidDel="007460E2">
          <w:rPr>
            <w:noProof/>
          </w:rPr>
          <w:delText>2</w:delText>
        </w:r>
      </w:del>
      <w:ins w:id="557" w:author="Lee, Doris" w:date="2021-01-13T16:46:00Z">
        <w:del w:id="558" w:author="Doris Lee" w:date="2021-05-12T17:15:00Z">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del>
      </w:ins>
      <w:ins w:id="559" w:author="Lee, Doris" w:date="2021-02-02T17:07:00Z">
        <w:del w:id="560" w:author="Doris Lee" w:date="2021-05-12T17:15:00Z">
          <w:r w:rsidR="004B327E" w:rsidDel="007460E2">
            <w:rPr>
              <w:noProof/>
            </w:rPr>
            <w:delText>1</w:delText>
          </w:r>
        </w:del>
      </w:ins>
      <w:ins w:id="561" w:author="Lee, Doris" w:date="2021-01-13T16:46:00Z">
        <w:del w:id="562" w:author="Doris Lee" w:date="2021-05-12T17:15:00Z">
          <w:r w:rsidDel="007460E2">
            <w:rPr>
              <w:noProof/>
            </w:rPr>
            <w:fldChar w:fldCharType="end"/>
          </w:r>
        </w:del>
        <w:r>
          <w:t>: Metro’s Replacement Criteria for Transit Fleets</w:t>
        </w:r>
      </w:ins>
    </w:p>
    <w:p w14:paraId="30479923" w14:textId="7B1A0332" w:rsidR="007B4068" w:rsidRDefault="007B4068">
      <w:pPr>
        <w:jc w:val="center"/>
        <w:rPr>
          <w:ins w:id="563" w:author="Lee, Doris" w:date="2021-01-13T16:46:00Z"/>
        </w:rPr>
        <w:pPrChange w:id="564" w:author="Lee, Doris" w:date="2021-01-14T14:06:00Z">
          <w:pPr/>
        </w:pPrChange>
      </w:pPr>
      <w:ins w:id="565" w:author="Lee, Doris" w:date="2021-01-13T16:46:00Z">
        <w:r>
          <w:rPr>
            <w:noProof/>
          </w:rPr>
          <w:drawing>
            <wp:inline distT="0" distB="0" distL="0" distR="0" wp14:anchorId="45CAB3FF" wp14:editId="0C682724">
              <wp:extent cx="3101207" cy="1727200"/>
              <wp:effectExtent l="0" t="0" r="4445"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991" cy="1739889"/>
                      </a:xfrm>
                      <a:prstGeom prst="rect">
                        <a:avLst/>
                      </a:prstGeom>
                    </pic:spPr>
                  </pic:pic>
                </a:graphicData>
              </a:graphic>
            </wp:inline>
          </w:drawing>
        </w:r>
      </w:ins>
    </w:p>
    <w:p w14:paraId="36D323A3" w14:textId="00EE6890" w:rsidR="007B4068" w:rsidDel="007B4068" w:rsidRDefault="007B4068" w:rsidP="004F5991">
      <w:pPr>
        <w:rPr>
          <w:del w:id="566" w:author="Lee, Doris" w:date="2021-01-13T16:46:00Z"/>
        </w:rPr>
      </w:pPr>
      <w:bookmarkStart w:id="567" w:name="_Toc62824307"/>
      <w:bookmarkStart w:id="568" w:name="_Toc63178078"/>
      <w:bookmarkEnd w:id="567"/>
      <w:bookmarkEnd w:id="568"/>
    </w:p>
    <w:p w14:paraId="53B55630" w14:textId="6B22C9BE" w:rsidR="00E84F8F" w:rsidDel="007B4068" w:rsidRDefault="00C13BE5" w:rsidP="004F5991">
      <w:pPr>
        <w:rPr>
          <w:del w:id="569" w:author="Lee, Doris" w:date="2021-01-13T16:46:00Z"/>
        </w:rPr>
      </w:pPr>
      <w:del w:id="570" w:author="Lee, Doris" w:date="2021-01-13T16:46:00Z">
        <w:r w:rsidDel="007B4068">
          <w:delText>According to Metro’s</w:delText>
        </w:r>
        <w:r w:rsidR="00E84F8F" w:rsidDel="007B4068">
          <w:delText xml:space="preserve"> </w:delText>
        </w:r>
        <w:r w:rsidR="00E84F8F" w:rsidRPr="000F7783" w:rsidDel="007B4068">
          <w:rPr>
            <w:i/>
          </w:rPr>
          <w:delText>2009 Performance Audit of Transit</w:delText>
        </w:r>
        <w:r w:rsidDel="007B4068">
          <w:delText>, although</w:delText>
        </w:r>
        <w:r w:rsidR="00E84F8F" w:rsidDel="007B4068">
          <w:delText xml:space="preserve"> replacement criteria are primarily age based, the basis for the criteria varies across Metro’s five different fleet types, and none of the fleet types deploy an analytical approach to determining optimum replacement, as illustrated in </w:delText>
        </w:r>
        <w:r w:rsidR="00E84F8F" w:rsidRPr="00D43424" w:rsidDel="007B4068">
          <w:rPr>
            <w:b/>
          </w:rPr>
          <w:fldChar w:fldCharType="begin"/>
        </w:r>
        <w:r w:rsidR="00E84F8F" w:rsidRPr="00D43424" w:rsidDel="007B4068">
          <w:rPr>
            <w:b/>
          </w:rPr>
          <w:delInstrText xml:space="preserve"> REF _Ref54091940 \h </w:delInstrText>
        </w:r>
        <w:r w:rsidR="00E84F8F" w:rsidDel="007B4068">
          <w:rPr>
            <w:b/>
          </w:rPr>
          <w:delInstrText xml:space="preserve"> \* MERGEFORMAT </w:delInstrText>
        </w:r>
        <w:r w:rsidR="00E84F8F" w:rsidRPr="00D43424" w:rsidDel="007B4068">
          <w:rPr>
            <w:b/>
          </w:rPr>
        </w:r>
        <w:r w:rsidR="00E84F8F" w:rsidRPr="00D43424" w:rsidDel="007B4068">
          <w:rPr>
            <w:b/>
          </w:rPr>
          <w:fldChar w:fldCharType="separate"/>
        </w:r>
        <w:r w:rsidR="00991551" w:rsidRPr="00991551" w:rsidDel="007B4068">
          <w:rPr>
            <w:b/>
          </w:rPr>
          <w:delText xml:space="preserve">Figure </w:delText>
        </w:r>
        <w:r w:rsidR="00991551" w:rsidRPr="00991551" w:rsidDel="007B4068">
          <w:rPr>
            <w:b/>
            <w:noProof/>
          </w:rPr>
          <w:delText>2</w:delText>
        </w:r>
        <w:r w:rsidR="00991551" w:rsidRPr="00991551" w:rsidDel="007B4068">
          <w:rPr>
            <w:b/>
            <w:noProof/>
          </w:rPr>
          <w:noBreakHyphen/>
          <w:delText>1</w:delText>
        </w:r>
        <w:r w:rsidR="00E84F8F" w:rsidRPr="00D43424" w:rsidDel="007B4068">
          <w:rPr>
            <w:b/>
          </w:rPr>
          <w:fldChar w:fldCharType="end"/>
        </w:r>
        <w:r w:rsidR="00E84F8F" w:rsidDel="007B4068">
          <w:delText>.</w:delText>
        </w:r>
        <w:bookmarkStart w:id="571" w:name="_Toc62824308"/>
        <w:bookmarkStart w:id="572" w:name="_Toc63178079"/>
        <w:bookmarkEnd w:id="571"/>
        <w:bookmarkEnd w:id="572"/>
      </w:del>
    </w:p>
    <w:p w14:paraId="6EB8490D" w14:textId="64814AB2" w:rsidR="00E84F8F" w:rsidDel="007B4068" w:rsidRDefault="00E84F8F" w:rsidP="00D43424">
      <w:pPr>
        <w:pStyle w:val="Caption"/>
        <w:jc w:val="center"/>
        <w:rPr>
          <w:del w:id="573" w:author="Lee, Doris" w:date="2021-01-13T16:46:00Z"/>
        </w:rPr>
      </w:pPr>
      <w:bookmarkStart w:id="574" w:name="_Ref54091940"/>
      <w:del w:id="575" w:author="Lee, Doris" w:date="2021-01-13T16:46:00Z">
        <w:r w:rsidDel="007B4068">
          <w:delText xml:space="preserve">Figure </w:delText>
        </w:r>
        <w:r w:rsidR="002B47CD" w:rsidDel="007B4068">
          <w:rPr>
            <w:i w:val="0"/>
            <w:iCs w:val="0"/>
          </w:rPr>
          <w:fldChar w:fldCharType="begin"/>
        </w:r>
        <w:r w:rsidR="002B47CD" w:rsidDel="007B4068">
          <w:delInstrText xml:space="preserve"> STYLEREF 1 \s </w:delInstrText>
        </w:r>
        <w:r w:rsidR="002B47CD" w:rsidDel="007B4068">
          <w:rPr>
            <w:i w:val="0"/>
            <w:iCs w:val="0"/>
          </w:rPr>
          <w:fldChar w:fldCharType="separate"/>
        </w:r>
        <w:r w:rsidR="00991551" w:rsidDel="007B4068">
          <w:rPr>
            <w:noProof/>
          </w:rPr>
          <w:delText>2</w:delText>
        </w:r>
        <w:r w:rsidR="002B47CD" w:rsidDel="007B4068">
          <w:rPr>
            <w:i w:val="0"/>
            <w:iCs w:val="0"/>
            <w:noProof/>
          </w:rPr>
          <w:fldChar w:fldCharType="end"/>
        </w:r>
        <w:r w:rsidR="00991551" w:rsidDel="007B4068">
          <w:noBreakHyphen/>
        </w:r>
        <w:r w:rsidR="002B47CD" w:rsidDel="007B4068">
          <w:rPr>
            <w:i w:val="0"/>
            <w:iCs w:val="0"/>
          </w:rPr>
          <w:fldChar w:fldCharType="begin"/>
        </w:r>
        <w:r w:rsidR="002B47CD" w:rsidDel="007B4068">
          <w:delInstrText xml:space="preserve"> SEQ Figure \* ARABIC \s 1 </w:delInstrText>
        </w:r>
        <w:r w:rsidR="002B47CD" w:rsidDel="007B4068">
          <w:rPr>
            <w:i w:val="0"/>
            <w:iCs w:val="0"/>
          </w:rPr>
          <w:fldChar w:fldCharType="separate"/>
        </w:r>
        <w:r w:rsidR="00991551" w:rsidDel="007B4068">
          <w:rPr>
            <w:noProof/>
          </w:rPr>
          <w:delText>1</w:delText>
        </w:r>
        <w:r w:rsidR="002B47CD" w:rsidDel="007B4068">
          <w:rPr>
            <w:i w:val="0"/>
            <w:iCs w:val="0"/>
            <w:noProof/>
          </w:rPr>
          <w:fldChar w:fldCharType="end"/>
        </w:r>
        <w:bookmarkEnd w:id="574"/>
        <w:r w:rsidDel="007B4068">
          <w:delText>: Metro’s Replacement Criteria for Transit Fleets</w:delText>
        </w:r>
        <w:bookmarkStart w:id="576" w:name="_Toc62824309"/>
        <w:bookmarkStart w:id="577" w:name="_Toc63178080"/>
        <w:bookmarkEnd w:id="576"/>
        <w:bookmarkEnd w:id="577"/>
      </w:del>
    </w:p>
    <w:p w14:paraId="2ED75ADB" w14:textId="2B7600B5" w:rsidR="00E84F8F" w:rsidRPr="00E84F8F" w:rsidDel="007B4068" w:rsidRDefault="00E84F8F" w:rsidP="00D43424">
      <w:pPr>
        <w:jc w:val="center"/>
        <w:rPr>
          <w:del w:id="578" w:author="Lee, Doris" w:date="2021-01-13T16:46:00Z"/>
        </w:rPr>
      </w:pPr>
      <w:del w:id="579" w:author="Lee, Doris" w:date="2021-01-13T16:46:00Z">
        <w:r w:rsidDel="007B4068">
          <w:rPr>
            <w:noProof/>
          </w:rPr>
          <w:drawing>
            <wp:inline distT="0" distB="0" distL="0" distR="0" wp14:anchorId="5044EDCF" wp14:editId="786B0F0D">
              <wp:extent cx="3101207" cy="1727200"/>
              <wp:effectExtent l="0" t="0" r="444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23991" cy="1739889"/>
                      </a:xfrm>
                      <a:prstGeom prst="rect">
                        <a:avLst/>
                      </a:prstGeom>
                    </pic:spPr>
                  </pic:pic>
                </a:graphicData>
              </a:graphic>
            </wp:inline>
          </w:drawing>
        </w:r>
        <w:bookmarkStart w:id="580" w:name="_Toc62824310"/>
        <w:bookmarkStart w:id="581" w:name="_Toc63178081"/>
        <w:bookmarkEnd w:id="580"/>
        <w:bookmarkEnd w:id="581"/>
      </w:del>
    </w:p>
    <w:p w14:paraId="16C54307" w14:textId="7A2DB2DA" w:rsidR="00C11DAF" w:rsidRDefault="004F5991" w:rsidP="00C11DAF">
      <w:pPr>
        <w:pStyle w:val="Heading1"/>
      </w:pPr>
      <w:bookmarkStart w:id="582" w:name="_Toc63178082"/>
      <w:r>
        <w:lastRenderedPageBreak/>
        <w:t>Summary of Findings</w:t>
      </w:r>
      <w:bookmarkEnd w:id="582"/>
    </w:p>
    <w:p w14:paraId="28A91140" w14:textId="77777777" w:rsidR="004F5991" w:rsidRDefault="004F5991" w:rsidP="004F5991">
      <w:pPr>
        <w:pStyle w:val="Headline"/>
      </w:pPr>
      <w:r>
        <w:t>This</w:t>
      </w:r>
      <w:r w:rsidR="009C2239">
        <w:t xml:space="preserve"> section</w:t>
      </w:r>
      <w:r>
        <w:t xml:space="preserve"> presents findings of an assessment of King County Metro’s (Metro) vehicle useful life benchmarks</w:t>
      </w:r>
      <w:r w:rsidR="009C2239">
        <w:t xml:space="preserve">, based on discussions with staff and an analysis of Metro’s maintenance records.  </w:t>
      </w:r>
    </w:p>
    <w:p w14:paraId="79079671" w14:textId="77777777" w:rsidR="004F5991" w:rsidRDefault="00C13BE5" w:rsidP="004F5991">
      <w:r>
        <w:t xml:space="preserve">To inform the appropriateness of current ULBs, </w:t>
      </w:r>
      <w:r w:rsidR="004F5991">
        <w:t xml:space="preserve">WSP conducted a workshop with key staff across the agency responsible for maintaining assets (Vehicle Maintenance, Marine, Mobility Divisions) and making decisions about assets (Capital Planning, Finance) to understand how the agency is currently making decisions about asset replacements and the factors that affect the useful life of vehicle assets. </w:t>
      </w:r>
    </w:p>
    <w:p w14:paraId="33237738" w14:textId="77777777" w:rsidR="004F5991" w:rsidRDefault="004F5991" w:rsidP="004F5991">
      <w:r>
        <w:t xml:space="preserve">The following factors were </w:t>
      </w:r>
      <w:r w:rsidR="00A17A57">
        <w:t xml:space="preserve">considered and </w:t>
      </w:r>
      <w:r>
        <w:t>discussed:</w:t>
      </w:r>
    </w:p>
    <w:p w14:paraId="72A17715" w14:textId="77777777" w:rsidR="004F5991" w:rsidRPr="00102B7D" w:rsidRDefault="004F5991" w:rsidP="004F5991">
      <w:pPr>
        <w:pStyle w:val="ListParagraph"/>
        <w:numPr>
          <w:ilvl w:val="0"/>
          <w:numId w:val="12"/>
        </w:numPr>
      </w:pPr>
      <w:r w:rsidRPr="00102B7D">
        <w:t>Operating conditions that impact useful life (e.g., snow events, road conditions)</w:t>
      </w:r>
    </w:p>
    <w:p w14:paraId="3762555E" w14:textId="77777777" w:rsidR="004F5991" w:rsidRPr="00102B7D" w:rsidRDefault="004F5991" w:rsidP="004F5991">
      <w:pPr>
        <w:pStyle w:val="ListParagraph"/>
        <w:numPr>
          <w:ilvl w:val="0"/>
          <w:numId w:val="12"/>
        </w:numPr>
      </w:pPr>
      <w:r w:rsidRPr="00102B7D">
        <w:t>Historical knowledge of assets (including usage, any major issues/repairs, etc.)</w:t>
      </w:r>
    </w:p>
    <w:p w14:paraId="5271D0FD" w14:textId="77777777" w:rsidR="004F5991" w:rsidRPr="00102B7D" w:rsidRDefault="004F5991" w:rsidP="004F5991">
      <w:pPr>
        <w:pStyle w:val="ListParagraph"/>
        <w:numPr>
          <w:ilvl w:val="0"/>
          <w:numId w:val="12"/>
        </w:numPr>
      </w:pPr>
      <w:r w:rsidRPr="00102B7D">
        <w:t>Condition assessment of vehicles (visual or tear-down assessments)</w:t>
      </w:r>
    </w:p>
    <w:p w14:paraId="736B4B94" w14:textId="77777777" w:rsidR="004F5991" w:rsidRPr="00102B7D" w:rsidRDefault="004F5991" w:rsidP="004F5991">
      <w:pPr>
        <w:pStyle w:val="ListParagraph"/>
        <w:numPr>
          <w:ilvl w:val="0"/>
          <w:numId w:val="12"/>
        </w:numPr>
      </w:pPr>
      <w:r w:rsidRPr="00102B7D">
        <w:t>Maintenance and overhaul programs to extend the useful life</w:t>
      </w:r>
    </w:p>
    <w:p w14:paraId="763F6C84" w14:textId="77777777" w:rsidR="004F5991" w:rsidRPr="00102B7D" w:rsidRDefault="004F5991" w:rsidP="004F5991">
      <w:pPr>
        <w:pStyle w:val="ListParagraph"/>
        <w:numPr>
          <w:ilvl w:val="0"/>
          <w:numId w:val="12"/>
        </w:numPr>
      </w:pPr>
      <w:r w:rsidRPr="00102B7D">
        <w:t>Lifecycle costs (ongoing maintenance costs vs. replacement costs)</w:t>
      </w:r>
    </w:p>
    <w:p w14:paraId="7A32F89D" w14:textId="77777777" w:rsidR="004F5991" w:rsidRDefault="00A17A57" w:rsidP="004F5991">
      <w:pPr>
        <w:pStyle w:val="ListParagraph"/>
        <w:numPr>
          <w:ilvl w:val="0"/>
          <w:numId w:val="12"/>
        </w:numPr>
      </w:pPr>
      <w:r>
        <w:t>Additional considerations</w:t>
      </w:r>
    </w:p>
    <w:p w14:paraId="10789833" w14:textId="77777777" w:rsidR="00325914" w:rsidRDefault="00325914" w:rsidP="00D43424">
      <w:r>
        <w:t>In addition, WSP</w:t>
      </w:r>
      <w:r w:rsidR="00C13BE5">
        <w:t xml:space="preserve"> also</w:t>
      </w:r>
      <w:r>
        <w:t xml:space="preserve"> conducted an analysis of Metro’s work order records to determine whether any key trends emerged between age, cost, and the number of work orders conducted, and consulted best practice for vehicle replacements. </w:t>
      </w:r>
    </w:p>
    <w:p w14:paraId="7D73850F" w14:textId="77777777" w:rsidR="00C13BE5" w:rsidRDefault="00C13BE5" w:rsidP="00D43424">
      <w:r>
        <w:t xml:space="preserve">Finally, WSP talked to industry experts and consulted best practice to determine how the industry is </w:t>
      </w:r>
      <w:r w:rsidR="00A63F82">
        <w:t>determining useful life of vehicles</w:t>
      </w:r>
      <w:r w:rsidR="00626E62">
        <w:t xml:space="preserve"> and key factors for consideration</w:t>
      </w:r>
      <w:r w:rsidR="00A63F82">
        <w:t>.</w:t>
      </w:r>
      <w:r>
        <w:t xml:space="preserve"> </w:t>
      </w:r>
      <w:r>
        <w:tab/>
      </w:r>
    </w:p>
    <w:p w14:paraId="53C49AEA" w14:textId="7339CA38" w:rsidR="008C046A" w:rsidRDefault="008C046A" w:rsidP="000F7783">
      <w:pPr>
        <w:pStyle w:val="Heading2"/>
      </w:pPr>
      <w:bookmarkStart w:id="583" w:name="_Toc63178083"/>
      <w:r>
        <w:t>Key Observations</w:t>
      </w:r>
      <w:bookmarkEnd w:id="583"/>
    </w:p>
    <w:p w14:paraId="34FF7E18" w14:textId="4B3FB6C9" w:rsidR="001037C8" w:rsidRDefault="008C046A" w:rsidP="000F7783">
      <w:r>
        <w:t xml:space="preserve">Metro does not currently have a consistent approach for how vehicle replacement is being </w:t>
      </w:r>
      <w:r w:rsidR="00A16536">
        <w:t>determined</w:t>
      </w:r>
      <w:r>
        <w:t xml:space="preserve">. While age is a major driver for replacement, it is not the only consideration. </w:t>
      </w:r>
      <w:r w:rsidR="00A16536">
        <w:t xml:space="preserve">Replacement decisions are not data-driven, but rely on ad-hoc analyses, observations and intuition. Practices also vary across vehicle type and different bus bases. Metro could introduce more informed decisions as information on maintenance history and lifecycle cost data </w:t>
      </w:r>
      <w:ins w:id="584" w:author="Lee, Doris" w:date="2021-01-13T16:36:00Z">
        <w:r w:rsidR="0000051E">
          <w:t>are</w:t>
        </w:r>
      </w:ins>
      <w:del w:id="585" w:author="Lee, Doris" w:date="2021-01-13T16:36:00Z">
        <w:r w:rsidR="00A16536" w:rsidDel="0000051E">
          <w:delText>is</w:delText>
        </w:r>
      </w:del>
      <w:r w:rsidR="00A16536">
        <w:t xml:space="preserve"> collected. </w:t>
      </w:r>
    </w:p>
    <w:p w14:paraId="3877F69F" w14:textId="755E12AD" w:rsidR="008C046A" w:rsidRDefault="008C046A" w:rsidP="000F7783">
      <w:r>
        <w:t xml:space="preserve">Replacement of paratransit vehicles is </w:t>
      </w:r>
      <w:proofErr w:type="gramStart"/>
      <w:r>
        <w:t>fairly predictable</w:t>
      </w:r>
      <w:proofErr w:type="gramEnd"/>
      <w:r>
        <w:t xml:space="preserve"> and consistent, whereas the replacement of coaches is least predictable, especially for hybrid and battery-electric buses. There are uncertainties surrounding how long hybrid and battery-electric vehicles</w:t>
      </w:r>
      <w:r w:rsidR="0011650B">
        <w:t xml:space="preserve"> (and the technology of the propulsion systems)</w:t>
      </w:r>
      <w:r>
        <w:t xml:space="preserve"> can be k</w:t>
      </w:r>
      <w:r w:rsidR="0011650B">
        <w:t xml:space="preserve">ept in service, especially since </w:t>
      </w:r>
      <w:r w:rsidR="00A16536">
        <w:t xml:space="preserve">existing fleets are relatively young and therefore </w:t>
      </w:r>
      <w:r w:rsidR="0011650B">
        <w:t xml:space="preserve">Metro has limited historical knowledge to inform replacement decisions. </w:t>
      </w:r>
    </w:p>
    <w:p w14:paraId="3BCF31AA" w14:textId="77777777" w:rsidR="008C046A" w:rsidRPr="000F7783" w:rsidRDefault="0011650B" w:rsidP="000F7783">
      <w:r>
        <w:t>D</w:t>
      </w:r>
      <w:r w:rsidR="008C046A">
        <w:t>etailed findings are described in the sections that follow.</w:t>
      </w:r>
    </w:p>
    <w:p w14:paraId="16B1179C" w14:textId="77777777" w:rsidR="009C2239" w:rsidRDefault="009C2239" w:rsidP="004F5991">
      <w:pPr>
        <w:pStyle w:val="Heading2"/>
      </w:pPr>
      <w:bookmarkStart w:id="586" w:name="_Toc63178084"/>
      <w:r>
        <w:t>Staff Input</w:t>
      </w:r>
      <w:bookmarkEnd w:id="586"/>
    </w:p>
    <w:p w14:paraId="22E36EC6" w14:textId="77777777" w:rsidR="004F5991" w:rsidRDefault="004F5991" w:rsidP="00D43424">
      <w:pPr>
        <w:pStyle w:val="Heading3"/>
      </w:pPr>
      <w:r>
        <w:t>Operating Conditions</w:t>
      </w:r>
    </w:p>
    <w:p w14:paraId="0A1D7720" w14:textId="3CE18347" w:rsidR="00910E7A" w:rsidRDefault="004F5991" w:rsidP="004F5991">
      <w:r>
        <w:t xml:space="preserve">The primary operating conditions that affect asset performance are </w:t>
      </w:r>
      <w:r w:rsidR="00137959">
        <w:t xml:space="preserve">poor </w:t>
      </w:r>
      <w:r>
        <w:t xml:space="preserve">road conditions (particularly in more rural areas where roads are not maintained), and </w:t>
      </w:r>
      <w:r w:rsidR="00137959">
        <w:t xml:space="preserve">wet </w:t>
      </w:r>
      <w:r>
        <w:t xml:space="preserve">weather that can cause leaks, rust, and </w:t>
      </w:r>
      <w:r w:rsidRPr="00622AD2">
        <w:t xml:space="preserve">rot. </w:t>
      </w:r>
      <w:r w:rsidR="00910E7A">
        <w:lastRenderedPageBreak/>
        <w:t xml:space="preserve">Staff maintaining coaches cited that they are constantly chasing and addressing leaks. Most </w:t>
      </w:r>
      <w:r w:rsidR="00A17A57">
        <w:t xml:space="preserve">bus </w:t>
      </w:r>
      <w:r w:rsidR="00910E7A">
        <w:t xml:space="preserve">fleets have a water intrusion problem, but </w:t>
      </w:r>
      <w:r w:rsidR="00A17A57">
        <w:t xml:space="preserve">these issues are </w:t>
      </w:r>
      <w:r w:rsidR="00910E7A">
        <w:t xml:space="preserve">usually addressed </w:t>
      </w:r>
      <w:r w:rsidR="00A17A57">
        <w:t>during the first few years of the bus’</w:t>
      </w:r>
      <w:r w:rsidR="009C2239">
        <w:t>s</w:t>
      </w:r>
      <w:r w:rsidR="00A17A57">
        <w:t xml:space="preserve"> service life</w:t>
      </w:r>
      <w:r w:rsidR="00237A9A">
        <w:t>.</w:t>
      </w:r>
    </w:p>
    <w:p w14:paraId="276FCE42" w14:textId="77777777" w:rsidR="00910E7A" w:rsidRDefault="004902FC" w:rsidP="004F5991">
      <w:r>
        <w:t xml:space="preserve">Since </w:t>
      </w:r>
      <w:r w:rsidR="00910E7A">
        <w:t>Metro does not have a lot of experience wit</w:t>
      </w:r>
      <w:r w:rsidR="009C2239">
        <w:t>h battery-electric buses</w:t>
      </w:r>
      <w:r w:rsidR="00515FE9">
        <w:t>,</w:t>
      </w:r>
      <w:r w:rsidR="009C2239">
        <w:t xml:space="preserve"> </w:t>
      </w:r>
      <w:r w:rsidR="00910E7A">
        <w:t>there is a lot of uncertainty regarding how operating conditions may affect performance.</w:t>
      </w:r>
      <w:r w:rsidR="001C4C74">
        <w:t xml:space="preserve"> </w:t>
      </w:r>
      <w:r w:rsidR="00252EAE">
        <w:t>Metro has observed that b</w:t>
      </w:r>
      <w:r w:rsidR="001C4C74">
        <w:t>attery-electric buses do n</w:t>
      </w:r>
      <w:r w:rsidR="004074C7">
        <w:t>ot perform well in cold weather</w:t>
      </w:r>
      <w:r w:rsidR="003869D3">
        <w:t>; they</w:t>
      </w:r>
      <w:r w:rsidR="001C4C74">
        <w:t xml:space="preserve"> expend a lot of ba</w:t>
      </w:r>
      <w:r w:rsidR="00252EAE">
        <w:t xml:space="preserve">ttery life to heat the vehicle and </w:t>
      </w:r>
      <w:r w:rsidR="001C4C74">
        <w:t xml:space="preserve">utilize the defroster, wipers, and lights (to navigate darkness). In addition, the hilly terrain of Seattle can also affect the battery life. </w:t>
      </w:r>
      <w:r w:rsidR="00910E7A">
        <w:t xml:space="preserve"> </w:t>
      </w:r>
    </w:p>
    <w:p w14:paraId="07488655" w14:textId="77777777" w:rsidR="004F5991" w:rsidRDefault="004F5991" w:rsidP="004F5991">
      <w:r w:rsidRPr="00622AD2">
        <w:t xml:space="preserve">For </w:t>
      </w:r>
      <w:r w:rsidR="00515FE9" w:rsidRPr="0000051E">
        <w:rPr>
          <w:highlight w:val="yellow"/>
          <w:rPrChange w:id="587" w:author="Lee, Doris" w:date="2021-01-13T16:39:00Z">
            <w:rPr/>
          </w:rPrChange>
        </w:rPr>
        <w:t>V</w:t>
      </w:r>
      <w:r w:rsidRPr="0000051E">
        <w:rPr>
          <w:highlight w:val="yellow"/>
          <w:rPrChange w:id="588" w:author="Lee, Doris" w:date="2021-01-13T16:39:00Z">
            <w:rPr/>
          </w:rPrChange>
        </w:rPr>
        <w:t>anpool</w:t>
      </w:r>
      <w:r w:rsidRPr="00622AD2">
        <w:t xml:space="preserve"> and cutaway vehicles</w:t>
      </w:r>
      <w:r>
        <w:t xml:space="preserve">, commute conditions result in a lot of stop and go traffic, which can be detrimental to vehicle brakes and transmissions. Transmissions can fail around year 7, which can affect residual value. Paratransit vehicles (used for non-profit agencies to provide transportation for schools, etc.) are not used as often, which can result in molding due to condensation.  </w:t>
      </w:r>
    </w:p>
    <w:p w14:paraId="045621E1" w14:textId="77777777" w:rsidR="004F5991" w:rsidRDefault="004F5991" w:rsidP="00D43424">
      <w:pPr>
        <w:pStyle w:val="Heading3"/>
      </w:pPr>
      <w:r>
        <w:t>Asset Maintenance History</w:t>
      </w:r>
    </w:p>
    <w:p w14:paraId="775E74A6" w14:textId="77777777" w:rsidR="001C4C74" w:rsidRDefault="001C4C74" w:rsidP="004F5991">
      <w:r>
        <w:t xml:space="preserve">A detailed database of repair history is maintained for coaches </w:t>
      </w:r>
      <w:r w:rsidR="00035E7A">
        <w:t xml:space="preserve">and </w:t>
      </w:r>
      <w:r w:rsidR="00AE1E55">
        <w:t xml:space="preserve">is </w:t>
      </w:r>
      <w:r>
        <w:t>used extensively to inform the replacement of coaches</w:t>
      </w:r>
      <w:r w:rsidR="003869D3">
        <w:t xml:space="preserve"> (more so than vehicle condition)</w:t>
      </w:r>
      <w:r w:rsidR="003112AF">
        <w:t>, along with mileage</w:t>
      </w:r>
      <w:r>
        <w:t xml:space="preserve">. The decision to retire coaches is based on an individual vehicle by vehicle basis, rather than by fleet. </w:t>
      </w:r>
    </w:p>
    <w:p w14:paraId="7DAE022E" w14:textId="77777777" w:rsidR="004F5991" w:rsidRDefault="004F5991" w:rsidP="004F5991">
      <w:r>
        <w:t xml:space="preserve">Paratransit vehicles </w:t>
      </w:r>
      <w:r w:rsidR="00031C3F">
        <w:t xml:space="preserve">(providing Access service) </w:t>
      </w:r>
      <w:r>
        <w:t>are maintained by contractors and are generally not retired early</w:t>
      </w:r>
      <w:r w:rsidR="00031C3F">
        <w:t xml:space="preserve">, </w:t>
      </w:r>
      <w:r>
        <w:t>unless there is a major engine issue that occurs near its replacement age.</w:t>
      </w:r>
    </w:p>
    <w:p w14:paraId="1796A4E9" w14:textId="080E729B" w:rsidR="004F5991" w:rsidRDefault="004F5991" w:rsidP="004F5991">
      <w:r>
        <w:t>Dial-</w:t>
      </w:r>
      <w:ins w:id="589" w:author="Lee, Doris" w:date="2020-11-25T13:13:00Z">
        <w:r w:rsidR="00B42988">
          <w:t>A</w:t>
        </w:r>
      </w:ins>
      <w:del w:id="590" w:author="Lee, Doris" w:date="2020-11-25T13:13:00Z">
        <w:r w:rsidDel="00B42988">
          <w:delText>a</w:delText>
        </w:r>
      </w:del>
      <w:r>
        <w:t xml:space="preserve">-Ride (DART) and Community Connection vehicles are rarely replaced early unless there are major component failures (i.e., engine, transmission) near the end of life (e.g., 6 months to 1 year), </w:t>
      </w:r>
      <w:r w:rsidR="003112AF">
        <w:t xml:space="preserve">in which case </w:t>
      </w:r>
      <w:r>
        <w:t>the vehicle is retired. Otherwise, rebuild activities and replacements are conducted according to manufacturers’ guidelines.</w:t>
      </w:r>
    </w:p>
    <w:p w14:paraId="09413E6A" w14:textId="77777777" w:rsidR="004F5991" w:rsidRDefault="004F5991" w:rsidP="004F5991">
      <w:r>
        <w:t xml:space="preserve">Replacement decisions for Vanpool and Community Van vehicles are based on a similar approach to what insurance companies use. The salvage value of the vehicle is compared against the repair cost and the cost to providing service. The cost per mile is also a metric that is taken into consideration. </w:t>
      </w:r>
    </w:p>
    <w:p w14:paraId="27040BBA" w14:textId="77777777" w:rsidR="004F5991" w:rsidRDefault="004F5991" w:rsidP="004F5991">
      <w:r>
        <w:t>For non-revenue vehicles, staff look at the vehicle’s lifetime cost</w:t>
      </w:r>
      <w:r w:rsidR="003112AF">
        <w:t xml:space="preserve"> (i.e.,</w:t>
      </w:r>
      <w:r>
        <w:t xml:space="preserve"> the cost to replace vs. repair</w:t>
      </w:r>
      <w:r w:rsidR="003D18A0">
        <w:t>)</w:t>
      </w:r>
      <w:r>
        <w:t xml:space="preserve"> and any significant problems throughout the fleet’s lifetime (e.g., transmission issues with the entire fleet). Most non-revenue vehicles either reach their age threshold</w:t>
      </w:r>
      <w:r w:rsidR="003112AF">
        <w:t>,</w:t>
      </w:r>
      <w:r>
        <w:t xml:space="preserve"> mileage threshold, or are totaled.</w:t>
      </w:r>
    </w:p>
    <w:p w14:paraId="6142A048" w14:textId="77777777" w:rsidR="004F5991" w:rsidRDefault="004F5991" w:rsidP="00D43424">
      <w:pPr>
        <w:pStyle w:val="Heading3"/>
      </w:pPr>
      <w:r>
        <w:t>Asset Condition Information</w:t>
      </w:r>
    </w:p>
    <w:p w14:paraId="540BCF75" w14:textId="210FE23D" w:rsidR="004F5991" w:rsidRDefault="00C13BE5" w:rsidP="004F5991">
      <w:r>
        <w:t xml:space="preserve">The way in which </w:t>
      </w:r>
      <w:r w:rsidR="00031C3F">
        <w:t>asset conditio</w:t>
      </w:r>
      <w:r>
        <w:t xml:space="preserve">n information is used to inform </w:t>
      </w:r>
      <w:r w:rsidR="00031C3F">
        <w:t xml:space="preserve">vehicle replacement varies </w:t>
      </w:r>
      <w:commentRangeStart w:id="591"/>
      <w:commentRangeStart w:id="592"/>
      <w:r w:rsidR="00031C3F">
        <w:t>across</w:t>
      </w:r>
      <w:r w:rsidR="00A16536">
        <w:t xml:space="preserve"> bus</w:t>
      </w:r>
      <w:r w:rsidR="00031C3F">
        <w:t xml:space="preserve"> bases</w:t>
      </w:r>
      <w:commentRangeEnd w:id="591"/>
      <w:r w:rsidR="009B08ED">
        <w:rPr>
          <w:rStyle w:val="CommentReference"/>
        </w:rPr>
        <w:commentReference w:id="591"/>
      </w:r>
      <w:commentRangeEnd w:id="592"/>
      <w:r w:rsidR="00A16536">
        <w:rPr>
          <w:rStyle w:val="CommentReference"/>
        </w:rPr>
        <w:commentReference w:id="592"/>
      </w:r>
      <w:r w:rsidR="00031C3F">
        <w:t xml:space="preserve">. </w:t>
      </w:r>
      <w:r w:rsidR="004F5991">
        <w:t>When coaches are planned for replacement, mechanics</w:t>
      </w:r>
      <w:r>
        <w:t xml:space="preserve"> typically</w:t>
      </w:r>
      <w:r w:rsidR="004F5991">
        <w:t xml:space="preserve"> have a good handle on coach conditions, which helps to prioritize repairs (generally based on how many times they are coming in for repairs or major work). While mechanics have access to condition reports and life to date costs (based on data stored in </w:t>
      </w:r>
      <w:proofErr w:type="spellStart"/>
      <w:r w:rsidR="003112AF">
        <w:t>FleetFocus</w:t>
      </w:r>
      <w:proofErr w:type="spellEnd"/>
      <w:r w:rsidR="003112AF">
        <w:t xml:space="preserve"> </w:t>
      </w:r>
      <w:r w:rsidR="004F5991">
        <w:t>M5</w:t>
      </w:r>
      <w:r w:rsidR="003112AF">
        <w:t>, Metro’s fleet enterprise asset management [EAM])</w:t>
      </w:r>
      <w:r w:rsidR="004F5991">
        <w:t>, it is unclear as to how th</w:t>
      </w:r>
      <w:r w:rsidR="000C61AB">
        <w:t>e</w:t>
      </w:r>
      <w:r w:rsidR="004F5991">
        <w:t xml:space="preserve"> data </w:t>
      </w:r>
      <w:r w:rsidR="00A56DF3">
        <w:t>are</w:t>
      </w:r>
      <w:r w:rsidR="004F5991">
        <w:t xml:space="preserve"> being used, if at all.</w:t>
      </w:r>
      <w:r w:rsidR="00031C3F">
        <w:t xml:space="preserve"> </w:t>
      </w:r>
      <w:r w:rsidR="0051187F">
        <w:t>The condition of a vehicle’s parts</w:t>
      </w:r>
      <w:r w:rsidR="00031C3F">
        <w:t xml:space="preserve"> (e.g., engine, transmission, battery) is</w:t>
      </w:r>
      <w:r w:rsidR="0051187F">
        <w:t xml:space="preserve"> also take</w:t>
      </w:r>
      <w:r w:rsidR="00515FE9">
        <w:t>n</w:t>
      </w:r>
      <w:r w:rsidR="0051187F">
        <w:t xml:space="preserve"> into consideration. </w:t>
      </w:r>
      <w:r w:rsidR="00DF6A4F">
        <w:t>Metro maintains a high condition standard</w:t>
      </w:r>
      <w:r w:rsidR="00031C3F">
        <w:t>;</w:t>
      </w:r>
      <w:r w:rsidR="00DF6A4F">
        <w:t xml:space="preserve"> </w:t>
      </w:r>
      <w:r w:rsidR="00515FE9">
        <w:t xml:space="preserve">however, </w:t>
      </w:r>
      <w:r w:rsidR="00031C3F">
        <w:t>o</w:t>
      </w:r>
      <w:r w:rsidR="00DF6A4F">
        <w:t>nce a fleet is in its last few months of its service life, the maintenance effort may beg</w:t>
      </w:r>
      <w:r w:rsidR="00031C3F">
        <w:t>in</w:t>
      </w:r>
      <w:r w:rsidR="00DF6A4F">
        <w:t xml:space="preserve"> to wind down</w:t>
      </w:r>
      <w:r w:rsidR="00BB5F86">
        <w:t xml:space="preserve"> as further investment is not cost effective.</w:t>
      </w:r>
    </w:p>
    <w:p w14:paraId="211AFC5D" w14:textId="77777777" w:rsidR="004F5991" w:rsidRDefault="004F5991" w:rsidP="004F5991">
      <w:r w:rsidRPr="00031C3F">
        <w:lastRenderedPageBreak/>
        <w:t xml:space="preserve">Access vehicles </w:t>
      </w:r>
      <w:r w:rsidRPr="00D43424">
        <w:t>(which are operated and maintained by a contractor)</w:t>
      </w:r>
      <w:r w:rsidRPr="00031C3F">
        <w:t xml:space="preserve"> follow a </w:t>
      </w:r>
      <w:r w:rsidR="00031C3F" w:rsidRPr="00F63634">
        <w:t xml:space="preserve">preventive maintenance (PM) </w:t>
      </w:r>
      <w:r w:rsidRPr="00031C3F">
        <w:t>schedule and undergo random inspections.</w:t>
      </w:r>
      <w:r>
        <w:t xml:space="preserve"> </w:t>
      </w:r>
    </w:p>
    <w:p w14:paraId="2350369B" w14:textId="77777777" w:rsidR="004F5991" w:rsidRDefault="004F5991" w:rsidP="004F5991">
      <w:r>
        <w:t xml:space="preserve">DART vehicles also undergo random inspections either on the road or at the base. The contractor’s maintenance practices are reviewed and audited to ensure they comply with manufacturer recommendations. While there have been Covid-19 related enhancements, there have not been many safety inspections. Audits are typically conducted every 6 months and random inspections are conducted every quarter. </w:t>
      </w:r>
    </w:p>
    <w:p w14:paraId="574BA256" w14:textId="77777777" w:rsidR="00031C3F" w:rsidRPr="00F63634" w:rsidRDefault="00031C3F" w:rsidP="00031C3F">
      <w:r>
        <w:t xml:space="preserve">For Vanpool </w:t>
      </w:r>
      <w:r w:rsidRPr="00F63634">
        <w:t>and Community Vans, the PM</w:t>
      </w:r>
      <w:r>
        <w:t xml:space="preserve"> </w:t>
      </w:r>
      <w:r w:rsidRPr="00F63634">
        <w:t>schedule is derived from the manufacturer’s recommendations and historical knowledge (i.e., 6 months, 6,000 mileage cycle).</w:t>
      </w:r>
    </w:p>
    <w:p w14:paraId="0B9FA8C5" w14:textId="77777777" w:rsidR="003112AF" w:rsidRDefault="003112AF" w:rsidP="003112AF">
      <w:r>
        <w:t xml:space="preserve">Marine assets also undergo a regular PM schedule (e.g., monthly, quarterly, annual, and bi-annual check lists). In addition, an ultrasonic (UT) scan is conducted on the vessel skin every 5, 10, and 15 years to determine if there are any hulls, interior piping, or other deterioration. Repairs are conducted to extend the useful life.  </w:t>
      </w:r>
    </w:p>
    <w:p w14:paraId="071A33C9" w14:textId="77777777" w:rsidR="004F5991" w:rsidRDefault="004F5991" w:rsidP="004F5991">
      <w:r>
        <w:t>Non-revenue vehicles are on a PM schedule that includes 12</w:t>
      </w:r>
      <w:r w:rsidR="00031C3F">
        <w:t>-</w:t>
      </w:r>
      <w:r>
        <w:t>month</w:t>
      </w:r>
      <w:r w:rsidR="003112AF">
        <w:t xml:space="preserve"> </w:t>
      </w:r>
      <w:r>
        <w:t xml:space="preserve">inspections for most vehicles (and </w:t>
      </w:r>
      <w:r w:rsidR="00031C3F">
        <w:t>four-</w:t>
      </w:r>
      <w:r>
        <w:t xml:space="preserve">month inspections for police pursuit vehicles). Some vehicles that have </w:t>
      </w:r>
      <w:r w:rsidR="003112AF">
        <w:t xml:space="preserve">their </w:t>
      </w:r>
      <w:r>
        <w:t xml:space="preserve">chassis rusting out </w:t>
      </w:r>
      <w:r w:rsidR="003112AF">
        <w:t xml:space="preserve">are </w:t>
      </w:r>
      <w:r>
        <w:t xml:space="preserve">replaced sooner (and are inspected every year). </w:t>
      </w:r>
    </w:p>
    <w:p w14:paraId="13414B90" w14:textId="77777777" w:rsidR="004F5991" w:rsidRDefault="004F5991" w:rsidP="00D43424">
      <w:pPr>
        <w:pStyle w:val="Heading3"/>
      </w:pPr>
      <w:r>
        <w:t>Maintenance and Overhaul Programs</w:t>
      </w:r>
    </w:p>
    <w:p w14:paraId="4AFC86DD" w14:textId="7D1378DF" w:rsidR="00910E7A" w:rsidRDefault="00910E7A" w:rsidP="00D43424">
      <w:r>
        <w:t xml:space="preserve">There is some rotation that is being done to the coaches to even out buses at different bases (to achieve a consistent average age over time), although the Covid-19 pandemic has upended rotation practices and it may take years to </w:t>
      </w:r>
      <w:commentRangeStart w:id="593"/>
      <w:r>
        <w:t>reinstate the lifecycle balance</w:t>
      </w:r>
      <w:commentRangeEnd w:id="593"/>
      <w:r w:rsidR="00137959">
        <w:rPr>
          <w:rStyle w:val="CommentReference"/>
        </w:rPr>
        <w:commentReference w:id="593"/>
      </w:r>
      <w:r>
        <w:t xml:space="preserve">. An oil analysis is conducted on vehicles to determine engine performance. For hybrid vehicles, Metro takes a proactive approach to maintaining the fleet. Energy storage systems </w:t>
      </w:r>
      <w:ins w:id="594" w:author="Lee, Doris" w:date="2021-02-01T16:18:00Z">
        <w:r w:rsidR="00670ED2">
          <w:t xml:space="preserve">(ESS) </w:t>
        </w:r>
      </w:ins>
      <w:r>
        <w:t xml:space="preserve">are replaced </w:t>
      </w:r>
      <w:del w:id="595" w:author="Richter, Nicholas" w:date="2021-01-27T11:53:00Z">
        <w:r w:rsidDel="00031D22">
          <w:delText>sooner (before they fail).</w:delText>
        </w:r>
      </w:del>
      <w:ins w:id="596" w:author="Richter, Nicholas" w:date="2021-01-27T11:53:00Z">
        <w:del w:id="597" w:author="Lee, Doris" w:date="2021-02-01T16:18:00Z">
          <w:r w:rsidR="00031D22" w:rsidDel="00670ED2">
            <w:delText xml:space="preserve"> </w:delText>
          </w:r>
        </w:del>
      </w:ins>
      <w:ins w:id="598" w:author="Richter, Nicholas" w:date="2021-01-27T11:54:00Z">
        <w:r w:rsidR="00031D22">
          <w:t xml:space="preserve">in order to avoid premature failure in related systems, such as the drive system. </w:t>
        </w:r>
      </w:ins>
      <w:ins w:id="599" w:author="Richter, Nicholas" w:date="2021-01-27T11:55:00Z">
        <w:r w:rsidR="00031D22">
          <w:t>Failure of the energy storage system is often predicted by issues in related systems.</w:t>
        </w:r>
      </w:ins>
    </w:p>
    <w:p w14:paraId="1699ED5E" w14:textId="07CCF7C1" w:rsidR="00BC676A" w:rsidRDefault="00BC676A" w:rsidP="00D43424">
      <w:r>
        <w:t xml:space="preserve">Overhauls are conducted on trolley buses to extend the life by an additional 10 years. In the past, Metro would replace the transmission and engines </w:t>
      </w:r>
      <w:r w:rsidR="005E04C5">
        <w:t xml:space="preserve">of revenue coaches </w:t>
      </w:r>
      <w:r>
        <w:t xml:space="preserve">and repaint at a certain age, </w:t>
      </w:r>
      <w:r w:rsidR="003112AF">
        <w:t xml:space="preserve">but </w:t>
      </w:r>
      <w:r>
        <w:t>it now replaces components on an as-fail</w:t>
      </w:r>
      <w:ins w:id="600" w:author="Lee, Doris" w:date="2020-11-25T11:47:00Z">
        <w:r w:rsidR="005478EA">
          <w:t xml:space="preserve"> (rather than scheduled)</w:t>
        </w:r>
      </w:ins>
      <w:r>
        <w:t xml:space="preserve"> basis. This decision was primarily cost-driven, especially given the cost to conduct these activities on the newer hybrid coaches is so much more expensive. </w:t>
      </w:r>
    </w:p>
    <w:p w14:paraId="2A33FDC0" w14:textId="77777777" w:rsidR="00031C3F" w:rsidRDefault="00031C3F" w:rsidP="00031C3F">
      <w:r>
        <w:t>Access vehicles normally average 30</w:t>
      </w:r>
      <w:r w:rsidR="00515FE9">
        <w:t>,000</w:t>
      </w:r>
      <w:r>
        <w:t xml:space="preserve">-35,000 miles per year. Vehicles are rotated across </w:t>
      </w:r>
      <w:commentRangeStart w:id="601"/>
      <w:r>
        <w:t>bases</w:t>
      </w:r>
      <w:commentRangeEnd w:id="601"/>
      <w:r w:rsidR="00137959">
        <w:rPr>
          <w:rStyle w:val="CommentReference"/>
        </w:rPr>
        <w:commentReference w:id="601"/>
      </w:r>
      <w:r>
        <w:t xml:space="preserve"> to even out the mileage. </w:t>
      </w:r>
    </w:p>
    <w:p w14:paraId="6BD358EB" w14:textId="77777777" w:rsidR="00066DE3" w:rsidRDefault="004A3755" w:rsidP="00D43424">
      <w:r>
        <w:t>Community Access</w:t>
      </w:r>
      <w:r w:rsidR="00066DE3">
        <w:t xml:space="preserve"> vehicles are also rotated to even out usage. </w:t>
      </w:r>
      <w:r w:rsidR="00C12667">
        <w:t>Of the 190 vehic</w:t>
      </w:r>
      <w:r w:rsidR="00610A9A">
        <w:t xml:space="preserve">les in the fleet, less than five </w:t>
      </w:r>
      <w:r>
        <w:t>v</w:t>
      </w:r>
      <w:r w:rsidR="00C12667">
        <w:t xml:space="preserve">ehicles reach 20,000 miles/year. </w:t>
      </w:r>
    </w:p>
    <w:p w14:paraId="26071221" w14:textId="23C49D72" w:rsidR="00031C3F" w:rsidRDefault="00031C3F" w:rsidP="00031C3F">
      <w:r>
        <w:t xml:space="preserve">Vanpool vehicles undergo normal </w:t>
      </w:r>
      <w:r w:rsidRPr="000F7783">
        <w:t xml:space="preserve">preventive maintenance activities. An internal report is generated to look at to-date operating costs and daily usage. Vehicles need to run </w:t>
      </w:r>
      <w:r w:rsidR="000C61AB" w:rsidRPr="000F7783">
        <w:t>every day</w:t>
      </w:r>
      <w:r w:rsidRPr="000F7783">
        <w:t xml:space="preserve"> </w:t>
      </w:r>
      <w:proofErr w:type="gramStart"/>
      <w:r w:rsidRPr="000F7783">
        <w:t>in order for</w:t>
      </w:r>
      <w:proofErr w:type="gramEnd"/>
      <w:r w:rsidRPr="000F7783">
        <w:t xml:space="preserve"> them to run efficiently, otherwise there is a high cost to maintain.</w:t>
      </w:r>
      <w:r>
        <w:t xml:space="preserve"> </w:t>
      </w:r>
    </w:p>
    <w:p w14:paraId="784F3F0C" w14:textId="77777777" w:rsidR="003112AF" w:rsidRDefault="003112AF" w:rsidP="003112AF">
      <w:r>
        <w:t xml:space="preserve">The Marine Division conducts major engine rebuilds following manufacturer recommendations, based on load and fuel going through the engine. </w:t>
      </w:r>
      <w:r w:rsidR="00031C3F">
        <w:t>T</w:t>
      </w:r>
      <w:r>
        <w:t>he engine is replaced</w:t>
      </w:r>
      <w:r w:rsidR="00031C3F">
        <w:t xml:space="preserve"> at midlife</w:t>
      </w:r>
      <w:r>
        <w:t xml:space="preserve">. </w:t>
      </w:r>
    </w:p>
    <w:p w14:paraId="13329F01" w14:textId="77777777" w:rsidR="00910E7A" w:rsidRDefault="00910E7A" w:rsidP="00910E7A">
      <w:r>
        <w:lastRenderedPageBreak/>
        <w:t>For non-revenue vehicles, most of the vehicles used for base operations undergo an analysis of the mileage and vehicles are swapped among bases to even out the usage. Heavy duty vehicles undergo engine swaps and midlife hydraulic and boom overhauls.</w:t>
      </w:r>
    </w:p>
    <w:p w14:paraId="180AB5B8" w14:textId="77777777" w:rsidR="004F5991" w:rsidRDefault="004F5991" w:rsidP="00D43424">
      <w:pPr>
        <w:pStyle w:val="Heading3"/>
      </w:pPr>
      <w:r>
        <w:t>Lifecycle Costs</w:t>
      </w:r>
    </w:p>
    <w:p w14:paraId="6DEA0AD7" w14:textId="17230CAA" w:rsidR="00DF6A4F" w:rsidRDefault="00DF6A4F" w:rsidP="00DF6A4F">
      <w:r w:rsidRPr="000F7783">
        <w:t xml:space="preserve">All maintenance costs for buses are tracked in </w:t>
      </w:r>
      <w:proofErr w:type="spellStart"/>
      <w:r w:rsidR="007B0265" w:rsidRPr="000F7783">
        <w:t>FleetFocus</w:t>
      </w:r>
      <w:proofErr w:type="spellEnd"/>
      <w:r w:rsidR="007B0265" w:rsidRPr="000F7783">
        <w:t xml:space="preserve"> </w:t>
      </w:r>
      <w:r w:rsidRPr="000F7783">
        <w:t xml:space="preserve">M5 and discussions with Contract Procurement help identify whether there are any </w:t>
      </w:r>
      <w:commentRangeStart w:id="602"/>
      <w:r w:rsidRPr="000F7783">
        <w:t>significant</w:t>
      </w:r>
      <w:r w:rsidR="00A16536">
        <w:t xml:space="preserve"> cost</w:t>
      </w:r>
      <w:r w:rsidRPr="000F7783">
        <w:t xml:space="preserve"> deviations</w:t>
      </w:r>
      <w:commentRangeEnd w:id="602"/>
      <w:r w:rsidR="00137959">
        <w:rPr>
          <w:rStyle w:val="CommentReference"/>
        </w:rPr>
        <w:commentReference w:id="602"/>
      </w:r>
      <w:r w:rsidRPr="000F7783">
        <w:t>. The cost per</w:t>
      </w:r>
      <w:r>
        <w:t xml:space="preserve"> fleet is monitored and factors into the decision to retire a fleet, but costs are not directly compared to replacement costs. The Vehicle Maintenance – Technical Services (VMDM) group tracks lifecycle costs at all bases.</w:t>
      </w:r>
    </w:p>
    <w:p w14:paraId="39174732" w14:textId="77777777" w:rsidR="00060BA4" w:rsidRDefault="00060BA4" w:rsidP="00D43424">
      <w:r>
        <w:t>For Access vehicles, lifecycle costs are not tracked since the service is contracted out. Lifecycle maintenance costs are only reviewed if the contractor mentions significant issues with the vehicles</w:t>
      </w:r>
      <w:r w:rsidR="007B0265">
        <w:t>.</w:t>
      </w:r>
    </w:p>
    <w:p w14:paraId="4D13099A" w14:textId="77777777" w:rsidR="00DF6A4F" w:rsidRDefault="00DF6A4F" w:rsidP="00DF6A4F">
      <w:r w:rsidRPr="00D43424">
        <w:t>Community Access</w:t>
      </w:r>
      <w:r w:rsidRPr="007B0265">
        <w:t xml:space="preserve"> practices</w:t>
      </w:r>
      <w:r>
        <w:t xml:space="preserve"> right sizing of its fleet; vehicles are provided to agencies and if the usage is not </w:t>
      </w:r>
      <w:proofErr w:type="gramStart"/>
      <w:r>
        <w:t>sufficient</w:t>
      </w:r>
      <w:proofErr w:type="gramEnd"/>
      <w:r>
        <w:t xml:space="preserve"> (in terms of the number of users), then there will be a switch to smaller vehicles. </w:t>
      </w:r>
    </w:p>
    <w:p w14:paraId="6E643AE0" w14:textId="77777777" w:rsidR="00147863" w:rsidRDefault="00147863" w:rsidP="00D43424">
      <w:r>
        <w:t>Van</w:t>
      </w:r>
      <w:r w:rsidR="00824C47">
        <w:t>p</w:t>
      </w:r>
      <w:r>
        <w:t xml:space="preserve">ool </w:t>
      </w:r>
      <w:r w:rsidR="004514F3">
        <w:t>tracks</w:t>
      </w:r>
      <w:r w:rsidR="002759AE">
        <w:t xml:space="preserve"> and reports on operations and maintenance (O&amp;M) costs per mile</w:t>
      </w:r>
      <w:r w:rsidR="004514F3">
        <w:t xml:space="preserve"> </w:t>
      </w:r>
      <w:r>
        <w:t xml:space="preserve">in </w:t>
      </w:r>
      <w:proofErr w:type="spellStart"/>
      <w:r w:rsidR="007B0265">
        <w:t>FleetFocus</w:t>
      </w:r>
      <w:proofErr w:type="spellEnd"/>
      <w:r w:rsidR="007B0265">
        <w:t xml:space="preserve"> </w:t>
      </w:r>
      <w:r>
        <w:t xml:space="preserve">M5. While it tracks maintenance expenses, </w:t>
      </w:r>
      <w:r w:rsidR="00961027">
        <w:t xml:space="preserve">it was uncertain at the time of this analysis whether and how these expenses inform key decisions. </w:t>
      </w:r>
    </w:p>
    <w:p w14:paraId="16338CBA" w14:textId="77777777" w:rsidR="00811788" w:rsidRDefault="00811788" w:rsidP="00D43424">
      <w:commentRangeStart w:id="603"/>
      <w:r>
        <w:t xml:space="preserve">Lifecycle costs for water taxis are not being tracked, given replacements are </w:t>
      </w:r>
      <w:r w:rsidR="002E0DBF">
        <w:t>a large cost (~$20 million) and it is unlikely maintenance costs will exceed replacement costs</w:t>
      </w:r>
      <w:commentRangeEnd w:id="603"/>
      <w:r w:rsidR="00134714">
        <w:rPr>
          <w:rStyle w:val="CommentReference"/>
        </w:rPr>
        <w:commentReference w:id="603"/>
      </w:r>
      <w:r w:rsidR="002E0DBF">
        <w:t xml:space="preserve">. </w:t>
      </w:r>
      <w:r w:rsidR="002759AE">
        <w:t xml:space="preserve">The current program within the Marine Division has the capability to track </w:t>
      </w:r>
      <w:r w:rsidR="006B5ED7">
        <w:t>lifecycle</w:t>
      </w:r>
      <w:r w:rsidR="002759AE">
        <w:t xml:space="preserve"> costs, but resources are limited to conduct such an analysis. </w:t>
      </w:r>
    </w:p>
    <w:p w14:paraId="71B1D72A" w14:textId="45B9E12B" w:rsidR="00DF6A4F" w:rsidRDefault="00DF6A4F" w:rsidP="00DF6A4F">
      <w:r>
        <w:t xml:space="preserve">For non-revenue vehicles, staff </w:t>
      </w:r>
      <w:del w:id="604" w:author="Richter, Nicholas" w:date="2021-01-27T11:56:00Z">
        <w:r w:rsidDel="00031D22">
          <w:delText xml:space="preserve">look </w:delText>
        </w:r>
      </w:del>
      <w:ins w:id="605" w:author="Richter, Nicholas" w:date="2021-01-27T11:56:00Z">
        <w:r w:rsidR="00031D22">
          <w:t>analyze</w:t>
        </w:r>
      </w:ins>
      <w:del w:id="606" w:author="Richter, Nicholas" w:date="2021-01-27T11:56:00Z">
        <w:r w:rsidDel="00031D22">
          <w:delText>at</w:delText>
        </w:r>
      </w:del>
      <w:r>
        <w:t xml:space="preserve"> the cost to repair versus the cost to replace analysis on major vehicles, based on current age.</w:t>
      </w:r>
    </w:p>
    <w:p w14:paraId="4E98536E" w14:textId="77777777" w:rsidR="004F5991" w:rsidRDefault="004F5991" w:rsidP="00991551">
      <w:pPr>
        <w:pStyle w:val="Heading4"/>
      </w:pPr>
      <w:r>
        <w:t>Additional Considerations</w:t>
      </w:r>
    </w:p>
    <w:p w14:paraId="44C56F76" w14:textId="77777777" w:rsidR="004F5991" w:rsidRDefault="004F5991" w:rsidP="004F5991">
      <w:r>
        <w:t>Additional consideration that Metro staff identified include:</w:t>
      </w:r>
    </w:p>
    <w:p w14:paraId="6551ED2A" w14:textId="164BC00B" w:rsidR="009472E1" w:rsidRDefault="00042D20" w:rsidP="009472E1">
      <w:pPr>
        <w:pStyle w:val="ListParagraph"/>
        <w:numPr>
          <w:ilvl w:val="0"/>
          <w:numId w:val="13"/>
        </w:numPr>
      </w:pPr>
      <w:r>
        <w:t>The optimal replacement of hybrid and battery-electric bus fleets is largely unknown</w:t>
      </w:r>
      <w:r w:rsidR="009472E1">
        <w:t xml:space="preserve"> given </w:t>
      </w:r>
      <w:r w:rsidR="00060BA4">
        <w:t>there is no historical knowledge to inform the replacement of either</w:t>
      </w:r>
      <w:r w:rsidR="007B0265">
        <w:t>; the oldest hybrid and battery-electric fleets are 12 years old and 5 years old, respectively</w:t>
      </w:r>
      <w:r w:rsidR="00060BA4">
        <w:t xml:space="preserve">. There are uncertainties surrounding how the technology of the propulsion system will ultimately affect the useful life. </w:t>
      </w:r>
      <w:del w:id="607" w:author="Richter, Nicholas" w:date="2021-01-27T11:57:00Z">
        <w:r w:rsidR="00910E7A" w:rsidDel="00031D22">
          <w:delText>Hybrid vehicles have become maintenance intensive in the last years of their lives.</w:delText>
        </w:r>
      </w:del>
      <w:ins w:id="608" w:author="Richter, Nicholas" w:date="2021-01-27T11:57:00Z">
        <w:r w:rsidR="00031D22">
          <w:t xml:space="preserve"> </w:t>
        </w:r>
        <w:proofErr w:type="gramStart"/>
        <w:r w:rsidR="00031D22">
          <w:t>In particular, advances</w:t>
        </w:r>
        <w:proofErr w:type="gramEnd"/>
        <w:r w:rsidR="00031D22">
          <w:t xml:space="preserve"> in replacement components make failure of older, orig</w:t>
        </w:r>
      </w:ins>
      <w:ins w:id="609" w:author="Richter, Nicholas" w:date="2021-01-27T11:58:00Z">
        <w:r w:rsidR="00031D22">
          <w:t>inal components a less reliable predictor of future useful life.</w:t>
        </w:r>
      </w:ins>
      <w:ins w:id="610" w:author="Richter, Nicholas" w:date="2021-01-27T11:59:00Z">
        <w:r w:rsidR="00031D22">
          <w:t xml:space="preserve"> </w:t>
        </w:r>
      </w:ins>
      <w:del w:id="611" w:author="Richter, Nicholas" w:date="2021-01-27T11:59:00Z">
        <w:r w:rsidR="00910E7A" w:rsidDel="00031D22">
          <w:delText xml:space="preserve"> </w:delText>
        </w:r>
      </w:del>
    </w:p>
    <w:p w14:paraId="1304424C" w14:textId="77777777" w:rsidR="004F5991" w:rsidRDefault="004F5991" w:rsidP="004F5991">
      <w:pPr>
        <w:pStyle w:val="ListParagraph"/>
        <w:numPr>
          <w:ilvl w:val="0"/>
          <w:numId w:val="13"/>
        </w:numPr>
      </w:pPr>
      <w:r>
        <w:t xml:space="preserve">Due to budget constraints, Metro will need to keep buses longer—while approximately 144 buses will be retired due to a decrease in service resulting in the Covid-19 pandemic, only 53 buses are planned for replacement between now and 2025. Hybrid buses will be kept longer due to these budget constraints but as Metro holds onto older fleet for longer, it will be important to look to the data to inform how best to phase retirements. </w:t>
      </w:r>
    </w:p>
    <w:p w14:paraId="25700F83" w14:textId="77777777" w:rsidR="00060BA4" w:rsidRDefault="00060BA4" w:rsidP="004F5991">
      <w:pPr>
        <w:pStyle w:val="ListParagraph"/>
        <w:numPr>
          <w:ilvl w:val="0"/>
          <w:numId w:val="13"/>
        </w:numPr>
      </w:pPr>
      <w:r>
        <w:t xml:space="preserve">Bus retirements are phased over </w:t>
      </w:r>
      <w:proofErr w:type="gramStart"/>
      <w:r>
        <w:t>a number of</w:t>
      </w:r>
      <w:proofErr w:type="gramEnd"/>
      <w:r>
        <w:t xml:space="preserve"> years. A large fleet, for example, can be phased out over the course of 4 to 6 years. That can translate to keeping buses between 12 to 16 years</w:t>
      </w:r>
      <w:r w:rsidR="00910E7A">
        <w:t xml:space="preserve"> before they are retired</w:t>
      </w:r>
      <w:r>
        <w:t xml:space="preserve">. </w:t>
      </w:r>
    </w:p>
    <w:p w14:paraId="570FED61" w14:textId="77777777" w:rsidR="003869D3" w:rsidRPr="00D43424" w:rsidRDefault="003869D3" w:rsidP="004F5991">
      <w:pPr>
        <w:pStyle w:val="ListParagraph"/>
        <w:numPr>
          <w:ilvl w:val="0"/>
          <w:numId w:val="13"/>
        </w:numPr>
      </w:pPr>
      <w:r w:rsidRPr="00D43424">
        <w:t xml:space="preserve">The Covid-19 pandemic has resulted in numerous revisions to Metro’s fleet replacement plan (16 times at the time of this study), having to balance planned replacements with which buses </w:t>
      </w:r>
      <w:r w:rsidRPr="00D43424">
        <w:lastRenderedPageBreak/>
        <w:t xml:space="preserve">to take out of service first. The pandemic has made it difficult to </w:t>
      </w:r>
      <w:proofErr w:type="gramStart"/>
      <w:r w:rsidRPr="00D43424">
        <w:t>plan for the future</w:t>
      </w:r>
      <w:proofErr w:type="gramEnd"/>
      <w:r w:rsidRPr="00D43424">
        <w:t xml:space="preserve">, as its full impact is still unknown. </w:t>
      </w:r>
    </w:p>
    <w:p w14:paraId="19128572" w14:textId="46540BD0" w:rsidR="00DF6A4F" w:rsidRDefault="00DF6A4F" w:rsidP="004F5991">
      <w:pPr>
        <w:pStyle w:val="ListParagraph"/>
        <w:numPr>
          <w:ilvl w:val="0"/>
          <w:numId w:val="13"/>
        </w:numPr>
      </w:pPr>
      <w:r w:rsidRPr="00D43424">
        <w:t xml:space="preserve">Metro’s zero emission (by 2035) and climate goals will supersede lifecycle cost goals, which will require Metro to find ways to maintain its </w:t>
      </w:r>
      <w:r w:rsidR="009C2239" w:rsidRPr="00E347E7">
        <w:t>zero-emission</w:t>
      </w:r>
      <w:r w:rsidRPr="00D43424">
        <w:t xml:space="preserve"> fleet cost effectively and </w:t>
      </w:r>
      <w:r w:rsidR="006C6BBB">
        <w:t>maintain</w:t>
      </w:r>
      <w:r w:rsidR="00A16536">
        <w:t xml:space="preserve"> a balance between </w:t>
      </w:r>
      <w:commentRangeStart w:id="612"/>
      <w:r w:rsidRPr="00D43424">
        <w:t>keeping vehicles in service that are aging out, and retiring them</w:t>
      </w:r>
      <w:commentRangeEnd w:id="612"/>
      <w:r w:rsidR="00134714">
        <w:rPr>
          <w:rStyle w:val="CommentReference"/>
        </w:rPr>
        <w:commentReference w:id="612"/>
      </w:r>
      <w:r w:rsidR="0059734A">
        <w:t xml:space="preserve"> before they are no longer economical to keep in service</w:t>
      </w:r>
      <w:r w:rsidRPr="00D43424">
        <w:t xml:space="preserve">. </w:t>
      </w:r>
    </w:p>
    <w:p w14:paraId="7A4070E8" w14:textId="77777777" w:rsidR="007B0265" w:rsidRDefault="007B0265" w:rsidP="007B0265">
      <w:pPr>
        <w:pStyle w:val="ListParagraph"/>
        <w:numPr>
          <w:ilvl w:val="0"/>
          <w:numId w:val="13"/>
        </w:numPr>
        <w:rPr>
          <w:highlight w:val="yellow"/>
        </w:rPr>
      </w:pPr>
      <w:r w:rsidRPr="00A56C88">
        <w:rPr>
          <w:highlight w:val="yellow"/>
        </w:rPr>
        <w:t>Metro’s spare ratio is now 30%, an</w:t>
      </w:r>
      <w:r>
        <w:rPr>
          <w:highlight w:val="yellow"/>
        </w:rPr>
        <w:t xml:space="preserve">d there is </w:t>
      </w:r>
      <w:r w:rsidRPr="00A56C88">
        <w:rPr>
          <w:highlight w:val="yellow"/>
        </w:rPr>
        <w:t>hesitation from Vehicle Maintenance to retire surplus buses. Maintaining them in the active fleet, however, can impact Metro’s performance measures.</w:t>
      </w:r>
      <w:r w:rsidRPr="00A56C88">
        <w:rPr>
          <w:rStyle w:val="FootnoteReference"/>
          <w:highlight w:val="yellow"/>
        </w:rPr>
        <w:footnoteReference w:id="6"/>
      </w:r>
      <w:r w:rsidRPr="00A56C88">
        <w:rPr>
          <w:highlight w:val="yellow"/>
        </w:rPr>
        <w:t xml:space="preserve"> </w:t>
      </w:r>
    </w:p>
    <w:p w14:paraId="2B4E91AA" w14:textId="77777777" w:rsidR="00F94298" w:rsidRDefault="009C2239" w:rsidP="00D43424">
      <w:pPr>
        <w:pStyle w:val="Heading2"/>
      </w:pPr>
      <w:bookmarkStart w:id="613" w:name="_Toc63178085"/>
      <w:bookmarkStart w:id="614" w:name="_Ref71818967"/>
      <w:commentRangeStart w:id="615"/>
      <w:commentRangeStart w:id="616"/>
      <w:r w:rsidRPr="000F7783">
        <w:t>Analysis of Maintenance Records</w:t>
      </w:r>
      <w:commentRangeEnd w:id="615"/>
      <w:r w:rsidR="00134714">
        <w:rPr>
          <w:rStyle w:val="CommentReference"/>
          <w:rFonts w:asciiTheme="minorHAnsi" w:eastAsiaTheme="minorHAnsi" w:hAnsiTheme="minorHAnsi" w:cstheme="minorBidi"/>
          <w:color w:val="auto"/>
        </w:rPr>
        <w:commentReference w:id="615"/>
      </w:r>
      <w:bookmarkEnd w:id="613"/>
      <w:bookmarkEnd w:id="614"/>
      <w:commentRangeEnd w:id="616"/>
    </w:p>
    <w:p w14:paraId="48D8DDD1" w14:textId="08FC0D68" w:rsidR="00CB70B0" w:rsidRDefault="00CB6107" w:rsidP="00991551">
      <w:pPr>
        <w:rPr>
          <w:ins w:id="617" w:author="Richter, Nicholas" w:date="2021-01-27T12:02:00Z"/>
        </w:rPr>
      </w:pPr>
      <w:r>
        <w:t xml:space="preserve">WSP conducted </w:t>
      </w:r>
      <w:del w:id="618" w:author="Richter, Nicholas" w:date="2021-01-27T12:01:00Z">
        <w:r w:rsidDel="004E024A">
          <w:delText>t</w:delText>
        </w:r>
        <w:r w:rsidR="00D36BAC" w:rsidDel="004E024A">
          <w:delText>hree</w:delText>
        </w:r>
        <w:r w:rsidR="006E435C" w:rsidDel="004E024A">
          <w:delText xml:space="preserve"> </w:delText>
        </w:r>
        <w:r w:rsidDel="004E024A">
          <w:delText>different</w:delText>
        </w:r>
      </w:del>
      <w:ins w:id="619" w:author="Richter, Nicholas" w:date="2021-01-27T12:01:00Z">
        <w:r w:rsidR="004E024A">
          <w:t>multiple</w:t>
        </w:r>
      </w:ins>
      <w:r>
        <w:t xml:space="preserve"> analyses</w:t>
      </w:r>
      <w:r w:rsidR="006E435C">
        <w:t xml:space="preserve"> </w:t>
      </w:r>
      <w:r>
        <w:t xml:space="preserve">to inform the useful life benchmark recommendations and better understand factors impacting costs of ownership. The analyses were performed using ten years of data exported by </w:t>
      </w:r>
      <w:r w:rsidR="00D36BAC">
        <w:t>Metro</w:t>
      </w:r>
      <w:r>
        <w:t xml:space="preserve"> from the </w:t>
      </w:r>
      <w:proofErr w:type="spellStart"/>
      <w:r>
        <w:t>FleetFocus</w:t>
      </w:r>
      <w:proofErr w:type="spellEnd"/>
      <w:r>
        <w:t xml:space="preserve"> M5 system, including an asset </w:t>
      </w:r>
      <w:r w:rsidR="006E435C">
        <w:t>inventory</w:t>
      </w:r>
      <w:r>
        <w:t xml:space="preserve">, work order details, job details, and domain lists for decoding values in the maintenance records. </w:t>
      </w:r>
      <w:ins w:id="620" w:author="Richter, Nicholas" w:date="2021-01-27T12:02:00Z">
        <w:r w:rsidR="004E024A">
          <w:t>The data includes information from both current and retired buses across all bus</w:t>
        </w:r>
      </w:ins>
      <w:ins w:id="621" w:author="Richter, Nicholas" w:date="2021-01-27T12:03:00Z">
        <w:r w:rsidR="004E024A">
          <w:t xml:space="preserve"> fuel type and length combination</w:t>
        </w:r>
      </w:ins>
      <w:ins w:id="622" w:author="Richter, Nicholas" w:date="2021-01-27T12:02:00Z">
        <w:r w:rsidR="004E024A">
          <w:t xml:space="preserve">. </w:t>
        </w:r>
      </w:ins>
    </w:p>
    <w:p w14:paraId="43BAA3BE" w14:textId="7F41970E" w:rsidR="004E024A" w:rsidRPr="00991551" w:rsidRDefault="004E024A" w:rsidP="00991551">
      <w:ins w:id="623" w:author="Richter, Nicholas" w:date="2021-01-27T12:02:00Z">
        <w:r>
          <w:t>The results of the analyses are presented in this section.</w:t>
        </w:r>
      </w:ins>
    </w:p>
    <w:p w14:paraId="7F11A776" w14:textId="11F9343C" w:rsidR="00CB6107" w:rsidRPr="00991551" w:rsidRDefault="00CB6107">
      <w:pPr>
        <w:pStyle w:val="ListParagraph"/>
        <w:numPr>
          <w:ilvl w:val="0"/>
          <w:numId w:val="21"/>
        </w:numPr>
      </w:pPr>
      <w:bookmarkStart w:id="624" w:name="_Hlk62488618"/>
      <w:r>
        <w:rPr>
          <w:b/>
          <w:bCs/>
        </w:rPr>
        <w:t>Analysis o</w:t>
      </w:r>
      <w:r w:rsidR="00405707">
        <w:rPr>
          <w:b/>
          <w:bCs/>
        </w:rPr>
        <w:t xml:space="preserve">f maintenance costs per year </w:t>
      </w:r>
      <w:r>
        <w:t xml:space="preserve">to determine whether costs were significantly increasing over the life of the asset measured using mileage instead of asset age. </w:t>
      </w:r>
    </w:p>
    <w:p w14:paraId="719E6735" w14:textId="3F18DCC6" w:rsidR="0090261C" w:rsidDel="00D918C3" w:rsidRDefault="0090261C">
      <w:pPr>
        <w:pStyle w:val="ListParagraph"/>
        <w:numPr>
          <w:ilvl w:val="0"/>
          <w:numId w:val="20"/>
        </w:numPr>
        <w:rPr>
          <w:del w:id="625" w:author="Lee, Doris" w:date="2021-01-29T14:51:00Z"/>
        </w:rPr>
        <w:pPrChange w:id="626" w:author="Lee, Doris" w:date="2021-01-29T14:51:00Z">
          <w:pPr>
            <w:jc w:val="center"/>
          </w:pPr>
        </w:pPrChange>
      </w:pPr>
      <w:commentRangeStart w:id="627"/>
      <w:r w:rsidRPr="00991551">
        <w:rPr>
          <w:b/>
        </w:rPr>
        <w:t xml:space="preserve">Analysis of </w:t>
      </w:r>
      <w:r w:rsidR="00CB6107">
        <w:rPr>
          <w:b/>
        </w:rPr>
        <w:t xml:space="preserve">frequency of service needs </w:t>
      </w:r>
      <w:commentRangeEnd w:id="627"/>
      <w:r w:rsidR="00294613">
        <w:rPr>
          <w:rStyle w:val="CommentReference"/>
        </w:rPr>
        <w:commentReference w:id="627"/>
      </w:r>
      <w:r w:rsidR="00CB6107">
        <w:t xml:space="preserve">to </w:t>
      </w:r>
      <w:r w:rsidRPr="00D43424">
        <w:t xml:space="preserve">determine </w:t>
      </w:r>
      <w:r>
        <w:t xml:space="preserve">whether there are </w:t>
      </w:r>
      <w:r w:rsidRPr="00D43424">
        <w:t xml:space="preserve">any key trends or patterns </w:t>
      </w:r>
      <w:r>
        <w:t xml:space="preserve">between </w:t>
      </w:r>
      <w:r w:rsidRPr="00D43424">
        <w:t xml:space="preserve">vehicle age and the </w:t>
      </w:r>
      <w:r w:rsidRPr="000F7783">
        <w:t xml:space="preserve">number of preventive maintenance and corrective maintenance work orders </w:t>
      </w:r>
      <w:r>
        <w:t xml:space="preserve">conducted </w:t>
      </w:r>
      <w:r w:rsidRPr="000F7783">
        <w:t>across Metro’s fleets</w:t>
      </w:r>
      <w:r w:rsidR="005536E3">
        <w:t xml:space="preserve"> (i.e., whether </w:t>
      </w:r>
      <w:r w:rsidR="00FF73C6">
        <w:t xml:space="preserve">there is any correlation between </w:t>
      </w:r>
      <w:r w:rsidR="005536E3">
        <w:t xml:space="preserve">age </w:t>
      </w:r>
      <w:r w:rsidR="00FF73C6">
        <w:t xml:space="preserve">and </w:t>
      </w:r>
      <w:r w:rsidR="005536E3">
        <w:t xml:space="preserve">the </w:t>
      </w:r>
      <w:r w:rsidRPr="000F7783">
        <w:t xml:space="preserve">number of corrective maintenance work orders, </w:t>
      </w:r>
      <w:r w:rsidR="00FF73C6">
        <w:t xml:space="preserve">maintenance </w:t>
      </w:r>
      <w:r w:rsidRPr="000F7783">
        <w:t>costs, number of trouble calls, and downtime</w:t>
      </w:r>
      <w:r w:rsidR="00FF73C6">
        <w:t>)</w:t>
      </w:r>
      <w:r w:rsidRPr="000F7783">
        <w:t>.</w:t>
      </w:r>
      <w:r>
        <w:t xml:space="preserve"> </w:t>
      </w:r>
    </w:p>
    <w:p w14:paraId="37DA5FC9" w14:textId="77777777" w:rsidR="00D918C3" w:rsidRDefault="00D918C3" w:rsidP="0090261C">
      <w:pPr>
        <w:pStyle w:val="ListParagraph"/>
        <w:numPr>
          <w:ilvl w:val="0"/>
          <w:numId w:val="20"/>
        </w:numPr>
        <w:rPr>
          <w:ins w:id="628" w:author="Lee, Doris" w:date="2021-01-29T14:51:00Z"/>
        </w:rPr>
      </w:pPr>
    </w:p>
    <w:p w14:paraId="438F121A" w14:textId="7FC12EBA" w:rsidR="00294613" w:rsidDel="004E024A" w:rsidRDefault="00294613">
      <w:pPr>
        <w:pStyle w:val="ListParagraph"/>
        <w:numPr>
          <w:ilvl w:val="0"/>
          <w:numId w:val="20"/>
        </w:numPr>
        <w:rPr>
          <w:del w:id="629" w:author="Richter, Nicholas" w:date="2021-01-27T12:05:00Z"/>
        </w:rPr>
      </w:pPr>
      <w:commentRangeStart w:id="630"/>
      <w:commentRangeStart w:id="631"/>
      <w:r w:rsidRPr="00D918C3">
        <w:rPr>
          <w:b/>
          <w:rPrChange w:id="632" w:author="Lee, Doris" w:date="2021-01-29T14:51:00Z">
            <w:rPr/>
          </w:rPrChange>
        </w:rPr>
        <w:t xml:space="preserve">Analysis of total cost of ownership </w:t>
      </w:r>
      <w:commentRangeEnd w:id="630"/>
      <w:r>
        <w:rPr>
          <w:rStyle w:val="CommentReference"/>
        </w:rPr>
        <w:commentReference w:id="630"/>
      </w:r>
      <w:bookmarkEnd w:id="624"/>
      <w:r>
        <w:t xml:space="preserve">to </w:t>
      </w:r>
      <w:del w:id="633" w:author="Richter, Nicholas" w:date="2021-01-27T12:04:00Z">
        <w:r w:rsidDel="004E024A">
          <w:delText>determine the economic optimum point of replacement</w:delText>
        </w:r>
      </w:del>
      <w:ins w:id="634" w:author="Richter, Nicholas" w:date="2021-01-27T12:04:00Z">
        <w:r w:rsidR="004E024A">
          <w:t>determine when or if</w:t>
        </w:r>
      </w:ins>
      <w:ins w:id="635" w:author="Richter, Nicholas" w:date="2021-01-27T12:05:00Z">
        <w:r w:rsidR="004E024A">
          <w:t xml:space="preserve"> there is a point where costs are minimized on a per mile basis.</w:t>
        </w:r>
        <w:r w:rsidR="004E024A" w:rsidDel="004E024A">
          <w:t xml:space="preserve"> </w:t>
        </w:r>
      </w:ins>
      <w:del w:id="636" w:author="Richter, Nicholas" w:date="2021-01-27T12:05:00Z">
        <w:r w:rsidDel="004E024A">
          <w:delText xml:space="preserve">, which is defined as the point at which the total cost of ownership (including operating and maintenance costs and renewal costs) is the lowest, as illustrated in </w:delText>
        </w:r>
        <w:r w:rsidRPr="00D918C3" w:rsidDel="004E024A">
          <w:rPr>
            <w:b/>
            <w:rPrChange w:id="637" w:author="Lee, Doris" w:date="2021-01-29T14:51:00Z">
              <w:rPr/>
            </w:rPrChange>
          </w:rPr>
          <w:fldChar w:fldCharType="begin"/>
        </w:r>
        <w:r w:rsidRPr="00D918C3" w:rsidDel="004E024A">
          <w:rPr>
            <w:b/>
            <w:rPrChange w:id="638" w:author="Lee, Doris" w:date="2021-01-29T14:51:00Z">
              <w:rPr/>
            </w:rPrChange>
          </w:rPr>
          <w:delInstrText xml:space="preserve"> REF _Ref55229746 \h  \* MERGEFORMAT </w:delInstrText>
        </w:r>
        <w:r w:rsidRPr="00D918C3" w:rsidDel="004E024A">
          <w:rPr>
            <w:b/>
            <w:rPrChange w:id="639" w:author="Lee, Doris" w:date="2021-01-29T14:51:00Z">
              <w:rPr>
                <w:b/>
              </w:rPr>
            </w:rPrChange>
          </w:rPr>
        </w:r>
        <w:r w:rsidRPr="00D918C3" w:rsidDel="004E024A">
          <w:rPr>
            <w:b/>
            <w:rPrChange w:id="640" w:author="Lee, Doris" w:date="2021-01-29T14:51:00Z">
              <w:rPr/>
            </w:rPrChange>
          </w:rPr>
          <w:fldChar w:fldCharType="separate"/>
        </w:r>
        <w:r w:rsidR="00991551" w:rsidRPr="00D918C3" w:rsidDel="004E024A">
          <w:rPr>
            <w:b/>
            <w:rPrChange w:id="641" w:author="Lee, Doris" w:date="2021-01-29T14:51:00Z">
              <w:rPr/>
            </w:rPrChange>
          </w:rPr>
          <w:delText xml:space="preserve">Figure </w:delText>
        </w:r>
        <w:r w:rsidR="00991551" w:rsidRPr="00D918C3" w:rsidDel="004E024A">
          <w:rPr>
            <w:b/>
            <w:noProof/>
            <w:rPrChange w:id="642" w:author="Lee, Doris" w:date="2021-01-29T14:51:00Z">
              <w:rPr>
                <w:noProof/>
              </w:rPr>
            </w:rPrChange>
          </w:rPr>
          <w:delText>3</w:delText>
        </w:r>
        <w:r w:rsidR="00991551" w:rsidRPr="00D918C3" w:rsidDel="004E024A">
          <w:rPr>
            <w:b/>
            <w:noProof/>
            <w:rPrChange w:id="643" w:author="Lee, Doris" w:date="2021-01-29T14:51:00Z">
              <w:rPr>
                <w:noProof/>
              </w:rPr>
            </w:rPrChange>
          </w:rPr>
          <w:noBreakHyphen/>
          <w:delText>1</w:delText>
        </w:r>
        <w:r w:rsidRPr="00D918C3" w:rsidDel="004E024A">
          <w:rPr>
            <w:b/>
            <w:rPrChange w:id="644" w:author="Lee, Doris" w:date="2021-01-29T14:51:00Z">
              <w:rPr/>
            </w:rPrChange>
          </w:rPr>
          <w:fldChar w:fldCharType="end"/>
        </w:r>
        <w:r w:rsidDel="004E024A">
          <w:delText>.</w:delText>
        </w:r>
        <w:commentRangeEnd w:id="631"/>
        <w:r w:rsidR="002569E1" w:rsidDel="004E024A">
          <w:rPr>
            <w:rStyle w:val="CommentReference"/>
          </w:rPr>
          <w:commentReference w:id="631"/>
        </w:r>
      </w:del>
    </w:p>
    <w:p w14:paraId="0C32C861" w14:textId="1ECE4100" w:rsidR="0090261C" w:rsidDel="004E024A" w:rsidRDefault="0090261C">
      <w:pPr>
        <w:pStyle w:val="ListParagraph"/>
        <w:rPr>
          <w:del w:id="645" w:author="Richter, Nicholas" w:date="2021-01-27T12:03:00Z"/>
        </w:rPr>
        <w:pPrChange w:id="646" w:author="Lee, Doris" w:date="2021-01-29T14:51:00Z">
          <w:pPr>
            <w:pStyle w:val="Caption"/>
            <w:jc w:val="center"/>
          </w:pPr>
        </w:pPrChange>
      </w:pPr>
      <w:bookmarkStart w:id="647" w:name="_Ref55229746"/>
      <w:del w:id="648" w:author="Richter, Nicholas" w:date="2021-01-27T12:03:00Z">
        <w:r w:rsidDel="004E024A">
          <w:delText xml:space="preserve">Figure </w:delText>
        </w:r>
        <w:r w:rsidR="00031D22" w:rsidDel="004E024A">
          <w:fldChar w:fldCharType="begin"/>
        </w:r>
        <w:r w:rsidR="00031D22" w:rsidDel="004E024A">
          <w:delInstrText xml:space="preserve"> STYLEREF 1 \s </w:delInstrText>
        </w:r>
        <w:r w:rsidR="00031D22" w:rsidDel="004E024A">
          <w:fldChar w:fldCharType="separate"/>
        </w:r>
        <w:r w:rsidR="00991551" w:rsidDel="004E024A">
          <w:rPr>
            <w:noProof/>
          </w:rPr>
          <w:delText>3</w:delText>
        </w:r>
        <w:r w:rsidR="00031D22" w:rsidDel="004E024A">
          <w:rPr>
            <w:noProof/>
          </w:rPr>
          <w:fldChar w:fldCharType="end"/>
        </w:r>
        <w:r w:rsidR="00991551" w:rsidDel="004E024A">
          <w:noBreakHyphen/>
        </w:r>
        <w:r w:rsidR="00031D22" w:rsidDel="004E024A">
          <w:fldChar w:fldCharType="begin"/>
        </w:r>
        <w:r w:rsidR="00031D22" w:rsidDel="004E024A">
          <w:delInstrText xml:space="preserve"> SEQ Figure \* ARABIC \s 1 </w:delInstrText>
        </w:r>
        <w:r w:rsidR="00031D22" w:rsidDel="004E024A">
          <w:fldChar w:fldCharType="separate"/>
        </w:r>
        <w:r w:rsidR="00991551" w:rsidDel="004E024A">
          <w:rPr>
            <w:noProof/>
          </w:rPr>
          <w:delText>1</w:delText>
        </w:r>
        <w:r w:rsidR="00031D22" w:rsidDel="004E024A">
          <w:rPr>
            <w:noProof/>
          </w:rPr>
          <w:fldChar w:fldCharType="end"/>
        </w:r>
        <w:bookmarkEnd w:id="647"/>
        <w:r w:rsidDel="004E024A">
          <w:delText>: Economic Optimum Point of Replacement</w:delText>
        </w:r>
      </w:del>
    </w:p>
    <w:p w14:paraId="31668FF8" w14:textId="5DBF0EFF" w:rsidR="009C2239" w:rsidRDefault="00637BE5">
      <w:pPr>
        <w:pStyle w:val="ListParagraph"/>
        <w:numPr>
          <w:ilvl w:val="0"/>
          <w:numId w:val="20"/>
        </w:numPr>
        <w:rPr>
          <w:noProof/>
        </w:rPr>
        <w:pPrChange w:id="649" w:author="Lee, Doris" w:date="2021-01-29T14:51:00Z">
          <w:pPr>
            <w:jc w:val="center"/>
          </w:pPr>
        </w:pPrChange>
      </w:pPr>
      <w:del w:id="650" w:author="Richter, Nicholas" w:date="2021-01-27T12:03:00Z">
        <w:r w:rsidDel="004E024A">
          <w:rPr>
            <w:rStyle w:val="CommentReference"/>
          </w:rPr>
          <w:commentReference w:id="616"/>
        </w:r>
        <w:r w:rsidR="00FF73C6" w:rsidRPr="00FF73C6" w:rsidDel="004E024A">
          <w:rPr>
            <w:noProof/>
          </w:rPr>
          <w:delText xml:space="preserve"> </w:delText>
        </w:r>
        <w:r w:rsidR="00FF73C6" w:rsidDel="004E024A">
          <w:rPr>
            <w:noProof/>
          </w:rPr>
          <w:drawing>
            <wp:inline distT="0" distB="0" distL="0" distR="0" wp14:anchorId="0C08D122" wp14:editId="49474EA6">
              <wp:extent cx="4394200" cy="2551966"/>
              <wp:effectExtent l="19050" t="19050" r="25400" b="20320"/>
              <wp:docPr id="31" name="Picture 31" descr="cid:image001.png@01D6B11F.8AB04A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id:image001.png@01D6B11F.8AB04A40"/>
                      <pic:cNvPicPr/>
                    </pic:nvPicPr>
                    <pic:blipFill rotWithShape="1">
                      <a:blip r:embed="rId27">
                        <a:extLst>
                          <a:ext uri="{28A0092B-C50C-407E-A947-70E740481C1C}">
                            <a14:useLocalDpi xmlns:a14="http://schemas.microsoft.com/office/drawing/2010/main" val="0"/>
                          </a:ext>
                        </a:extLst>
                      </a:blip>
                      <a:srcRect l="6858" t="18133" r="4449" b="12991"/>
                      <a:stretch/>
                    </pic:blipFill>
                    <pic:spPr bwMode="auto">
                      <a:xfrm>
                        <a:off x="0" y="0"/>
                        <a:ext cx="4400026" cy="2555350"/>
                      </a:xfrm>
                      <a:prstGeom prst="rect">
                        <a:avLst/>
                      </a:prstGeom>
                      <a:noFill/>
                      <a:ln w="9525" cap="flat" cmpd="sng" algn="ctr">
                        <a:solidFill>
                          <a:srgbClr val="00206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10410324" w14:textId="18811501" w:rsidR="006E435C" w:rsidRPr="000F7783" w:rsidRDefault="006E435C" w:rsidP="00991551">
      <w:r>
        <w:rPr>
          <w:noProof/>
        </w:rPr>
        <w:t>Each analysis is described in more detail in the sections that follow.</w:t>
      </w:r>
    </w:p>
    <w:p w14:paraId="17D643CE" w14:textId="4F87995C" w:rsidR="00147863" w:rsidRDefault="006E435C" w:rsidP="00D43424">
      <w:pPr>
        <w:pStyle w:val="Heading3"/>
      </w:pPr>
      <w:r>
        <w:t>Analysis of Maintenance Costs per Year</w:t>
      </w:r>
    </w:p>
    <w:p w14:paraId="11F3F561" w14:textId="07486B9F" w:rsidR="00E87FB0" w:rsidRDefault="007C5712" w:rsidP="000F7783">
      <w:r w:rsidRPr="000F7783">
        <w:t xml:space="preserve">In </w:t>
      </w:r>
      <w:r w:rsidR="00FC7B51" w:rsidRPr="000F7783">
        <w:t xml:space="preserve">May </w:t>
      </w:r>
      <w:r w:rsidRPr="000F7783">
        <w:t xml:space="preserve">2020, </w:t>
      </w:r>
      <w:ins w:id="651" w:author="Lee, Doris" w:date="2021-01-29T14:52:00Z">
        <w:r w:rsidR="00D918C3">
          <w:t xml:space="preserve">as part of a separate initiative from this project, </w:t>
        </w:r>
      </w:ins>
      <w:r w:rsidRPr="000F7783">
        <w:t xml:space="preserve">WSP conducted an analysis of maintenance costs on two hybrid fleets </w:t>
      </w:r>
      <w:r w:rsidR="001F5507" w:rsidRPr="000F7783">
        <w:t xml:space="preserve">(26-New Flyer Hybrid and 68-New Flyer Hybrid) </w:t>
      </w:r>
      <w:r w:rsidRPr="000F7783">
        <w:t xml:space="preserve">and found that the </w:t>
      </w:r>
      <w:commentRangeStart w:id="652"/>
      <w:r w:rsidRPr="000F7783">
        <w:t xml:space="preserve">annual cost per fleet </w:t>
      </w:r>
      <w:r w:rsidR="006C6BBB">
        <w:t xml:space="preserve">remains relatively constant </w:t>
      </w:r>
      <w:r w:rsidRPr="000F7783">
        <w:t xml:space="preserve">after the initial ten </w:t>
      </w:r>
      <w:commentRangeEnd w:id="652"/>
      <w:r w:rsidR="00134714">
        <w:rPr>
          <w:rStyle w:val="CommentReference"/>
        </w:rPr>
        <w:commentReference w:id="652"/>
      </w:r>
      <w:r w:rsidRPr="000F7783">
        <w:t>years of service</w:t>
      </w:r>
      <w:r w:rsidR="006E435C">
        <w:t xml:space="preserve"> (</w:t>
      </w:r>
      <w:r w:rsidR="006E435C" w:rsidRPr="00991551">
        <w:rPr>
          <w:b/>
        </w:rPr>
        <w:fldChar w:fldCharType="begin"/>
      </w:r>
      <w:r w:rsidR="006E435C" w:rsidRPr="00991551">
        <w:rPr>
          <w:b/>
        </w:rPr>
        <w:instrText xml:space="preserve"> REF _Ref55807419 \h </w:instrText>
      </w:r>
      <w:r w:rsidR="006E435C">
        <w:rPr>
          <w:b/>
        </w:rPr>
        <w:instrText xml:space="preserve"> \* MERGEFORMAT </w:instrText>
      </w:r>
      <w:r w:rsidR="006E435C" w:rsidRPr="00991551">
        <w:rPr>
          <w:b/>
        </w:rPr>
      </w:r>
      <w:r w:rsidR="006E435C" w:rsidRPr="00991551">
        <w:rPr>
          <w:b/>
        </w:rPr>
        <w:fldChar w:fldCharType="separate"/>
      </w:r>
      <w:ins w:id="653" w:author="Lee, Doris" w:date="2021-02-02T17:07:00Z">
        <w:r w:rsidR="004B327E" w:rsidRPr="004B327E">
          <w:rPr>
            <w:b/>
            <w:rPrChange w:id="654" w:author="Lee, Doris" w:date="2021-02-02T17:07:00Z">
              <w:rPr/>
            </w:rPrChange>
          </w:rPr>
          <w:t xml:space="preserve">Figure </w:t>
        </w:r>
        <w:r w:rsidR="004B327E" w:rsidRPr="004B327E">
          <w:rPr>
            <w:b/>
            <w:noProof/>
            <w:rPrChange w:id="655" w:author="Lee, Doris" w:date="2021-02-02T17:07:00Z">
              <w:rPr>
                <w:noProof/>
              </w:rPr>
            </w:rPrChange>
          </w:rPr>
          <w:t>3</w:t>
        </w:r>
        <w:r w:rsidR="004B327E" w:rsidRPr="004B327E">
          <w:rPr>
            <w:b/>
            <w:noProof/>
            <w:rPrChange w:id="656" w:author="Lee, Doris" w:date="2021-02-02T17:07:00Z">
              <w:rPr/>
            </w:rPrChange>
          </w:rPr>
          <w:noBreakHyphen/>
        </w:r>
        <w:r w:rsidR="004B327E" w:rsidRPr="004B327E">
          <w:rPr>
            <w:b/>
            <w:noProof/>
            <w:rPrChange w:id="657" w:author="Lee, Doris" w:date="2021-02-02T17:07:00Z">
              <w:rPr>
                <w:noProof/>
              </w:rPr>
            </w:rPrChange>
          </w:rPr>
          <w:t>1</w:t>
        </w:r>
      </w:ins>
      <w:del w:id="658"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2</w:delText>
        </w:r>
      </w:del>
      <w:r w:rsidR="006E435C" w:rsidRPr="00991551">
        <w:rPr>
          <w:b/>
        </w:rPr>
        <w:fldChar w:fldCharType="end"/>
      </w:r>
      <w:r w:rsidR="006E435C">
        <w:t>)</w:t>
      </w:r>
      <w:r w:rsidRPr="000F7783">
        <w:t>.</w:t>
      </w:r>
      <w:r w:rsidR="001F5507" w:rsidRPr="000F7783">
        <w:t xml:space="preserve"> For the 26 fleet, the median cost per mile </w:t>
      </w:r>
      <w:r w:rsidR="00294613">
        <w:t xml:space="preserve">increases steadily during the first </w:t>
      </w:r>
      <w:r w:rsidR="001F5507" w:rsidRPr="000F7783">
        <w:t>8</w:t>
      </w:r>
      <w:r w:rsidR="00E87FB0" w:rsidRPr="000F7783">
        <w:t xml:space="preserve"> </w:t>
      </w:r>
      <w:r w:rsidR="00294613">
        <w:t>years and thereafter remains relatively unchanged</w:t>
      </w:r>
      <w:r w:rsidR="001F5507" w:rsidRPr="000F7783">
        <w:t>. For the 68 fleet, the median annual cost per bus decreases after 8 years in service</w:t>
      </w:r>
      <w:r w:rsidR="00AF1E26" w:rsidRPr="000F7783">
        <w:t>, however this may be the result of a smaller sample size (N = 24 with 12 years of service v</w:t>
      </w:r>
      <w:r w:rsidR="003A3C55">
        <w:t>ersus</w:t>
      </w:r>
      <w:r w:rsidR="00AF1E26" w:rsidRPr="000F7783">
        <w:t xml:space="preserve"> N = 187 with 8 years of service).</w:t>
      </w:r>
    </w:p>
    <w:p w14:paraId="5FA393E9" w14:textId="392A0A5F" w:rsidR="00C16198" w:rsidRPr="006602C2" w:rsidRDefault="00C16198" w:rsidP="00C16198">
      <w:pPr>
        <w:pStyle w:val="Caption"/>
        <w:jc w:val="center"/>
        <w:rPr>
          <w:noProof/>
        </w:rPr>
      </w:pPr>
      <w:bookmarkStart w:id="659" w:name="_Ref55807419"/>
      <w:r>
        <w:lastRenderedPageBreak/>
        <w:t xml:space="preserve">Figure </w:t>
      </w:r>
      <w:ins w:id="660" w:author="Doris Lee" w:date="2021-05-17T10:12:00Z">
        <w:r w:rsidR="0035567E">
          <w:fldChar w:fldCharType="begin"/>
        </w:r>
        <w:r w:rsidR="0035567E">
          <w:instrText xml:space="preserve"> STYLEREF 1 \s </w:instrText>
        </w:r>
      </w:ins>
      <w:r w:rsidR="0035567E">
        <w:fldChar w:fldCharType="separate"/>
      </w:r>
      <w:r w:rsidR="0035567E">
        <w:rPr>
          <w:noProof/>
        </w:rPr>
        <w:t>3</w:t>
      </w:r>
      <w:ins w:id="661"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662" w:author="Doris Lee" w:date="2021-05-17T10:12:00Z">
        <w:r w:rsidR="0035567E">
          <w:rPr>
            <w:noProof/>
          </w:rPr>
          <w:t>1</w:t>
        </w:r>
        <w:r w:rsidR="0035567E">
          <w:fldChar w:fldCharType="end"/>
        </w:r>
      </w:ins>
      <w:del w:id="663"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664" w:author="Lee, Doris" w:date="2021-02-02T17:07:00Z">
        <w:del w:id="665" w:author="Doris Lee" w:date="2021-05-12T17:15:00Z">
          <w:r w:rsidR="004B327E" w:rsidDel="007460E2">
            <w:rPr>
              <w:noProof/>
            </w:rPr>
            <w:delText>1</w:delText>
          </w:r>
        </w:del>
      </w:ins>
      <w:del w:id="666" w:author="Doris Lee" w:date="2021-05-12T17:15:00Z">
        <w:r w:rsidR="00991551" w:rsidDel="007460E2">
          <w:rPr>
            <w:noProof/>
          </w:rPr>
          <w:delText>2</w:delText>
        </w:r>
        <w:r w:rsidR="00DD31E8" w:rsidDel="007460E2">
          <w:rPr>
            <w:noProof/>
          </w:rPr>
          <w:fldChar w:fldCharType="end"/>
        </w:r>
      </w:del>
      <w:bookmarkEnd w:id="659"/>
      <w:r>
        <w:t xml:space="preserve">: </w:t>
      </w:r>
      <w:r w:rsidRPr="00101B9B">
        <w:t xml:space="preserve">Total Cost </w:t>
      </w:r>
      <w:r>
        <w:t>per Vehicle, May Analysis (Fleet 26 and 68 only)</w:t>
      </w:r>
    </w:p>
    <w:p w14:paraId="50EB6ED9" w14:textId="555DAC8D" w:rsidR="00C16198" w:rsidRDefault="0091304B" w:rsidP="00991551">
      <w:pPr>
        <w:jc w:val="center"/>
        <w:rPr>
          <w:ins w:id="667" w:author="Richter, Nicholas" w:date="2021-01-27T12:08:00Z"/>
        </w:rPr>
      </w:pPr>
      <w:r w:rsidRPr="0091304B">
        <w:rPr>
          <w:noProof/>
        </w:rPr>
        <w:drawing>
          <wp:inline distT="0" distB="0" distL="0" distR="0" wp14:anchorId="6764A741" wp14:editId="3F55BBA8">
            <wp:extent cx="4814675" cy="3149600"/>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14675" cy="3149600"/>
                    </a:xfrm>
                    <a:prstGeom prst="rect">
                      <a:avLst/>
                    </a:prstGeom>
                  </pic:spPr>
                </pic:pic>
              </a:graphicData>
            </a:graphic>
          </wp:inline>
        </w:drawing>
      </w:r>
    </w:p>
    <w:p w14:paraId="05B17CAF" w14:textId="11312971" w:rsidR="004E024A" w:rsidRDefault="004E024A">
      <w:pPr>
        <w:pPrChange w:id="668" w:author="Richter, Nicholas" w:date="2021-01-27T12:08:00Z">
          <w:pPr>
            <w:jc w:val="center"/>
          </w:pPr>
        </w:pPrChange>
      </w:pPr>
      <w:ins w:id="669" w:author="Richter, Nicholas" w:date="2021-01-27T12:08:00Z">
        <w:r>
          <w:t xml:space="preserve">Using the new information provided by </w:t>
        </w:r>
        <w:del w:id="670" w:author="Lee, Doris" w:date="2021-01-29T14:54:00Z">
          <w:r w:rsidDel="00636C80">
            <w:delText>KCM</w:delText>
          </w:r>
        </w:del>
      </w:ins>
      <w:ins w:id="671" w:author="Lee, Doris" w:date="2021-01-29T14:54:00Z">
        <w:r w:rsidR="00636C80">
          <w:t>Metro</w:t>
        </w:r>
      </w:ins>
      <w:ins w:id="672" w:author="Richter, Nicholas" w:date="2021-01-27T12:08:00Z">
        <w:r>
          <w:t xml:space="preserve">, the information was reanalyzed to expand the analysis to additional fleets and fuel types in late 2020. </w:t>
        </w:r>
      </w:ins>
      <w:ins w:id="673" w:author="Richter, Nicholas" w:date="2021-01-27T12:09:00Z">
        <w:r>
          <w:t xml:space="preserve">The following subsections contain the expanded analysis results for transit buses, paratransit vehicles, and non-revenue vehicles. </w:t>
        </w:r>
      </w:ins>
    </w:p>
    <w:p w14:paraId="66F309D5" w14:textId="2B7A2835" w:rsidR="00C16198" w:rsidRDefault="00C16198" w:rsidP="00C16198">
      <w:pPr>
        <w:pStyle w:val="Heading4"/>
      </w:pPr>
      <w:r>
        <w:t xml:space="preserve">Transit Bus Revenue Vehicles </w:t>
      </w:r>
      <w:ins w:id="674" w:author="Richter, Nicholas" w:date="2021-01-27T12:07:00Z">
        <w:r w:rsidR="004E024A">
          <w:t>Maintenance Costs Per Year</w:t>
        </w:r>
      </w:ins>
    </w:p>
    <w:p w14:paraId="14CD244C" w14:textId="53B93D7B" w:rsidR="00C16198" w:rsidRDefault="00C16198" w:rsidP="00C16198">
      <w:r>
        <w:t xml:space="preserve">The </w:t>
      </w:r>
      <w:ins w:id="675" w:author="Richter, Nicholas" w:date="2021-01-27T12:09:00Z">
        <w:r w:rsidR="004E024A">
          <w:t xml:space="preserve">new </w:t>
        </w:r>
      </w:ins>
      <w:r>
        <w:t xml:space="preserve">analysis </w:t>
      </w:r>
      <w:del w:id="676" w:author="Richter, Nicholas" w:date="2021-01-27T12:09:00Z">
        <w:r w:rsidDel="004E024A">
          <w:delText xml:space="preserve">performed </w:delText>
        </w:r>
      </w:del>
      <w:r>
        <w:t xml:space="preserve">mirrors the findings of the </w:t>
      </w:r>
      <w:del w:id="677" w:author="Richter, Nicholas" w:date="2021-01-27T12:09:00Z">
        <w:r w:rsidDel="004E024A">
          <w:delText xml:space="preserve">previous </w:delText>
        </w:r>
      </w:del>
      <w:ins w:id="678" w:author="Richter, Nicholas" w:date="2021-01-27T12:09:00Z">
        <w:r w:rsidR="004E024A">
          <w:t>smal</w:t>
        </w:r>
      </w:ins>
      <w:ins w:id="679" w:author="Richter, Nicholas" w:date="2021-01-27T12:10:00Z">
        <w:r w:rsidR="004E024A">
          <w:t xml:space="preserve">ler </w:t>
        </w:r>
      </w:ins>
      <w:r>
        <w:t>analysis of the two fleets</w:t>
      </w:r>
      <w:ins w:id="680" w:author="Richter, Nicholas" w:date="2021-01-27T12:10:00Z">
        <w:r w:rsidR="004E024A">
          <w:t xml:space="preserve">. </w:t>
        </w:r>
      </w:ins>
      <w:del w:id="681" w:author="Richter, Nicholas" w:date="2021-01-27T12:10:00Z">
        <w:r w:rsidDel="004E024A">
          <w:delText xml:space="preserve"> performed by WSP for revenue vehicles</w:delText>
        </w:r>
        <w:r w:rsidR="006E435C" w:rsidDel="004E024A">
          <w:delText>.</w:delText>
        </w:r>
      </w:del>
      <w:ins w:id="682" w:author="Richter, Nicholas" w:date="2021-01-27T12:10:00Z">
        <w:r w:rsidR="004E024A">
          <w:t xml:space="preserve"> A similar plateau of maintenance costs occurs </w:t>
        </w:r>
      </w:ins>
      <w:ins w:id="683" w:author="Richter, Nicholas" w:date="2021-01-27T12:11:00Z">
        <w:r w:rsidR="004E024A">
          <w:t xml:space="preserve">on a per coach basis when analyzing the </w:t>
        </w:r>
        <w:r w:rsidR="00D71C40">
          <w:t>new dataset</w:t>
        </w:r>
      </w:ins>
      <w:ins w:id="684" w:author="Richter, Nicholas" w:date="2021-01-27T12:12:00Z">
        <w:r w:rsidR="00D71C40">
          <w:t>.</w:t>
        </w:r>
      </w:ins>
    </w:p>
    <w:p w14:paraId="1CF62B03" w14:textId="63DEE05A" w:rsidR="00C16198" w:rsidDel="00D71C40" w:rsidRDefault="00C16198" w:rsidP="00C16198">
      <w:pPr>
        <w:rPr>
          <w:del w:id="685" w:author="Richter, Nicholas" w:date="2021-01-27T12:12:00Z"/>
        </w:rPr>
      </w:pPr>
      <w:del w:id="686" w:author="Richter, Nicholas" w:date="2021-01-27T12:12:00Z">
        <w:r w:rsidDel="00D71C40">
          <w:delText>The maintenance data does not provide a clear point in time where it is optimal to replace the vehicles on these grounds. Even accounting for changes in utilization of vehicles and the lower annual miles expected from older vehicles, the total cost per mile at the end of the vehicle life is similar enough to the initial years of operation that incurring large capital costs for the purpose of avoiding the additional O&amp;M cost is not cost-effective.</w:delText>
        </w:r>
      </w:del>
    </w:p>
    <w:p w14:paraId="2ADCDCCC" w14:textId="2C4BC5E1" w:rsidR="00C16198" w:rsidRDefault="00C16198" w:rsidP="00C16198">
      <w:del w:id="687" w:author="Richter, Nicholas" w:date="2021-01-27T12:12:00Z">
        <w:r w:rsidDel="00D71C40">
          <w:delText xml:space="preserve">These findings were unexpected. </w:delText>
        </w:r>
        <w:commentRangeStart w:id="688"/>
        <w:commentRangeEnd w:id="688"/>
        <w:r w:rsidDel="00D71C40">
          <w:rPr>
            <w:rStyle w:val="CommentReference"/>
          </w:rPr>
          <w:commentReference w:id="688"/>
        </w:r>
      </w:del>
      <w:r>
        <w:t>After year eight, certain component</w:t>
      </w:r>
      <w:del w:id="689" w:author="Lee, Doris" w:date="2021-01-29T14:52:00Z">
        <w:r w:rsidDel="00D918C3">
          <w:delText>s</w:delText>
        </w:r>
      </w:del>
      <w:r>
        <w:t xml:space="preserve"> </w:t>
      </w:r>
      <w:ins w:id="690" w:author="Richter, Nicholas" w:date="2021-01-27T12:13:00Z">
        <w:r w:rsidR="00D71C40">
          <w:t xml:space="preserve">repairs </w:t>
        </w:r>
      </w:ins>
      <w:r>
        <w:t xml:space="preserve">and replacements become </w:t>
      </w:r>
      <w:del w:id="691" w:author="Richter, Nicholas" w:date="2021-01-27T12:13:00Z">
        <w:r w:rsidDel="00D71C40">
          <w:delText>regular jobs</w:delText>
        </w:r>
      </w:del>
      <w:ins w:id="692" w:author="Richter, Nicholas" w:date="2021-01-27T12:13:00Z">
        <w:r w:rsidR="00D71C40">
          <w:t xml:space="preserve">recurring and common jobs. </w:t>
        </w:r>
      </w:ins>
      <w:del w:id="693" w:author="Richter, Nicholas" w:date="2021-01-27T12:13:00Z">
        <w:r w:rsidDel="00D71C40">
          <w:delText>, including work on t</w:delText>
        </w:r>
      </w:del>
      <w:ins w:id="694" w:author="Richter, Nicholas" w:date="2021-01-27T12:13:00Z">
        <w:r w:rsidR="00D71C40">
          <w:t>T</w:t>
        </w:r>
      </w:ins>
      <w:r>
        <w:t xml:space="preserve">he energy storage system </w:t>
      </w:r>
      <w:ins w:id="695" w:author="Lee, Doris" w:date="2021-01-29T14:52:00Z">
        <w:del w:id="696" w:author="Lee, Doris" w:date="2021-02-01T16:18:00Z">
          <w:r w:rsidR="00D918C3" w:rsidDel="00670ED2">
            <w:delText xml:space="preserve">(ESS) </w:delText>
          </w:r>
        </w:del>
      </w:ins>
      <w:r>
        <w:t>and propulsion for hybrid vehicles</w:t>
      </w:r>
      <w:ins w:id="697" w:author="Richter, Nicholas" w:date="2021-01-27T12:13:00Z">
        <w:r w:rsidR="00D71C40">
          <w:t xml:space="preserve"> are notable for their high cost</w:t>
        </w:r>
      </w:ins>
      <w:del w:id="698" w:author="Richter, Nicholas" w:date="2021-01-27T12:13:00Z">
        <w:r w:rsidDel="00D71C40">
          <w:delText>. Although these are sizable costs and have a larger impact</w:delText>
        </w:r>
      </w:del>
      <w:r>
        <w:t xml:space="preserve"> in later years</w:t>
      </w:r>
      <w:ins w:id="699" w:author="Richter, Nicholas" w:date="2021-01-27T12:13:00Z">
        <w:r w:rsidR="00D71C40">
          <w:t>. Despite these high dollar repair</w:t>
        </w:r>
      </w:ins>
      <w:ins w:id="700" w:author="Richter, Nicholas" w:date="2021-01-27T12:14:00Z">
        <w:r w:rsidR="00D71C40">
          <w:t>s and replacement</w:t>
        </w:r>
      </w:ins>
      <w:r>
        <w:t xml:space="preserve">, the overall cost </w:t>
      </w:r>
      <w:ins w:id="701" w:author="Richter, Nicholas" w:date="2021-01-27T12:14:00Z">
        <w:r w:rsidR="00D71C40">
          <w:t xml:space="preserve">per vehicle </w:t>
        </w:r>
      </w:ins>
      <w:r>
        <w:t>does not dramatically change</w:t>
      </w:r>
      <w:del w:id="702" w:author="Richter, Nicholas" w:date="2021-01-27T12:14:00Z">
        <w:r w:rsidDel="00D71C40">
          <w:delText xml:space="preserve"> the cost of operating the vehicle</w:delText>
        </w:r>
      </w:del>
      <w:r>
        <w:t xml:space="preserve">. </w:t>
      </w:r>
      <w:del w:id="703" w:author="Richter, Nicholas" w:date="2021-01-27T12:14:00Z">
        <w:r w:rsidDel="00D71C40">
          <w:delText xml:space="preserve">Over an extended planning horizon, eliminating the capital cost of one replacement through an extended useful life appears to be more beneficial than reducing operating costs through more frequent replacements. </w:delText>
        </w:r>
      </w:del>
    </w:p>
    <w:p w14:paraId="760F3541" w14:textId="16F28DA9" w:rsidR="00C16198" w:rsidRDefault="00C16198" w:rsidP="00C16198">
      <w:pPr>
        <w:rPr>
          <w:ins w:id="704" w:author="Richter, Nicholas" w:date="2021-01-27T12:16:00Z"/>
        </w:rPr>
      </w:pPr>
      <w:r>
        <w:t xml:space="preserve">The analysis is limited by the data available. Most records in the </w:t>
      </w:r>
      <w:del w:id="705" w:author="Lee, Doris" w:date="2021-02-01T16:12:00Z">
        <w:r w:rsidDel="00670ED2">
          <w:delText xml:space="preserve">analyzed </w:delText>
        </w:r>
      </w:del>
      <w:r>
        <w:t>job set</w:t>
      </w:r>
      <w:ins w:id="706" w:author="Lee, Doris" w:date="2021-02-01T16:12:00Z">
        <w:r w:rsidR="00670ED2">
          <w:t xml:space="preserve"> that was analyzed</w:t>
        </w:r>
      </w:ins>
      <w:r>
        <w:t xml:space="preserve"> occurred within the first 8 years, with fewer records being generated between years 9 and 16. The sample size of vehicles lasting past 16 years is small</w:t>
      </w:r>
      <w:ins w:id="707" w:author="Richter, Nicholas" w:date="2021-01-27T12:15:00Z">
        <w:r w:rsidR="00D71C40">
          <w:t xml:space="preserve"> and </w:t>
        </w:r>
      </w:ins>
      <w:ins w:id="708" w:author="Richter, Nicholas" w:date="2021-01-27T12:16:00Z">
        <w:r w:rsidR="00D71C40">
          <w:t>has limited predictive power</w:t>
        </w:r>
      </w:ins>
      <w:r>
        <w:t>.</w:t>
      </w:r>
      <w:ins w:id="709" w:author="Lee, Doris" w:date="2021-02-01T16:12:00Z">
        <w:r w:rsidR="00670ED2">
          <w:t xml:space="preserve"> </w:t>
        </w:r>
      </w:ins>
      <w:del w:id="710" w:author="Richter, Nicholas" w:date="2021-01-27T12:15:00Z">
        <w:r w:rsidDel="00D71C40">
          <w:delText xml:space="preserve"> Metrics for vehicles older than 16 years should be discounted. Analysis is limited due to some of the bus fleets being very young (e.g., battery bus). For these fleets, there is only a few years of information available and they have not completed a full lifecycle. </w:delText>
        </w:r>
      </w:del>
      <w:r>
        <w:t xml:space="preserve">This analysis did not include other factors, such as fuel consumption, rider experience, technology obsolescence, or other factors that are required to identify optimal replacement timing. </w:t>
      </w:r>
    </w:p>
    <w:p w14:paraId="1E08FD4D" w14:textId="0A08A1C6" w:rsidR="00D71C40" w:rsidRDefault="00D71C40" w:rsidP="00C16198">
      <w:ins w:id="711" w:author="Richter, Nicholas" w:date="2021-01-27T12:16:00Z">
        <w:r>
          <w:t>The Analysis of Total Cost of Ownership s</w:t>
        </w:r>
      </w:ins>
      <w:ins w:id="712" w:author="Richter, Nicholas" w:date="2021-01-27T12:17:00Z">
        <w:r>
          <w:t>ection contextualizes this information on a per mile cost basis</w:t>
        </w:r>
      </w:ins>
      <w:ins w:id="713" w:author="Richter, Nicholas" w:date="2021-01-27T12:19:00Z">
        <w:r>
          <w:t xml:space="preserve"> and incorporates capital costs into the analysis</w:t>
        </w:r>
      </w:ins>
      <w:ins w:id="714" w:author="Richter, Nicholas" w:date="2021-01-27T12:17:00Z">
        <w:r>
          <w:t xml:space="preserve">. The result of this analysis does not provide a clear point in time where replacement is economically optimal. </w:t>
        </w:r>
      </w:ins>
      <w:ins w:id="715" w:author="Richter, Nicholas" w:date="2021-01-27T12:20:00Z">
        <w:r>
          <w:t xml:space="preserve">Minimizing maintenance costs for hybrid buses and the future electric-battery buses </w:t>
        </w:r>
      </w:ins>
      <w:ins w:id="716" w:author="Richter, Nicholas" w:date="2021-01-27T12:30:00Z">
        <w:r w:rsidR="00974B5B">
          <w:t xml:space="preserve">will </w:t>
        </w:r>
      </w:ins>
      <w:ins w:id="717" w:author="Lee, Doris" w:date="2021-02-01T16:13:00Z">
        <w:r w:rsidR="00670ED2">
          <w:t xml:space="preserve">be </w:t>
        </w:r>
      </w:ins>
      <w:ins w:id="718" w:author="Richter, Nicholas" w:date="2021-01-27T12:30:00Z">
        <w:r w:rsidR="00974B5B">
          <w:t>heavily influenced by minimizing the number of energy storage system replacements</w:t>
        </w:r>
      </w:ins>
      <w:ins w:id="719" w:author="Richter, Nicholas" w:date="2021-01-27T12:31:00Z">
        <w:r w:rsidR="00974B5B">
          <w:t xml:space="preserve">. </w:t>
        </w:r>
        <w:r w:rsidR="008D3CB4">
          <w:t xml:space="preserve">Since these systems typically last between five to six years, the useful life of an individual </w:t>
        </w:r>
      </w:ins>
      <w:ins w:id="720" w:author="Richter, Nicholas" w:date="2021-01-27T12:32:00Z">
        <w:r w:rsidR="008D3CB4">
          <w:t>bus may be extended when a replacement is performed in the later years of the vehicle.</w:t>
        </w:r>
      </w:ins>
    </w:p>
    <w:p w14:paraId="407AF2D4" w14:textId="35AD5C30" w:rsidR="00C16198" w:rsidRPr="000F7783" w:rsidRDefault="00C16198" w:rsidP="00C16198">
      <w:pPr>
        <w:pStyle w:val="Caption"/>
        <w:jc w:val="center"/>
      </w:pPr>
      <w:r w:rsidRPr="000F7783">
        <w:lastRenderedPageBreak/>
        <w:t xml:space="preserve">Figure </w:t>
      </w:r>
      <w:ins w:id="721" w:author="Doris Lee" w:date="2021-05-17T10:12:00Z">
        <w:r w:rsidR="0035567E">
          <w:fldChar w:fldCharType="begin"/>
        </w:r>
        <w:r w:rsidR="0035567E">
          <w:instrText xml:space="preserve"> STYLEREF 1 \s </w:instrText>
        </w:r>
      </w:ins>
      <w:r w:rsidR="0035567E">
        <w:fldChar w:fldCharType="separate"/>
      </w:r>
      <w:r w:rsidR="0035567E">
        <w:rPr>
          <w:noProof/>
        </w:rPr>
        <w:t>3</w:t>
      </w:r>
      <w:ins w:id="722"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723" w:author="Doris Lee" w:date="2021-05-17T10:12:00Z">
        <w:r w:rsidR="0035567E">
          <w:rPr>
            <w:noProof/>
          </w:rPr>
          <w:t>2</w:t>
        </w:r>
        <w:r w:rsidR="0035567E">
          <w:fldChar w:fldCharType="end"/>
        </w:r>
      </w:ins>
      <w:del w:id="724"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725" w:author="Lee, Doris" w:date="2021-02-02T17:07:00Z">
        <w:del w:id="726" w:author="Doris Lee" w:date="2021-05-12T17:15:00Z">
          <w:r w:rsidR="004B327E" w:rsidDel="007460E2">
            <w:rPr>
              <w:noProof/>
            </w:rPr>
            <w:delText>2</w:delText>
          </w:r>
        </w:del>
      </w:ins>
      <w:del w:id="727" w:author="Doris Lee" w:date="2021-05-12T17:15:00Z">
        <w:r w:rsidR="00991551" w:rsidDel="007460E2">
          <w:rPr>
            <w:noProof/>
          </w:rPr>
          <w:delText>3</w:delText>
        </w:r>
        <w:r w:rsidR="00DD31E8" w:rsidDel="007460E2">
          <w:rPr>
            <w:noProof/>
          </w:rPr>
          <w:fldChar w:fldCharType="end"/>
        </w:r>
      </w:del>
      <w:r w:rsidRPr="000F7783">
        <w:t>: Total Costs per Vehicle by Age (Bus Fleet)</w:t>
      </w:r>
    </w:p>
    <w:p w14:paraId="47C27E5D" w14:textId="2C6FF8EF" w:rsidR="00C16198" w:rsidRPr="0020234B" w:rsidRDefault="00C16198" w:rsidP="00C16198">
      <w:pPr>
        <w:jc w:val="center"/>
        <w:rPr>
          <w:lang w:val="fr-CA"/>
        </w:rPr>
      </w:pPr>
      <w:r>
        <w:rPr>
          <w:noProof/>
        </w:rPr>
        <w:drawing>
          <wp:inline distT="0" distB="0" distL="0" distR="0" wp14:anchorId="62E5239F" wp14:editId="082352C1">
            <wp:extent cx="5943488" cy="2321169"/>
            <wp:effectExtent l="0" t="0" r="635" b="31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6346" b="9891"/>
                    <a:stretch/>
                  </pic:blipFill>
                  <pic:spPr bwMode="auto">
                    <a:xfrm>
                      <a:off x="0" y="0"/>
                      <a:ext cx="5943600" cy="2321213"/>
                    </a:xfrm>
                    <a:prstGeom prst="rect">
                      <a:avLst/>
                    </a:prstGeom>
                    <a:ln>
                      <a:noFill/>
                    </a:ln>
                    <a:extLst>
                      <a:ext uri="{53640926-AAD7-44D8-BBD7-CCE9431645EC}">
                        <a14:shadowObscured xmlns:a14="http://schemas.microsoft.com/office/drawing/2010/main"/>
                      </a:ext>
                    </a:extLst>
                  </pic:spPr>
                </pic:pic>
              </a:graphicData>
            </a:graphic>
          </wp:inline>
        </w:drawing>
      </w:r>
    </w:p>
    <w:p w14:paraId="0B769D57" w14:textId="4522CE5F" w:rsidR="00C16198" w:rsidRPr="00755B40" w:rsidRDefault="00C16198" w:rsidP="00C16198">
      <w:pPr>
        <w:pStyle w:val="Heading4"/>
        <w:rPr>
          <w:rPrChange w:id="728" w:author="Lee, Doris" w:date="2021-01-29T13:50:00Z">
            <w:rPr>
              <w:lang w:val="fr-CA"/>
            </w:rPr>
          </w:rPrChange>
        </w:rPr>
      </w:pPr>
      <w:r w:rsidRPr="00755B40">
        <w:rPr>
          <w:rPrChange w:id="729" w:author="Lee, Doris" w:date="2021-01-29T13:50:00Z">
            <w:rPr>
              <w:lang w:val="fr-CA"/>
            </w:rPr>
          </w:rPrChange>
        </w:rPr>
        <w:t>Paratransit Vehicles</w:t>
      </w:r>
      <w:ins w:id="730" w:author="Richter, Nicholas" w:date="2021-01-27T12:07:00Z">
        <w:r w:rsidR="004E024A">
          <w:t xml:space="preserve"> Maintenance Costs Per Year</w:t>
        </w:r>
      </w:ins>
    </w:p>
    <w:p w14:paraId="607EC721" w14:textId="3B24A723" w:rsidR="00C16198" w:rsidRPr="000F7783" w:rsidRDefault="00C16198" w:rsidP="00C16198">
      <w:del w:id="731" w:author="Richter, Nicholas" w:date="2021-01-27T12:32:00Z">
        <w:r w:rsidRPr="000F7783" w:rsidDel="008D3CB4">
          <w:delText xml:space="preserve">The </w:delText>
        </w:r>
        <w:r w:rsidDel="008D3CB4">
          <w:delText xml:space="preserve">analysis </w:delText>
        </w:r>
        <w:r w:rsidRPr="000F7783" w:rsidDel="008D3CB4">
          <w:delText xml:space="preserve">for </w:delText>
        </w:r>
        <w:r w:rsidDel="008D3CB4">
          <w:delText xml:space="preserve">paratransit vehicles did not produce a clear optimal replacement point. </w:delText>
        </w:r>
      </w:del>
      <w:del w:id="732" w:author="Lee, Doris" w:date="2021-02-01T16:19:00Z">
        <w:r w:rsidDel="00670ED2">
          <w:delText>Upon investigation, t</w:delText>
        </w:r>
      </w:del>
      <w:ins w:id="733" w:author="Lee, Doris" w:date="2021-02-01T16:19:00Z">
        <w:r w:rsidR="00670ED2">
          <w:t>T</w:t>
        </w:r>
      </w:ins>
      <w:r>
        <w:t xml:space="preserve">he job records used to calculate total maintenance costs did not have </w:t>
      </w:r>
      <w:del w:id="734" w:author="Lee, Doris" w:date="2021-02-01T16:19:00Z">
        <w:r w:rsidDel="00670ED2">
          <w:delText xml:space="preserve">available </w:delText>
        </w:r>
      </w:del>
      <w:r>
        <w:t xml:space="preserve">cost data </w:t>
      </w:r>
      <w:del w:id="735" w:author="Lee, Doris" w:date="2021-02-01T16:19:00Z">
        <w:r w:rsidDel="00670ED2">
          <w:delText xml:space="preserve">and </w:delText>
        </w:r>
      </w:del>
      <w:ins w:id="736" w:author="Lee, Doris" w:date="2021-02-01T16:19:00Z">
        <w:r w:rsidR="00670ED2">
          <w:t xml:space="preserve">or </w:t>
        </w:r>
      </w:ins>
      <w:r>
        <w:t xml:space="preserve">downtime information </w:t>
      </w:r>
      <w:ins w:id="737" w:author="Lee, Doris" w:date="2021-02-01T16:19:00Z">
        <w:r w:rsidR="00670ED2">
          <w:t>(likely due to the fact that paratransit and vanpool services are provided by a contractor)</w:t>
        </w:r>
      </w:ins>
      <w:del w:id="738" w:author="Lee, Doris" w:date="2021-02-01T16:19:00Z">
        <w:r w:rsidDel="00670ED2">
          <w:delText>was not available</w:delText>
        </w:r>
      </w:del>
      <w:r>
        <w:t>. Work order count by age of vehicle remained nearly unchanged between years 1 and 6, with a slight decrease in the number of work orders generated after year 6 (</w:t>
      </w:r>
      <w:r w:rsidR="001037C8" w:rsidRPr="001037C8">
        <w:rPr>
          <w:b/>
        </w:rPr>
        <w:fldChar w:fldCharType="begin"/>
      </w:r>
      <w:r w:rsidR="001037C8" w:rsidRPr="001037C8">
        <w:rPr>
          <w:b/>
        </w:rPr>
        <w:instrText xml:space="preserve"> REF _Ref55826158 \h  \* MERGEFORMAT </w:instrText>
      </w:r>
      <w:r w:rsidR="001037C8" w:rsidRPr="001037C8">
        <w:rPr>
          <w:b/>
        </w:rPr>
      </w:r>
      <w:r w:rsidR="001037C8" w:rsidRPr="001037C8">
        <w:rPr>
          <w:b/>
        </w:rPr>
        <w:fldChar w:fldCharType="separate"/>
      </w:r>
      <w:ins w:id="739" w:author="Lee, Doris" w:date="2021-02-02T17:07:00Z">
        <w:r w:rsidR="004B327E" w:rsidRPr="004B327E">
          <w:rPr>
            <w:b/>
            <w:rPrChange w:id="740" w:author="Lee, Doris" w:date="2021-02-02T17:07:00Z">
              <w:rPr/>
            </w:rPrChange>
          </w:rPr>
          <w:t xml:space="preserve">Figure </w:t>
        </w:r>
        <w:r w:rsidR="004B327E" w:rsidRPr="004B327E">
          <w:rPr>
            <w:b/>
            <w:noProof/>
            <w:rPrChange w:id="741" w:author="Lee, Doris" w:date="2021-02-02T17:07:00Z">
              <w:rPr>
                <w:noProof/>
              </w:rPr>
            </w:rPrChange>
          </w:rPr>
          <w:t>3</w:t>
        </w:r>
        <w:r w:rsidR="004B327E" w:rsidRPr="004B327E">
          <w:rPr>
            <w:b/>
            <w:noProof/>
            <w:rPrChange w:id="742" w:author="Lee, Doris" w:date="2021-02-02T17:07:00Z">
              <w:rPr/>
            </w:rPrChange>
          </w:rPr>
          <w:noBreakHyphen/>
        </w:r>
        <w:r w:rsidR="004B327E" w:rsidRPr="004B327E">
          <w:rPr>
            <w:b/>
            <w:noProof/>
            <w:rPrChange w:id="743" w:author="Lee, Doris" w:date="2021-02-02T17:07:00Z">
              <w:rPr>
                <w:noProof/>
              </w:rPr>
            </w:rPrChange>
          </w:rPr>
          <w:t>3</w:t>
        </w:r>
      </w:ins>
      <w:del w:id="744" w:author="Lee, Doris" w:date="2021-02-02T17:07:00Z">
        <w:r w:rsidR="001037C8" w:rsidRPr="001037C8" w:rsidDel="004B327E">
          <w:rPr>
            <w:b/>
          </w:rPr>
          <w:delText xml:space="preserve">Figure </w:delText>
        </w:r>
        <w:r w:rsidR="001037C8" w:rsidRPr="001037C8" w:rsidDel="004B327E">
          <w:rPr>
            <w:b/>
            <w:noProof/>
          </w:rPr>
          <w:delText>3</w:delText>
        </w:r>
        <w:r w:rsidR="001037C8" w:rsidRPr="001037C8" w:rsidDel="004B327E">
          <w:rPr>
            <w:b/>
          </w:rPr>
          <w:noBreakHyphen/>
        </w:r>
        <w:r w:rsidR="001037C8" w:rsidRPr="001037C8" w:rsidDel="004B327E">
          <w:rPr>
            <w:b/>
            <w:noProof/>
          </w:rPr>
          <w:delText>4</w:delText>
        </w:r>
      </w:del>
      <w:r w:rsidR="001037C8" w:rsidRPr="001037C8">
        <w:rPr>
          <w:b/>
        </w:rPr>
        <w:fldChar w:fldCharType="end"/>
      </w:r>
      <w:r>
        <w:t xml:space="preserve">). </w:t>
      </w:r>
      <w:ins w:id="745" w:author="Richter, Nicholas" w:date="2021-01-27T12:32:00Z">
        <w:r w:rsidR="008D3CB4" w:rsidRPr="00670ED2">
          <w:rPr>
            <w:highlight w:val="yellow"/>
            <w:rPrChange w:id="746" w:author="Lee, Doris" w:date="2021-02-01T16:20:00Z">
              <w:rPr/>
            </w:rPrChange>
          </w:rPr>
          <w:t xml:space="preserve">Due to a lack of </w:t>
        </w:r>
      </w:ins>
      <w:ins w:id="747" w:author="Richter, Nicholas" w:date="2021-01-27T12:33:00Z">
        <w:r w:rsidR="008D3CB4" w:rsidRPr="00670ED2">
          <w:rPr>
            <w:highlight w:val="yellow"/>
            <w:rPrChange w:id="748" w:author="Lee, Doris" w:date="2021-02-01T16:20:00Z">
              <w:rPr/>
            </w:rPrChange>
          </w:rPr>
          <w:t>cost information, the analysis did not suggest an optim</w:t>
        </w:r>
      </w:ins>
      <w:ins w:id="749" w:author="Doris Lee" w:date="2021-05-13T14:20:00Z">
        <w:r w:rsidR="00654A46">
          <w:rPr>
            <w:highlight w:val="yellow"/>
          </w:rPr>
          <w:t>al</w:t>
        </w:r>
      </w:ins>
      <w:ins w:id="750" w:author="Richter, Nicholas" w:date="2021-01-27T12:33:00Z">
        <w:del w:id="751" w:author="Doris Lee" w:date="2021-05-13T14:20:00Z">
          <w:r w:rsidR="008D3CB4" w:rsidRPr="00670ED2" w:rsidDel="00654A46">
            <w:rPr>
              <w:highlight w:val="yellow"/>
              <w:rPrChange w:id="752" w:author="Lee, Doris" w:date="2021-02-01T16:20:00Z">
                <w:rPr/>
              </w:rPrChange>
            </w:rPr>
            <w:delText>um</w:delText>
          </w:r>
        </w:del>
      </w:ins>
      <w:ins w:id="753" w:author="Richter, Nicholas" w:date="2021-01-27T12:34:00Z">
        <w:r w:rsidR="008D3CB4" w:rsidRPr="00670ED2">
          <w:rPr>
            <w:highlight w:val="yellow"/>
            <w:rPrChange w:id="754" w:author="Lee, Doris" w:date="2021-02-01T16:20:00Z">
              <w:rPr/>
            </w:rPrChange>
          </w:rPr>
          <w:t xml:space="preserve"> useful life for targeting replacement.</w:t>
        </w:r>
      </w:ins>
    </w:p>
    <w:p w14:paraId="7AAA237D" w14:textId="46CB7654" w:rsidR="00C16198" w:rsidRPr="000F7783" w:rsidRDefault="00C16198" w:rsidP="00C16198">
      <w:pPr>
        <w:pStyle w:val="Caption"/>
        <w:jc w:val="center"/>
      </w:pPr>
      <w:bookmarkStart w:id="755" w:name="_Ref55826158"/>
      <w:r w:rsidRPr="000F7783">
        <w:t xml:space="preserve">Figure </w:t>
      </w:r>
      <w:ins w:id="756" w:author="Doris Lee" w:date="2021-05-17T10:12:00Z">
        <w:r w:rsidR="0035567E">
          <w:fldChar w:fldCharType="begin"/>
        </w:r>
        <w:r w:rsidR="0035567E">
          <w:instrText xml:space="preserve"> STYLEREF 1 \s </w:instrText>
        </w:r>
      </w:ins>
      <w:r w:rsidR="0035567E">
        <w:fldChar w:fldCharType="separate"/>
      </w:r>
      <w:r w:rsidR="0035567E">
        <w:rPr>
          <w:noProof/>
        </w:rPr>
        <w:t>3</w:t>
      </w:r>
      <w:ins w:id="757"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758" w:author="Doris Lee" w:date="2021-05-17T10:12:00Z">
        <w:r w:rsidR="0035567E">
          <w:rPr>
            <w:noProof/>
          </w:rPr>
          <w:t>3</w:t>
        </w:r>
        <w:r w:rsidR="0035567E">
          <w:fldChar w:fldCharType="end"/>
        </w:r>
      </w:ins>
      <w:del w:id="759"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760" w:author="Lee, Doris" w:date="2021-02-02T17:07:00Z">
        <w:del w:id="761" w:author="Doris Lee" w:date="2021-05-12T17:15:00Z">
          <w:r w:rsidR="004B327E" w:rsidDel="007460E2">
            <w:rPr>
              <w:noProof/>
            </w:rPr>
            <w:delText>3</w:delText>
          </w:r>
        </w:del>
      </w:ins>
      <w:del w:id="762" w:author="Doris Lee" w:date="2021-05-12T17:15:00Z">
        <w:r w:rsidR="00991551" w:rsidDel="007460E2">
          <w:rPr>
            <w:noProof/>
          </w:rPr>
          <w:delText>4</w:delText>
        </w:r>
        <w:r w:rsidR="00DD31E8" w:rsidDel="007460E2">
          <w:rPr>
            <w:noProof/>
          </w:rPr>
          <w:fldChar w:fldCharType="end"/>
        </w:r>
      </w:del>
      <w:bookmarkEnd w:id="755"/>
      <w:r w:rsidRPr="000F7783">
        <w:t>:  Total Costs per Vehicle by Age (</w:t>
      </w:r>
      <w:r>
        <w:t>Paratransit</w:t>
      </w:r>
      <w:r w:rsidRPr="000F7783">
        <w:t>)</w:t>
      </w:r>
    </w:p>
    <w:p w14:paraId="6C205ED4" w14:textId="4DCCFD6F" w:rsidR="00C16198" w:rsidRPr="00F85334" w:rsidRDefault="003155D0" w:rsidP="00C16198">
      <w:pPr>
        <w:jc w:val="center"/>
        <w:rPr>
          <w:lang w:val="fr-CA"/>
        </w:rPr>
      </w:pPr>
      <w:r>
        <w:rPr>
          <w:noProof/>
        </w:rPr>
        <w:drawing>
          <wp:inline distT="0" distB="0" distL="0" distR="0" wp14:anchorId="4C236324" wp14:editId="5EAC106F">
            <wp:extent cx="5943265" cy="2321170"/>
            <wp:effectExtent l="0" t="0" r="635"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662" b="9571"/>
                    <a:stretch/>
                  </pic:blipFill>
                  <pic:spPr bwMode="auto">
                    <a:xfrm>
                      <a:off x="0" y="0"/>
                      <a:ext cx="5943600" cy="2321301"/>
                    </a:xfrm>
                    <a:prstGeom prst="rect">
                      <a:avLst/>
                    </a:prstGeom>
                    <a:ln>
                      <a:noFill/>
                    </a:ln>
                    <a:extLst>
                      <a:ext uri="{53640926-AAD7-44D8-BBD7-CCE9431645EC}">
                        <a14:shadowObscured xmlns:a14="http://schemas.microsoft.com/office/drawing/2010/main"/>
                      </a:ext>
                    </a:extLst>
                  </pic:spPr>
                </pic:pic>
              </a:graphicData>
            </a:graphic>
          </wp:inline>
        </w:drawing>
      </w:r>
    </w:p>
    <w:p w14:paraId="30E2E4ED" w14:textId="51A6F703" w:rsidR="00C16198" w:rsidRDefault="00C16198" w:rsidP="00C16198">
      <w:pPr>
        <w:pStyle w:val="Heading4"/>
        <w:rPr>
          <w:lang w:val="fr-CA"/>
        </w:rPr>
      </w:pPr>
      <w:r>
        <w:rPr>
          <w:lang w:val="fr-CA"/>
        </w:rPr>
        <w:t xml:space="preserve">Non-Revenue </w:t>
      </w:r>
      <w:proofErr w:type="spellStart"/>
      <w:r>
        <w:rPr>
          <w:lang w:val="fr-CA"/>
        </w:rPr>
        <w:t>Vehicles</w:t>
      </w:r>
      <w:proofErr w:type="spellEnd"/>
      <w:ins w:id="763" w:author="Richter, Nicholas" w:date="2021-01-27T12:07:00Z">
        <w:r w:rsidR="004E024A">
          <w:t xml:space="preserve"> Maintenance Costs Per Year</w:t>
        </w:r>
      </w:ins>
    </w:p>
    <w:p w14:paraId="0B751FF5" w14:textId="6B700A47" w:rsidR="00C16198" w:rsidRPr="000F7783" w:rsidRDefault="00C16198" w:rsidP="00C16198">
      <w:r w:rsidRPr="000F7783">
        <w:t xml:space="preserve">Maintenance costs for </w:t>
      </w:r>
      <w:r>
        <w:t>n</w:t>
      </w:r>
      <w:r w:rsidRPr="000F7783">
        <w:t>on-</w:t>
      </w:r>
      <w:r>
        <w:t>r</w:t>
      </w:r>
      <w:r w:rsidRPr="000F7783">
        <w:t xml:space="preserve">evenue vehicles remained consistent </w:t>
      </w:r>
      <w:r>
        <w:t>over the first 12 years of vehicle life (</w:t>
      </w:r>
      <w:r w:rsidR="001037C8" w:rsidRPr="001037C8">
        <w:rPr>
          <w:b/>
        </w:rPr>
        <w:fldChar w:fldCharType="begin"/>
      </w:r>
      <w:r w:rsidR="001037C8" w:rsidRPr="001037C8">
        <w:rPr>
          <w:b/>
        </w:rPr>
        <w:instrText xml:space="preserve"> REF _Ref55826202 \h  \* MERGEFORMAT </w:instrText>
      </w:r>
      <w:r w:rsidR="001037C8" w:rsidRPr="001037C8">
        <w:rPr>
          <w:b/>
        </w:rPr>
      </w:r>
      <w:r w:rsidR="001037C8" w:rsidRPr="001037C8">
        <w:rPr>
          <w:b/>
        </w:rPr>
        <w:fldChar w:fldCharType="separate"/>
      </w:r>
      <w:ins w:id="764" w:author="Lee, Doris" w:date="2021-02-02T17:07:00Z">
        <w:r w:rsidR="004B327E" w:rsidRPr="004B327E">
          <w:rPr>
            <w:b/>
            <w:rPrChange w:id="765" w:author="Lee, Doris" w:date="2021-02-02T17:07:00Z">
              <w:rPr/>
            </w:rPrChange>
          </w:rPr>
          <w:t xml:space="preserve">Figure </w:t>
        </w:r>
        <w:r w:rsidR="004B327E" w:rsidRPr="004B327E">
          <w:rPr>
            <w:b/>
            <w:noProof/>
            <w:rPrChange w:id="766" w:author="Lee, Doris" w:date="2021-02-02T17:07:00Z">
              <w:rPr>
                <w:noProof/>
              </w:rPr>
            </w:rPrChange>
          </w:rPr>
          <w:t>3</w:t>
        </w:r>
        <w:r w:rsidR="004B327E" w:rsidRPr="004B327E">
          <w:rPr>
            <w:b/>
            <w:noProof/>
            <w:rPrChange w:id="767" w:author="Lee, Doris" w:date="2021-02-02T17:07:00Z">
              <w:rPr/>
            </w:rPrChange>
          </w:rPr>
          <w:noBreakHyphen/>
        </w:r>
        <w:r w:rsidR="004B327E" w:rsidRPr="004B327E">
          <w:rPr>
            <w:b/>
            <w:noProof/>
            <w:rPrChange w:id="768" w:author="Lee, Doris" w:date="2021-02-02T17:07:00Z">
              <w:rPr>
                <w:noProof/>
              </w:rPr>
            </w:rPrChange>
          </w:rPr>
          <w:t>4</w:t>
        </w:r>
      </w:ins>
      <w:del w:id="769" w:author="Lee, Doris" w:date="2021-02-02T17:07:00Z">
        <w:r w:rsidR="001037C8" w:rsidRPr="001037C8" w:rsidDel="004B327E">
          <w:rPr>
            <w:b/>
          </w:rPr>
          <w:delText xml:space="preserve">Figure </w:delText>
        </w:r>
        <w:r w:rsidR="001037C8" w:rsidRPr="001037C8" w:rsidDel="004B327E">
          <w:rPr>
            <w:b/>
            <w:noProof/>
          </w:rPr>
          <w:delText>3</w:delText>
        </w:r>
        <w:r w:rsidR="001037C8" w:rsidRPr="001037C8" w:rsidDel="004B327E">
          <w:rPr>
            <w:b/>
          </w:rPr>
          <w:noBreakHyphen/>
        </w:r>
        <w:r w:rsidR="001037C8" w:rsidRPr="001037C8" w:rsidDel="004B327E">
          <w:rPr>
            <w:b/>
            <w:noProof/>
          </w:rPr>
          <w:delText>5</w:delText>
        </w:r>
      </w:del>
      <w:r w:rsidR="001037C8" w:rsidRPr="001037C8">
        <w:rPr>
          <w:b/>
        </w:rPr>
        <w:fldChar w:fldCharType="end"/>
      </w:r>
      <w:r>
        <w:t xml:space="preserve">). </w:t>
      </w:r>
      <w:ins w:id="770" w:author="Richter, Nicholas" w:date="2021-01-27T12:34:00Z">
        <w:r w:rsidR="008D3CB4">
          <w:t xml:space="preserve">Few vehicles are kept </w:t>
        </w:r>
      </w:ins>
      <w:ins w:id="771" w:author="Richter, Nicholas" w:date="2021-01-27T12:35:00Z">
        <w:r w:rsidR="008D3CB4">
          <w:t xml:space="preserve">past </w:t>
        </w:r>
      </w:ins>
      <w:ins w:id="772" w:author="Richter, Nicholas" w:date="2021-01-27T12:36:00Z">
        <w:r w:rsidR="008D3CB4">
          <w:t>twelve</w:t>
        </w:r>
      </w:ins>
      <w:ins w:id="773" w:author="Richter, Nicholas" w:date="2021-01-27T12:35:00Z">
        <w:r w:rsidR="008D3CB4">
          <w:t xml:space="preserve"> years. </w:t>
        </w:r>
        <w:del w:id="774" w:author="Lee, Doris" w:date="2021-02-01T16:21:00Z">
          <w:r w:rsidR="008D3CB4" w:rsidDel="00670ED2">
            <w:delText>These e</w:delText>
          </w:r>
        </w:del>
      </w:ins>
      <w:ins w:id="775" w:author="Lee, Doris" w:date="2021-02-01T16:21:00Z">
        <w:r w:rsidR="00670ED2">
          <w:t>E</w:t>
        </w:r>
      </w:ins>
      <w:ins w:id="776" w:author="Richter, Nicholas" w:date="2021-01-27T12:35:00Z">
        <w:r w:rsidR="008D3CB4">
          <w:t xml:space="preserve">xceptions </w:t>
        </w:r>
        <w:del w:id="777" w:author="Lee, Doris" w:date="2021-02-01T16:21:00Z">
          <w:r w:rsidR="008D3CB4" w:rsidDel="00670ED2">
            <w:delText>are</w:delText>
          </w:r>
        </w:del>
      </w:ins>
      <w:ins w:id="778" w:author="Lee, Doris" w:date="2021-02-01T16:21:00Z">
        <w:r w:rsidR="00670ED2">
          <w:t>include</w:t>
        </w:r>
      </w:ins>
      <w:ins w:id="779" w:author="Richter, Nicholas" w:date="2021-01-27T12:35:00Z">
        <w:r w:rsidR="008D3CB4">
          <w:t xml:space="preserve"> </w:t>
        </w:r>
      </w:ins>
      <w:ins w:id="780" w:author="Richter, Nicholas" w:date="2021-01-27T12:36:00Z">
        <w:r w:rsidR="008D3CB4">
          <w:t>specialized heavier vehicles</w:t>
        </w:r>
      </w:ins>
      <w:ins w:id="781" w:author="Lee, Doris" w:date="2021-02-01T16:21:00Z">
        <w:r w:rsidR="00670ED2">
          <w:t>,</w:t>
        </w:r>
      </w:ins>
      <w:ins w:id="782" w:author="Richter, Nicholas" w:date="2021-01-27T12:36:00Z">
        <w:r w:rsidR="008D3CB4">
          <w:t xml:space="preserve"> based on asset record descriptions. </w:t>
        </w:r>
      </w:ins>
      <w:del w:id="783" w:author="Richter, Nicholas" w:date="2021-01-27T12:36:00Z">
        <w:r w:rsidDel="008D3CB4">
          <w:delText>Most vehicles are not kept past this point. The analysis does not show a clear optimal replacement point for vehicles, except for those classified as “</w:delText>
        </w:r>
        <w:r w:rsidRPr="001C17BB" w:rsidDel="008D3CB4">
          <w:delText>144 MONTH (12 YR) NRV VEHICLE</w:delText>
        </w:r>
        <w:r w:rsidDel="008D3CB4">
          <w:delText xml:space="preserve">.” While the sample size is small, costs per vehicle after this point increase significantly. </w:delText>
        </w:r>
      </w:del>
      <w:del w:id="784" w:author="Richter, Nicholas" w:date="2021-01-27T12:37:00Z">
        <w:r w:rsidDel="008D3CB4">
          <w:delText xml:space="preserve">Metro should review trends between vehicle models as well to determine the cause of maintenance needs. </w:delText>
        </w:r>
      </w:del>
      <w:ins w:id="785" w:author="Richter, Nicholas" w:date="2021-01-27T12:38:00Z">
        <w:del w:id="786" w:author="Lee, Doris" w:date="2021-02-01T16:22:00Z">
          <w:r w:rsidR="008D3CB4" w:rsidDel="00670ED2">
            <w:delText xml:space="preserve">From </w:delText>
          </w:r>
        </w:del>
      </w:ins>
      <w:ins w:id="787" w:author="Lee, Doris" w:date="2021-02-01T16:22:00Z">
        <w:r w:rsidR="00670ED2">
          <w:t xml:space="preserve">Based on </w:t>
        </w:r>
      </w:ins>
      <w:ins w:id="788" w:author="Richter, Nicholas" w:date="2021-01-27T12:38:00Z">
        <w:r w:rsidR="008D3CB4">
          <w:t xml:space="preserve">conversations with asset owners at </w:t>
        </w:r>
        <w:del w:id="789" w:author="Lee, Doris" w:date="2021-01-29T14:54:00Z">
          <w:r w:rsidR="008D3CB4" w:rsidDel="00636C80">
            <w:delText>KCM</w:delText>
          </w:r>
        </w:del>
      </w:ins>
      <w:ins w:id="790" w:author="Lee, Doris" w:date="2021-01-29T14:54:00Z">
        <w:r w:rsidR="00636C80">
          <w:t>Metro</w:t>
        </w:r>
      </w:ins>
      <w:ins w:id="791" w:author="Richter, Nicholas" w:date="2021-01-27T12:38:00Z">
        <w:r w:rsidR="008D3CB4">
          <w:t xml:space="preserve">, </w:t>
        </w:r>
      </w:ins>
      <w:ins w:id="792" w:author="Richter, Nicholas" w:date="2021-01-27T12:39:00Z">
        <w:r w:rsidR="008D3CB4">
          <w:t>n</w:t>
        </w:r>
      </w:ins>
      <w:ins w:id="793" w:author="Richter, Nicholas" w:date="2021-01-27T12:38:00Z">
        <w:r w:rsidR="008D3CB4">
          <w:t xml:space="preserve">on-revenue vehicles </w:t>
        </w:r>
      </w:ins>
      <w:ins w:id="794" w:author="Richter, Nicholas" w:date="2021-01-27T12:39:00Z">
        <w:r w:rsidR="008D3CB4">
          <w:t xml:space="preserve">often have </w:t>
        </w:r>
      </w:ins>
      <w:ins w:id="795" w:author="Lee, Doris" w:date="2021-02-01T16:22:00Z">
        <w:r w:rsidR="00670ED2">
          <w:t xml:space="preserve">a wide range of </w:t>
        </w:r>
      </w:ins>
      <w:ins w:id="796" w:author="Richter, Nicholas" w:date="2021-01-27T12:39:00Z">
        <w:del w:id="797" w:author="Lee, Doris" w:date="2021-02-01T16:22:00Z">
          <w:r w:rsidR="008D3CB4" w:rsidDel="00670ED2">
            <w:delText xml:space="preserve">very dissimilar use </w:delText>
          </w:r>
        </w:del>
      </w:ins>
      <w:ins w:id="798" w:author="Lee, Doris" w:date="2021-02-01T16:22:00Z">
        <w:r w:rsidR="00670ED2">
          <w:t xml:space="preserve">usage </w:t>
        </w:r>
      </w:ins>
      <w:ins w:id="799" w:author="Richter, Nicholas" w:date="2021-01-27T12:39:00Z">
        <w:r w:rsidR="008D3CB4">
          <w:t>patterns. Similar</w:t>
        </w:r>
        <w:del w:id="800" w:author="Lee, Doris" w:date="2021-02-01T16:22:00Z">
          <w:r w:rsidR="008D3CB4" w:rsidDel="00670ED2">
            <w:delText>ly</w:delText>
          </w:r>
        </w:del>
        <w:r w:rsidR="008D3CB4">
          <w:t xml:space="preserve"> </w:t>
        </w:r>
        <w:del w:id="801" w:author="Lee, Doris" w:date="2021-02-01T16:22:00Z">
          <w:r w:rsidR="008D3CB4" w:rsidRPr="00636C80" w:rsidDel="00670ED2">
            <w:rPr>
              <w:highlight w:val="yellow"/>
              <w:rPrChange w:id="802" w:author="Lee, Doris" w:date="2021-01-29T14:54:00Z">
                <w:rPr/>
              </w:rPrChange>
            </w:rPr>
            <w:delText>classed</w:delText>
          </w:r>
          <w:r w:rsidR="008D3CB4" w:rsidDel="00670ED2">
            <w:delText xml:space="preserve"> </w:delText>
          </w:r>
        </w:del>
        <w:r w:rsidR="008D3CB4">
          <w:t xml:space="preserve">vehicles can have major </w:t>
        </w:r>
      </w:ins>
      <w:ins w:id="803" w:author="Richter, Nicholas" w:date="2021-01-27T12:40:00Z">
        <w:r w:rsidR="008D3CB4">
          <w:t xml:space="preserve">differences in the number of miles accumulated per year, which makes it difficult </w:t>
        </w:r>
      </w:ins>
      <w:ins w:id="804" w:author="Richter, Nicholas" w:date="2021-01-27T12:41:00Z">
        <w:r w:rsidR="008D3CB4">
          <w:t xml:space="preserve">to set a specific point in time for replacement. </w:t>
        </w:r>
        <w:del w:id="805" w:author="Lee, Doris" w:date="2021-01-29T14:54:00Z">
          <w:r w:rsidR="00BF0E5E" w:rsidDel="00636C80">
            <w:delText>KCM</w:delText>
          </w:r>
        </w:del>
      </w:ins>
      <w:ins w:id="806" w:author="Lee, Doris" w:date="2021-01-29T14:54:00Z">
        <w:r w:rsidR="00636C80">
          <w:t>Metro</w:t>
        </w:r>
      </w:ins>
      <w:ins w:id="807" w:author="Richter, Nicholas" w:date="2021-01-27T12:41:00Z">
        <w:r w:rsidR="00BF0E5E">
          <w:t xml:space="preserve"> staff indicated that there is limited ability to rotate vehicles to balance the mileage </w:t>
        </w:r>
      </w:ins>
      <w:ins w:id="808" w:author="Richter, Nicholas" w:date="2021-01-27T12:42:00Z">
        <w:r w:rsidR="00BF0E5E">
          <w:t>accumulation per year.</w:t>
        </w:r>
      </w:ins>
    </w:p>
    <w:p w14:paraId="2757B4E6" w14:textId="6EB60F80" w:rsidR="00C16198" w:rsidRPr="000F7783" w:rsidRDefault="00C16198" w:rsidP="00C16198">
      <w:pPr>
        <w:pStyle w:val="Caption"/>
        <w:jc w:val="center"/>
      </w:pPr>
      <w:bookmarkStart w:id="809" w:name="_Ref55826202"/>
      <w:r w:rsidRPr="000F7783">
        <w:lastRenderedPageBreak/>
        <w:t xml:space="preserve">Figure </w:t>
      </w:r>
      <w:ins w:id="810" w:author="Doris Lee" w:date="2021-05-17T10:12:00Z">
        <w:r w:rsidR="0035567E">
          <w:fldChar w:fldCharType="begin"/>
        </w:r>
        <w:r w:rsidR="0035567E">
          <w:instrText xml:space="preserve"> STYLEREF 1 \s </w:instrText>
        </w:r>
      </w:ins>
      <w:r w:rsidR="0035567E">
        <w:fldChar w:fldCharType="separate"/>
      </w:r>
      <w:r w:rsidR="0035567E">
        <w:rPr>
          <w:noProof/>
        </w:rPr>
        <w:t>3</w:t>
      </w:r>
      <w:ins w:id="811"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812" w:author="Doris Lee" w:date="2021-05-17T10:12:00Z">
        <w:r w:rsidR="0035567E">
          <w:rPr>
            <w:noProof/>
          </w:rPr>
          <w:t>4</w:t>
        </w:r>
        <w:r w:rsidR="0035567E">
          <w:fldChar w:fldCharType="end"/>
        </w:r>
      </w:ins>
      <w:del w:id="813"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814" w:author="Lee, Doris" w:date="2021-02-02T17:07:00Z">
        <w:del w:id="815" w:author="Doris Lee" w:date="2021-05-12T17:15:00Z">
          <w:r w:rsidR="004B327E" w:rsidDel="007460E2">
            <w:rPr>
              <w:noProof/>
            </w:rPr>
            <w:delText>4</w:delText>
          </w:r>
        </w:del>
      </w:ins>
      <w:del w:id="816" w:author="Doris Lee" w:date="2021-05-12T17:15:00Z">
        <w:r w:rsidR="00991551" w:rsidDel="007460E2">
          <w:rPr>
            <w:noProof/>
          </w:rPr>
          <w:delText>5</w:delText>
        </w:r>
        <w:r w:rsidR="00DD31E8" w:rsidDel="007460E2">
          <w:rPr>
            <w:noProof/>
          </w:rPr>
          <w:fldChar w:fldCharType="end"/>
        </w:r>
      </w:del>
      <w:bookmarkEnd w:id="809"/>
      <w:r w:rsidRPr="000F7783">
        <w:t>: Total Costs per Vehicle by Age (Non-Revenue Vehicles)</w:t>
      </w:r>
    </w:p>
    <w:p w14:paraId="6AC3AC8D" w14:textId="4E413728" w:rsidR="00C16198" w:rsidRDefault="003155D0" w:rsidP="00C16198">
      <w:pPr>
        <w:pStyle w:val="Caption"/>
        <w:jc w:val="center"/>
        <w:rPr>
          <w:lang w:val="fr-CA"/>
        </w:rPr>
      </w:pPr>
      <w:r>
        <w:rPr>
          <w:noProof/>
        </w:rPr>
        <w:drawing>
          <wp:inline distT="0" distB="0" distL="0" distR="0" wp14:anchorId="36EDCF40" wp14:editId="78FDC6AD">
            <wp:extent cx="5942809" cy="2294792"/>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298" b="9882"/>
                    <a:stretch/>
                  </pic:blipFill>
                  <pic:spPr bwMode="auto">
                    <a:xfrm>
                      <a:off x="0" y="0"/>
                      <a:ext cx="5943600" cy="2295098"/>
                    </a:xfrm>
                    <a:prstGeom prst="rect">
                      <a:avLst/>
                    </a:prstGeom>
                    <a:ln>
                      <a:noFill/>
                    </a:ln>
                    <a:extLst>
                      <a:ext uri="{53640926-AAD7-44D8-BBD7-CCE9431645EC}">
                        <a14:shadowObscured xmlns:a14="http://schemas.microsoft.com/office/drawing/2010/main"/>
                      </a:ext>
                    </a:extLst>
                  </pic:spPr>
                </pic:pic>
              </a:graphicData>
            </a:graphic>
          </wp:inline>
        </w:drawing>
      </w:r>
    </w:p>
    <w:p w14:paraId="575E2110" w14:textId="6ACAA052" w:rsidR="00294613" w:rsidRDefault="008238C8" w:rsidP="00294613">
      <w:pPr>
        <w:pStyle w:val="Heading3"/>
      </w:pPr>
      <w:r>
        <w:t xml:space="preserve">Analysis of </w:t>
      </w:r>
      <w:r w:rsidR="00294613">
        <w:t xml:space="preserve">Frequency of </w:t>
      </w:r>
      <w:r>
        <w:t>Service Needs</w:t>
      </w:r>
    </w:p>
    <w:p w14:paraId="12995B7C" w14:textId="2BBFC718" w:rsidR="00FC6FAE" w:rsidRDefault="000556E3" w:rsidP="00294613">
      <w:pPr>
        <w:rPr>
          <w:ins w:id="817" w:author="Lee, Doris" w:date="2021-02-02T16:44:00Z"/>
        </w:rPr>
      </w:pPr>
      <w:r>
        <w:t xml:space="preserve">For this analysis, </w:t>
      </w:r>
      <w:r w:rsidR="00733717">
        <w:t xml:space="preserve">four </w:t>
      </w:r>
      <w:r>
        <w:t>metrics were reviewed</w:t>
      </w:r>
      <w:r w:rsidR="008D5F9E">
        <w:t>:</w:t>
      </w:r>
      <w:r>
        <w:t xml:space="preserve"> </w:t>
      </w:r>
      <w:r w:rsidR="008D5F9E">
        <w:t>o</w:t>
      </w:r>
      <w:r>
        <w:t xml:space="preserve">verall number of work orders per </w:t>
      </w:r>
      <w:r w:rsidR="00733717">
        <w:t>vehicle</w:t>
      </w:r>
      <w:r w:rsidR="00F01775">
        <w:t xml:space="preserve"> (</w:t>
      </w:r>
      <w:r w:rsidR="00F01775" w:rsidRPr="00991551">
        <w:rPr>
          <w:b/>
        </w:rPr>
        <w:fldChar w:fldCharType="begin"/>
      </w:r>
      <w:r w:rsidR="00F01775" w:rsidRPr="00991551">
        <w:rPr>
          <w:b/>
        </w:rPr>
        <w:instrText xml:space="preserve"> REF _Ref55846117 \h </w:instrText>
      </w:r>
      <w:r w:rsidR="00F01775">
        <w:rPr>
          <w:b/>
        </w:rPr>
        <w:instrText xml:space="preserve"> \* MERGEFORMAT </w:instrText>
      </w:r>
      <w:r w:rsidR="00F01775" w:rsidRPr="00991551">
        <w:rPr>
          <w:b/>
        </w:rPr>
      </w:r>
      <w:r w:rsidR="00F01775" w:rsidRPr="00991551">
        <w:rPr>
          <w:b/>
        </w:rPr>
        <w:fldChar w:fldCharType="separate"/>
      </w:r>
      <w:ins w:id="818" w:author="Lee, Doris" w:date="2021-02-02T17:07:00Z">
        <w:r w:rsidR="004B327E" w:rsidRPr="004B327E">
          <w:rPr>
            <w:b/>
            <w:rPrChange w:id="819" w:author="Lee, Doris" w:date="2021-02-02T17:07:00Z">
              <w:rPr/>
            </w:rPrChange>
          </w:rPr>
          <w:t xml:space="preserve">Figure </w:t>
        </w:r>
        <w:r w:rsidR="004B327E" w:rsidRPr="004B327E">
          <w:rPr>
            <w:b/>
            <w:noProof/>
            <w:rPrChange w:id="820" w:author="Lee, Doris" w:date="2021-02-02T17:07:00Z">
              <w:rPr>
                <w:noProof/>
              </w:rPr>
            </w:rPrChange>
          </w:rPr>
          <w:t>3</w:t>
        </w:r>
        <w:r w:rsidR="004B327E" w:rsidRPr="004B327E">
          <w:rPr>
            <w:b/>
            <w:noProof/>
            <w:rPrChange w:id="821" w:author="Lee, Doris" w:date="2021-02-02T17:07:00Z">
              <w:rPr/>
            </w:rPrChange>
          </w:rPr>
          <w:noBreakHyphen/>
        </w:r>
        <w:r w:rsidR="004B327E" w:rsidRPr="004B327E">
          <w:rPr>
            <w:b/>
            <w:noProof/>
            <w:rPrChange w:id="822" w:author="Lee, Doris" w:date="2021-02-02T17:07:00Z">
              <w:rPr>
                <w:noProof/>
              </w:rPr>
            </w:rPrChange>
          </w:rPr>
          <w:t>5</w:t>
        </w:r>
      </w:ins>
      <w:del w:id="823"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6</w:delText>
        </w:r>
      </w:del>
      <w:r w:rsidR="00F01775" w:rsidRPr="00991551">
        <w:rPr>
          <w:b/>
        </w:rPr>
        <w:fldChar w:fldCharType="end"/>
      </w:r>
      <w:r w:rsidR="00F01775">
        <w:t>)</w:t>
      </w:r>
      <w:r>
        <w:t xml:space="preserve">, number of </w:t>
      </w:r>
      <w:r w:rsidR="00733717">
        <w:t>trouble-calls and yard truck jobs per vehicle</w:t>
      </w:r>
      <w:r w:rsidR="00F01775">
        <w:t xml:space="preserve"> (</w:t>
      </w:r>
      <w:r w:rsidR="00F01775" w:rsidRPr="00991551">
        <w:rPr>
          <w:b/>
        </w:rPr>
        <w:fldChar w:fldCharType="begin"/>
      </w:r>
      <w:r w:rsidR="00F01775" w:rsidRPr="00991551">
        <w:rPr>
          <w:b/>
        </w:rPr>
        <w:instrText xml:space="preserve"> REF _Ref55846131 \h </w:instrText>
      </w:r>
      <w:r w:rsidR="00F01775">
        <w:rPr>
          <w:b/>
        </w:rPr>
        <w:instrText xml:space="preserve"> \* MERGEFORMAT </w:instrText>
      </w:r>
      <w:r w:rsidR="00F01775" w:rsidRPr="00991551">
        <w:rPr>
          <w:b/>
        </w:rPr>
      </w:r>
      <w:r w:rsidR="00F01775" w:rsidRPr="00991551">
        <w:rPr>
          <w:b/>
        </w:rPr>
        <w:fldChar w:fldCharType="separate"/>
      </w:r>
      <w:ins w:id="824" w:author="Lee, Doris" w:date="2021-02-02T17:07:00Z">
        <w:r w:rsidR="004B327E" w:rsidRPr="004B327E">
          <w:rPr>
            <w:b/>
            <w:rPrChange w:id="825" w:author="Lee, Doris" w:date="2021-02-02T17:07:00Z">
              <w:rPr/>
            </w:rPrChange>
          </w:rPr>
          <w:t xml:space="preserve">Figure </w:t>
        </w:r>
        <w:r w:rsidR="004B327E" w:rsidRPr="004B327E">
          <w:rPr>
            <w:b/>
            <w:noProof/>
            <w:rPrChange w:id="826" w:author="Lee, Doris" w:date="2021-02-02T17:07:00Z">
              <w:rPr>
                <w:noProof/>
              </w:rPr>
            </w:rPrChange>
          </w:rPr>
          <w:t>3</w:t>
        </w:r>
        <w:r w:rsidR="004B327E" w:rsidRPr="004B327E">
          <w:rPr>
            <w:b/>
            <w:noProof/>
            <w:rPrChange w:id="827" w:author="Lee, Doris" w:date="2021-02-02T17:07:00Z">
              <w:rPr/>
            </w:rPrChange>
          </w:rPr>
          <w:noBreakHyphen/>
        </w:r>
        <w:r w:rsidR="004B327E" w:rsidRPr="004B327E">
          <w:rPr>
            <w:b/>
            <w:noProof/>
            <w:rPrChange w:id="828" w:author="Lee, Doris" w:date="2021-02-02T17:07:00Z">
              <w:rPr>
                <w:noProof/>
              </w:rPr>
            </w:rPrChange>
          </w:rPr>
          <w:t>6</w:t>
        </w:r>
      </w:ins>
      <w:del w:id="829"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7</w:delText>
        </w:r>
      </w:del>
      <w:r w:rsidR="00F01775" w:rsidRPr="00991551">
        <w:rPr>
          <w:b/>
        </w:rPr>
        <w:fldChar w:fldCharType="end"/>
      </w:r>
      <w:r w:rsidR="00F01775">
        <w:t>)</w:t>
      </w:r>
      <w:r w:rsidR="00733717">
        <w:t xml:space="preserve">, number </w:t>
      </w:r>
      <w:ins w:id="830" w:author="Lee, Doris" w:date="2021-02-02T16:37:00Z">
        <w:r w:rsidR="00FC6FAE">
          <w:t xml:space="preserve">of </w:t>
        </w:r>
      </w:ins>
      <w:r w:rsidR="00733717">
        <w:t>towing jobs per vehicle</w:t>
      </w:r>
      <w:r w:rsidR="00F01775">
        <w:t xml:space="preserve"> (</w:t>
      </w:r>
      <w:r w:rsidR="00F01775" w:rsidRPr="00991551">
        <w:rPr>
          <w:b/>
        </w:rPr>
        <w:fldChar w:fldCharType="begin"/>
      </w:r>
      <w:r w:rsidR="00F01775" w:rsidRPr="00991551">
        <w:rPr>
          <w:b/>
        </w:rPr>
        <w:instrText xml:space="preserve"> REF _Ref55846140 \h </w:instrText>
      </w:r>
      <w:r w:rsidR="00F01775">
        <w:rPr>
          <w:b/>
        </w:rPr>
        <w:instrText xml:space="preserve"> \* MERGEFORMAT </w:instrText>
      </w:r>
      <w:r w:rsidR="00F01775" w:rsidRPr="00991551">
        <w:rPr>
          <w:b/>
        </w:rPr>
      </w:r>
      <w:r w:rsidR="00F01775" w:rsidRPr="00991551">
        <w:rPr>
          <w:b/>
        </w:rPr>
        <w:fldChar w:fldCharType="separate"/>
      </w:r>
      <w:ins w:id="831" w:author="Lee, Doris" w:date="2021-02-02T17:07:00Z">
        <w:r w:rsidR="004B327E" w:rsidRPr="004B327E">
          <w:rPr>
            <w:b/>
            <w:rPrChange w:id="832" w:author="Lee, Doris" w:date="2021-02-02T17:07:00Z">
              <w:rPr/>
            </w:rPrChange>
          </w:rPr>
          <w:t xml:space="preserve">Figure </w:t>
        </w:r>
        <w:r w:rsidR="004B327E" w:rsidRPr="004B327E">
          <w:rPr>
            <w:b/>
            <w:noProof/>
            <w:rPrChange w:id="833" w:author="Lee, Doris" w:date="2021-02-02T17:07:00Z">
              <w:rPr>
                <w:noProof/>
              </w:rPr>
            </w:rPrChange>
          </w:rPr>
          <w:t>3</w:t>
        </w:r>
        <w:r w:rsidR="004B327E" w:rsidRPr="004B327E">
          <w:rPr>
            <w:b/>
            <w:noProof/>
            <w:rPrChange w:id="834" w:author="Lee, Doris" w:date="2021-02-02T17:07:00Z">
              <w:rPr/>
            </w:rPrChange>
          </w:rPr>
          <w:noBreakHyphen/>
        </w:r>
        <w:r w:rsidR="004B327E" w:rsidRPr="004B327E">
          <w:rPr>
            <w:b/>
            <w:noProof/>
            <w:rPrChange w:id="835" w:author="Lee, Doris" w:date="2021-02-02T17:07:00Z">
              <w:rPr>
                <w:noProof/>
              </w:rPr>
            </w:rPrChange>
          </w:rPr>
          <w:t>7</w:t>
        </w:r>
      </w:ins>
      <w:del w:id="836"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8</w:delText>
        </w:r>
      </w:del>
      <w:r w:rsidR="00F01775" w:rsidRPr="00991551">
        <w:rPr>
          <w:b/>
        </w:rPr>
        <w:fldChar w:fldCharType="end"/>
      </w:r>
      <w:r w:rsidR="00F01775">
        <w:t>)</w:t>
      </w:r>
      <w:r w:rsidR="00733717">
        <w:t>, and downtime per vehicle</w:t>
      </w:r>
      <w:r w:rsidR="00F01775">
        <w:t xml:space="preserve"> (</w:t>
      </w:r>
      <w:r w:rsidR="00F01775" w:rsidRPr="00991551">
        <w:rPr>
          <w:b/>
        </w:rPr>
        <w:fldChar w:fldCharType="begin"/>
      </w:r>
      <w:r w:rsidR="00F01775" w:rsidRPr="00991551">
        <w:rPr>
          <w:b/>
        </w:rPr>
        <w:instrText xml:space="preserve"> REF _Ref55846154 \h </w:instrText>
      </w:r>
      <w:r w:rsidR="00F01775">
        <w:rPr>
          <w:b/>
        </w:rPr>
        <w:instrText xml:space="preserve"> \* MERGEFORMAT </w:instrText>
      </w:r>
      <w:r w:rsidR="00F01775" w:rsidRPr="00991551">
        <w:rPr>
          <w:b/>
        </w:rPr>
      </w:r>
      <w:r w:rsidR="00F01775" w:rsidRPr="00991551">
        <w:rPr>
          <w:b/>
        </w:rPr>
        <w:fldChar w:fldCharType="separate"/>
      </w:r>
      <w:ins w:id="837" w:author="Lee, Doris" w:date="2021-02-02T17:07:00Z">
        <w:r w:rsidR="004B327E" w:rsidRPr="004B327E">
          <w:rPr>
            <w:b/>
            <w:rPrChange w:id="838" w:author="Lee, Doris" w:date="2021-02-02T17:07:00Z">
              <w:rPr/>
            </w:rPrChange>
          </w:rPr>
          <w:t xml:space="preserve">Figure </w:t>
        </w:r>
        <w:r w:rsidR="004B327E" w:rsidRPr="004B327E">
          <w:rPr>
            <w:b/>
            <w:noProof/>
            <w:rPrChange w:id="839" w:author="Lee, Doris" w:date="2021-02-02T17:07:00Z">
              <w:rPr>
                <w:noProof/>
              </w:rPr>
            </w:rPrChange>
          </w:rPr>
          <w:t>3</w:t>
        </w:r>
        <w:r w:rsidR="004B327E" w:rsidRPr="004B327E">
          <w:rPr>
            <w:b/>
            <w:noProof/>
            <w:rPrChange w:id="840" w:author="Lee, Doris" w:date="2021-02-02T17:07:00Z">
              <w:rPr/>
            </w:rPrChange>
          </w:rPr>
          <w:noBreakHyphen/>
        </w:r>
        <w:r w:rsidR="004B327E" w:rsidRPr="004B327E">
          <w:rPr>
            <w:b/>
            <w:noProof/>
            <w:rPrChange w:id="841" w:author="Lee, Doris" w:date="2021-02-02T17:07:00Z">
              <w:rPr>
                <w:noProof/>
              </w:rPr>
            </w:rPrChange>
          </w:rPr>
          <w:t>8</w:t>
        </w:r>
      </w:ins>
      <w:del w:id="842" w:author="Lee, Doris" w:date="2021-02-02T17:07:00Z">
        <w:r w:rsidR="00991551" w:rsidRPr="00991551" w:rsidDel="004B327E">
          <w:rPr>
            <w:b/>
          </w:rPr>
          <w:delText xml:space="preserve">Figure </w:delText>
        </w:r>
        <w:r w:rsidR="00991551" w:rsidRPr="00991551" w:rsidDel="004B327E">
          <w:rPr>
            <w:b/>
            <w:noProof/>
          </w:rPr>
          <w:delText>3</w:delText>
        </w:r>
        <w:r w:rsidR="00991551" w:rsidRPr="00991551" w:rsidDel="004B327E">
          <w:rPr>
            <w:b/>
            <w:noProof/>
          </w:rPr>
          <w:noBreakHyphen/>
          <w:delText>9</w:delText>
        </w:r>
      </w:del>
      <w:r w:rsidR="00F01775" w:rsidRPr="00991551">
        <w:rPr>
          <w:b/>
        </w:rPr>
        <w:fldChar w:fldCharType="end"/>
      </w:r>
      <w:r w:rsidR="00F01775">
        <w:t>)</w:t>
      </w:r>
      <w:r w:rsidR="00733717">
        <w:t>. In each of the metrics, a bow shaped trendline appeared (</w:t>
      </w:r>
      <w:proofErr w:type="gramStart"/>
      <w:r w:rsidR="00733717">
        <w:t>with the exception of</w:t>
      </w:r>
      <w:proofErr w:type="gramEnd"/>
      <w:r w:rsidR="00733717">
        <w:t xml:space="preserve"> towing calls for non-revenue vehicles, which increases over time).</w:t>
      </w:r>
      <w:r w:rsidR="00456C81">
        <w:t xml:space="preserve"> </w:t>
      </w:r>
    </w:p>
    <w:p w14:paraId="7B0CDC89" w14:textId="4BFC536E" w:rsidR="00FC6FAE" w:rsidRDefault="00733717" w:rsidP="00294613">
      <w:pPr>
        <w:rPr>
          <w:ins w:id="843" w:author="Lee, Doris" w:date="2021-02-02T16:40:00Z"/>
        </w:rPr>
      </w:pPr>
      <w:r>
        <w:t xml:space="preserve">The approximate age when the peaks occurred </w:t>
      </w:r>
      <w:del w:id="844" w:author="Lee, Doris" w:date="2021-02-02T16:40:00Z">
        <w:r w:rsidDel="00FC6FAE">
          <w:delText>were as follows</w:delText>
        </w:r>
      </w:del>
      <w:ins w:id="845" w:author="Lee, Doris" w:date="2021-02-02T16:40:00Z">
        <w:r w:rsidR="00FC6FAE">
          <w:t>are outlined in</w:t>
        </w:r>
      </w:ins>
      <w:ins w:id="846" w:author="Lee, Doris" w:date="2021-02-02T16:43:00Z">
        <w:r w:rsidR="00FC6FAE">
          <w:t xml:space="preserve"> </w:t>
        </w:r>
        <w:r w:rsidR="00FC6FAE" w:rsidRPr="00FC6FAE">
          <w:rPr>
            <w:b/>
            <w:rPrChange w:id="847" w:author="Lee, Doris" w:date="2021-02-02T16:43:00Z">
              <w:rPr/>
            </w:rPrChange>
          </w:rPr>
          <w:fldChar w:fldCharType="begin"/>
        </w:r>
        <w:r w:rsidR="00FC6FAE" w:rsidRPr="00FC6FAE">
          <w:rPr>
            <w:b/>
            <w:rPrChange w:id="848" w:author="Lee, Doris" w:date="2021-02-02T16:43:00Z">
              <w:rPr/>
            </w:rPrChange>
          </w:rPr>
          <w:instrText xml:space="preserve"> REF _Ref63176625 \h </w:instrText>
        </w:r>
      </w:ins>
      <w:r w:rsidR="00FC6FAE">
        <w:rPr>
          <w:b/>
        </w:rPr>
        <w:instrText xml:space="preserve"> \* MERGEFORMAT </w:instrText>
      </w:r>
      <w:r w:rsidR="00FC6FAE" w:rsidRPr="00FC6FAE">
        <w:rPr>
          <w:b/>
          <w:rPrChange w:id="849" w:author="Lee, Doris" w:date="2021-02-02T16:43:00Z">
            <w:rPr>
              <w:b/>
            </w:rPr>
          </w:rPrChange>
        </w:rPr>
      </w:r>
      <w:r w:rsidR="00FC6FAE" w:rsidRPr="00FC6FAE">
        <w:rPr>
          <w:b/>
          <w:rPrChange w:id="850" w:author="Lee, Doris" w:date="2021-02-02T16:43:00Z">
            <w:rPr/>
          </w:rPrChange>
        </w:rPr>
        <w:fldChar w:fldCharType="separate"/>
      </w:r>
      <w:ins w:id="851" w:author="Lee, Doris" w:date="2021-02-02T17:07:00Z">
        <w:r w:rsidR="004B327E" w:rsidRPr="004B327E">
          <w:rPr>
            <w:b/>
            <w:rPrChange w:id="852" w:author="Lee, Doris" w:date="2021-02-02T17:07:00Z">
              <w:rPr/>
            </w:rPrChange>
          </w:rPr>
          <w:t xml:space="preserve">Table </w:t>
        </w:r>
        <w:r w:rsidR="004B327E" w:rsidRPr="004B327E">
          <w:rPr>
            <w:b/>
            <w:noProof/>
            <w:rPrChange w:id="853" w:author="Lee, Doris" w:date="2021-02-02T17:07:00Z">
              <w:rPr>
                <w:noProof/>
              </w:rPr>
            </w:rPrChange>
          </w:rPr>
          <w:t>3</w:t>
        </w:r>
        <w:r w:rsidR="004B327E" w:rsidRPr="004B327E">
          <w:rPr>
            <w:b/>
            <w:noProof/>
            <w:rPrChange w:id="854" w:author="Lee, Doris" w:date="2021-02-02T17:07:00Z">
              <w:rPr/>
            </w:rPrChange>
          </w:rPr>
          <w:noBreakHyphen/>
        </w:r>
        <w:r w:rsidR="004B327E" w:rsidRPr="004B327E">
          <w:rPr>
            <w:b/>
            <w:noProof/>
            <w:rPrChange w:id="855" w:author="Lee, Doris" w:date="2021-02-02T17:07:00Z">
              <w:rPr>
                <w:noProof/>
              </w:rPr>
            </w:rPrChange>
          </w:rPr>
          <w:t>1</w:t>
        </w:r>
      </w:ins>
      <w:ins w:id="856" w:author="Lee, Doris" w:date="2021-02-02T16:43:00Z">
        <w:r w:rsidR="00FC6FAE" w:rsidRPr="00FC6FAE">
          <w:rPr>
            <w:b/>
            <w:rPrChange w:id="857" w:author="Lee, Doris" w:date="2021-02-02T16:43:00Z">
              <w:rPr/>
            </w:rPrChange>
          </w:rPr>
          <w:fldChar w:fldCharType="end"/>
        </w:r>
        <w:r w:rsidR="00FC6FAE">
          <w:t>.</w:t>
        </w:r>
      </w:ins>
      <w:ins w:id="858" w:author="Lee, Doris" w:date="2021-02-02T16:40:00Z">
        <w:r w:rsidR="00FC6FAE">
          <w:t xml:space="preserve"> </w:t>
        </w:r>
      </w:ins>
    </w:p>
    <w:p w14:paraId="1B36E79D" w14:textId="77F41ED7" w:rsidR="006C1B96" w:rsidRDefault="00FC6FAE">
      <w:pPr>
        <w:pStyle w:val="Caption"/>
        <w:jc w:val="center"/>
      </w:pPr>
      <w:bookmarkStart w:id="859" w:name="_Ref63176625"/>
      <w:del w:id="860" w:author="Lee, Doris" w:date="2021-02-02T16:43:00Z">
        <w:r w:rsidDel="00FC6FAE">
          <w:delText>Table : Frequency of Service Needs – Peaks of Key Metrics</w:delText>
        </w:r>
      </w:del>
      <w:ins w:id="861" w:author="Lee, Doris" w:date="2021-02-02T16:43:00Z">
        <w:r>
          <w:t xml:space="preserve">Table </w:t>
        </w:r>
        <w:r>
          <w:fldChar w:fldCharType="begin"/>
        </w:r>
        <w:r>
          <w:instrText xml:space="preserve"> STYLEREF 1 \s </w:instrText>
        </w:r>
      </w:ins>
      <w:r>
        <w:fldChar w:fldCharType="separate"/>
      </w:r>
      <w:r w:rsidR="004B327E">
        <w:rPr>
          <w:noProof/>
        </w:rPr>
        <w:t>3</w:t>
      </w:r>
      <w:ins w:id="862" w:author="Lee, Doris" w:date="2021-02-02T16:43:00Z">
        <w:r>
          <w:fldChar w:fldCharType="end"/>
        </w:r>
        <w:r>
          <w:noBreakHyphen/>
        </w:r>
        <w:r>
          <w:fldChar w:fldCharType="begin"/>
        </w:r>
        <w:r>
          <w:instrText xml:space="preserve"> SEQ Table \* ARABIC \s 1 </w:instrText>
        </w:r>
      </w:ins>
      <w:r>
        <w:fldChar w:fldCharType="separate"/>
      </w:r>
      <w:ins w:id="863" w:author="Lee, Doris" w:date="2021-02-02T17:07:00Z">
        <w:r w:rsidR="004B327E">
          <w:rPr>
            <w:noProof/>
          </w:rPr>
          <w:t>1</w:t>
        </w:r>
      </w:ins>
      <w:ins w:id="864" w:author="Lee, Doris" w:date="2021-02-02T16:43:00Z">
        <w:r>
          <w:fldChar w:fldCharType="end"/>
        </w:r>
        <w:bookmarkEnd w:id="859"/>
        <w:r>
          <w:t xml:space="preserve">: </w:t>
        </w:r>
        <w:r w:rsidRPr="00DB04EF">
          <w:t>Frequency of Service Needs – Peaks of Key Metrics</w:t>
        </w:r>
      </w:ins>
    </w:p>
    <w:tbl>
      <w:tblPr>
        <w:tblStyle w:val="TableGrid"/>
        <w:tblW w:w="0" w:type="auto"/>
        <w:tblLook w:val="04A0" w:firstRow="1" w:lastRow="0" w:firstColumn="1" w:lastColumn="0" w:noHBand="0" w:noVBand="1"/>
        <w:tblPrChange w:id="865" w:author="Lee, Doris" w:date="2021-02-02T16:38:00Z">
          <w:tblPr>
            <w:tblStyle w:val="TableGrid"/>
            <w:tblW w:w="0" w:type="auto"/>
            <w:tblLook w:val="04A0" w:firstRow="1" w:lastRow="0" w:firstColumn="1" w:lastColumn="0" w:noHBand="0" w:noVBand="1"/>
          </w:tblPr>
        </w:tblPrChange>
      </w:tblPr>
      <w:tblGrid>
        <w:gridCol w:w="1705"/>
        <w:gridCol w:w="4528"/>
        <w:gridCol w:w="3117"/>
        <w:tblGridChange w:id="866">
          <w:tblGrid>
            <w:gridCol w:w="1705"/>
            <w:gridCol w:w="1411"/>
            <w:gridCol w:w="3117"/>
            <w:gridCol w:w="3117"/>
          </w:tblGrid>
        </w:tblGridChange>
      </w:tblGrid>
      <w:tr w:rsidR="00FC6FAE" w14:paraId="67EA2EB6" w14:textId="77777777" w:rsidTr="00FC6FAE">
        <w:trPr>
          <w:ins w:id="867" w:author="Lee, Doris" w:date="2021-02-02T16:37:00Z"/>
        </w:trPr>
        <w:tc>
          <w:tcPr>
            <w:tcW w:w="1705" w:type="dxa"/>
            <w:shd w:val="clear" w:color="auto" w:fill="002060"/>
            <w:tcPrChange w:id="868" w:author="Lee, Doris" w:date="2021-02-02T16:38:00Z">
              <w:tcPr>
                <w:tcW w:w="3116" w:type="dxa"/>
                <w:gridSpan w:val="2"/>
              </w:tcPr>
            </w:tcPrChange>
          </w:tcPr>
          <w:p w14:paraId="65C1CF7C" w14:textId="3BFB212A" w:rsidR="00FC6FAE" w:rsidRPr="00FC6FAE" w:rsidRDefault="00FC6FAE">
            <w:pPr>
              <w:jc w:val="center"/>
              <w:rPr>
                <w:ins w:id="869" w:author="Lee, Doris" w:date="2021-02-02T16:37:00Z"/>
                <w:b/>
                <w:rPrChange w:id="870" w:author="Lee, Doris" w:date="2021-02-02T16:38:00Z">
                  <w:rPr>
                    <w:ins w:id="871" w:author="Lee, Doris" w:date="2021-02-02T16:37:00Z"/>
                  </w:rPr>
                </w:rPrChange>
              </w:rPr>
              <w:pPrChange w:id="872" w:author="Lee, Doris" w:date="2021-02-02T16:38:00Z">
                <w:pPr/>
              </w:pPrChange>
            </w:pPr>
            <w:ins w:id="873" w:author="Lee, Doris" w:date="2021-02-02T16:38:00Z">
              <w:r w:rsidRPr="00FC6FAE">
                <w:rPr>
                  <w:b/>
                  <w:rPrChange w:id="874" w:author="Lee, Doris" w:date="2021-02-02T16:38:00Z">
                    <w:rPr/>
                  </w:rPrChange>
                </w:rPr>
                <w:t>Vehicle Type</w:t>
              </w:r>
            </w:ins>
          </w:p>
        </w:tc>
        <w:tc>
          <w:tcPr>
            <w:tcW w:w="4528" w:type="dxa"/>
            <w:shd w:val="clear" w:color="auto" w:fill="002060"/>
            <w:tcPrChange w:id="875" w:author="Lee, Doris" w:date="2021-02-02T16:38:00Z">
              <w:tcPr>
                <w:tcW w:w="3117" w:type="dxa"/>
              </w:tcPr>
            </w:tcPrChange>
          </w:tcPr>
          <w:p w14:paraId="5741C04E" w14:textId="5481579E" w:rsidR="00FC6FAE" w:rsidRPr="00FC6FAE" w:rsidRDefault="00FC6FAE">
            <w:pPr>
              <w:jc w:val="center"/>
              <w:rPr>
                <w:ins w:id="876" w:author="Lee, Doris" w:date="2021-02-02T16:37:00Z"/>
                <w:b/>
                <w:rPrChange w:id="877" w:author="Lee, Doris" w:date="2021-02-02T16:38:00Z">
                  <w:rPr>
                    <w:ins w:id="878" w:author="Lee, Doris" w:date="2021-02-02T16:37:00Z"/>
                  </w:rPr>
                </w:rPrChange>
              </w:rPr>
              <w:pPrChange w:id="879" w:author="Lee, Doris" w:date="2021-02-02T16:38:00Z">
                <w:pPr/>
              </w:pPrChange>
            </w:pPr>
            <w:ins w:id="880" w:author="Lee, Doris" w:date="2021-02-02T16:38:00Z">
              <w:r w:rsidRPr="00FC6FAE">
                <w:rPr>
                  <w:b/>
                  <w:rPrChange w:id="881" w:author="Lee, Doris" w:date="2021-02-02T16:38:00Z">
                    <w:rPr/>
                  </w:rPrChange>
                </w:rPr>
                <w:t>Metric</w:t>
              </w:r>
            </w:ins>
          </w:p>
        </w:tc>
        <w:tc>
          <w:tcPr>
            <w:tcW w:w="3117" w:type="dxa"/>
            <w:shd w:val="clear" w:color="auto" w:fill="002060"/>
            <w:tcPrChange w:id="882" w:author="Lee, Doris" w:date="2021-02-02T16:38:00Z">
              <w:tcPr>
                <w:tcW w:w="3117" w:type="dxa"/>
              </w:tcPr>
            </w:tcPrChange>
          </w:tcPr>
          <w:p w14:paraId="107B5EA2" w14:textId="6612F9F0" w:rsidR="00FC6FAE" w:rsidRPr="00FC6FAE" w:rsidRDefault="00FC6FAE">
            <w:pPr>
              <w:jc w:val="center"/>
              <w:rPr>
                <w:ins w:id="883" w:author="Lee, Doris" w:date="2021-02-02T16:37:00Z"/>
                <w:b/>
                <w:rPrChange w:id="884" w:author="Lee, Doris" w:date="2021-02-02T16:38:00Z">
                  <w:rPr>
                    <w:ins w:id="885" w:author="Lee, Doris" w:date="2021-02-02T16:37:00Z"/>
                  </w:rPr>
                </w:rPrChange>
              </w:rPr>
              <w:pPrChange w:id="886" w:author="Lee, Doris" w:date="2021-02-02T16:38:00Z">
                <w:pPr/>
              </w:pPrChange>
            </w:pPr>
            <w:ins w:id="887" w:author="Lee, Doris" w:date="2021-02-02T16:38:00Z">
              <w:r w:rsidRPr="00FC6FAE">
                <w:rPr>
                  <w:b/>
                  <w:rPrChange w:id="888" w:author="Lee, Doris" w:date="2021-02-02T16:38:00Z">
                    <w:rPr/>
                  </w:rPrChange>
                </w:rPr>
                <w:t>Approximate Age of Peak</w:t>
              </w:r>
            </w:ins>
          </w:p>
        </w:tc>
      </w:tr>
      <w:tr w:rsidR="00FC6FAE" w14:paraId="369C0620" w14:textId="77777777" w:rsidTr="00D331BD">
        <w:trPr>
          <w:ins w:id="889" w:author="Lee, Doris" w:date="2021-02-02T16:37:00Z"/>
        </w:trPr>
        <w:tc>
          <w:tcPr>
            <w:tcW w:w="1705" w:type="dxa"/>
            <w:vMerge w:val="restart"/>
          </w:tcPr>
          <w:p w14:paraId="1E0EEF5C" w14:textId="7C5651B7" w:rsidR="00FC6FAE" w:rsidRPr="00FC6FAE" w:rsidRDefault="00FC6FAE" w:rsidP="00FC6FAE">
            <w:pPr>
              <w:rPr>
                <w:ins w:id="890" w:author="Lee, Doris" w:date="2021-02-02T16:37:00Z"/>
                <w:b/>
                <w:bCs/>
                <w:rPrChange w:id="891" w:author="Lee, Doris" w:date="2021-02-02T16:38:00Z">
                  <w:rPr>
                    <w:ins w:id="892" w:author="Lee, Doris" w:date="2021-02-02T16:37:00Z"/>
                  </w:rPr>
                </w:rPrChange>
              </w:rPr>
            </w:pPr>
            <w:ins w:id="893" w:author="Lee, Doris" w:date="2021-02-02T16:38:00Z">
              <w:r w:rsidRPr="00FC6FAE">
                <w:rPr>
                  <w:b/>
                  <w:bCs/>
                  <w:rPrChange w:id="894" w:author="Lee, Doris" w:date="2021-02-02T16:38:00Z">
                    <w:rPr/>
                  </w:rPrChange>
                </w:rPr>
                <w:t>Revenue Vehicles</w:t>
              </w:r>
            </w:ins>
          </w:p>
        </w:tc>
        <w:tc>
          <w:tcPr>
            <w:tcW w:w="4528" w:type="dxa"/>
          </w:tcPr>
          <w:p w14:paraId="3E015DD6" w14:textId="715D99B3" w:rsidR="00FC6FAE" w:rsidRDefault="00FC6FAE" w:rsidP="00FC6FAE">
            <w:pPr>
              <w:rPr>
                <w:ins w:id="895" w:author="Lee, Doris" w:date="2021-02-02T16:37:00Z"/>
              </w:rPr>
            </w:pPr>
            <w:ins w:id="896" w:author="Lee, Doris" w:date="2021-02-02T16:39:00Z">
              <w:r>
                <w:t>Total work orders per vehicle</w:t>
              </w:r>
            </w:ins>
          </w:p>
        </w:tc>
        <w:tc>
          <w:tcPr>
            <w:tcW w:w="3117" w:type="dxa"/>
          </w:tcPr>
          <w:p w14:paraId="5579A42C" w14:textId="319542B1" w:rsidR="00FC6FAE" w:rsidRDefault="00FC6FAE" w:rsidP="00FC6FAE">
            <w:pPr>
              <w:rPr>
                <w:ins w:id="897" w:author="Lee, Doris" w:date="2021-02-02T16:37:00Z"/>
              </w:rPr>
            </w:pPr>
            <w:ins w:id="898" w:author="Lee, Doris" w:date="2021-02-02T16:39:00Z">
              <w:r>
                <w:t>11 years</w:t>
              </w:r>
            </w:ins>
          </w:p>
        </w:tc>
      </w:tr>
      <w:tr w:rsidR="00FC6FAE" w14:paraId="02705271" w14:textId="77777777" w:rsidTr="00D331BD">
        <w:trPr>
          <w:ins w:id="899" w:author="Lee, Doris" w:date="2021-02-02T16:37:00Z"/>
        </w:trPr>
        <w:tc>
          <w:tcPr>
            <w:tcW w:w="1705" w:type="dxa"/>
            <w:vMerge/>
          </w:tcPr>
          <w:p w14:paraId="1AA3C0CF" w14:textId="77777777" w:rsidR="00FC6FAE" w:rsidRDefault="00FC6FAE" w:rsidP="00FC6FAE">
            <w:pPr>
              <w:rPr>
                <w:ins w:id="900" w:author="Lee, Doris" w:date="2021-02-02T16:37:00Z"/>
              </w:rPr>
            </w:pPr>
          </w:p>
        </w:tc>
        <w:tc>
          <w:tcPr>
            <w:tcW w:w="4528" w:type="dxa"/>
          </w:tcPr>
          <w:p w14:paraId="17288E1B" w14:textId="5E1BCA4C" w:rsidR="00FC6FAE" w:rsidRDefault="00FC6FAE" w:rsidP="00FC6FAE">
            <w:pPr>
              <w:rPr>
                <w:ins w:id="901" w:author="Lee, Doris" w:date="2021-02-02T16:37:00Z"/>
              </w:rPr>
            </w:pPr>
            <w:ins w:id="902" w:author="Lee, Doris" w:date="2021-02-02T16:39:00Z">
              <w:r>
                <w:t>All trouble-calls/yard truck jobs per vehicle</w:t>
              </w:r>
            </w:ins>
          </w:p>
        </w:tc>
        <w:tc>
          <w:tcPr>
            <w:tcW w:w="3117" w:type="dxa"/>
          </w:tcPr>
          <w:p w14:paraId="09E07189" w14:textId="6774FB20" w:rsidR="00FC6FAE" w:rsidRDefault="00FC6FAE" w:rsidP="00FC6FAE">
            <w:pPr>
              <w:rPr>
                <w:ins w:id="903" w:author="Lee, Doris" w:date="2021-02-02T16:37:00Z"/>
              </w:rPr>
            </w:pPr>
            <w:ins w:id="904" w:author="Lee, Doris" w:date="2021-02-02T16:39:00Z">
              <w:r>
                <w:t>11 years</w:t>
              </w:r>
            </w:ins>
          </w:p>
        </w:tc>
      </w:tr>
      <w:tr w:rsidR="00FC6FAE" w14:paraId="6355859C" w14:textId="77777777" w:rsidTr="00D331BD">
        <w:trPr>
          <w:ins w:id="905" w:author="Lee, Doris" w:date="2021-02-02T16:37:00Z"/>
        </w:trPr>
        <w:tc>
          <w:tcPr>
            <w:tcW w:w="1705" w:type="dxa"/>
            <w:vMerge/>
          </w:tcPr>
          <w:p w14:paraId="2A1758F9" w14:textId="77777777" w:rsidR="00FC6FAE" w:rsidRDefault="00FC6FAE" w:rsidP="00FC6FAE">
            <w:pPr>
              <w:rPr>
                <w:ins w:id="906" w:author="Lee, Doris" w:date="2021-02-02T16:37:00Z"/>
              </w:rPr>
            </w:pPr>
          </w:p>
        </w:tc>
        <w:tc>
          <w:tcPr>
            <w:tcW w:w="4528" w:type="dxa"/>
          </w:tcPr>
          <w:p w14:paraId="5CBD0A78" w14:textId="69D8DC4F" w:rsidR="00FC6FAE" w:rsidRDefault="00FC6FAE" w:rsidP="00FC6FAE">
            <w:pPr>
              <w:rPr>
                <w:ins w:id="907" w:author="Lee, Doris" w:date="2021-02-02T16:37:00Z"/>
              </w:rPr>
            </w:pPr>
            <w:ins w:id="908" w:author="Lee, Doris" w:date="2021-02-02T16:39:00Z">
              <w:r>
                <w:t>Towing jobs per vehicle</w:t>
              </w:r>
            </w:ins>
          </w:p>
        </w:tc>
        <w:tc>
          <w:tcPr>
            <w:tcW w:w="3117" w:type="dxa"/>
          </w:tcPr>
          <w:p w14:paraId="5B478F69" w14:textId="5ECC8D2D" w:rsidR="00FC6FAE" w:rsidRDefault="00FC6FAE" w:rsidP="00FC6FAE">
            <w:pPr>
              <w:rPr>
                <w:ins w:id="909" w:author="Lee, Doris" w:date="2021-02-02T16:37:00Z"/>
              </w:rPr>
            </w:pPr>
            <w:ins w:id="910" w:author="Lee, Doris" w:date="2021-02-02T16:39:00Z">
              <w:r>
                <w:t>8 years</w:t>
              </w:r>
            </w:ins>
          </w:p>
        </w:tc>
      </w:tr>
      <w:tr w:rsidR="00FC6FAE" w14:paraId="3680ACD4" w14:textId="77777777" w:rsidTr="00D331BD">
        <w:trPr>
          <w:ins w:id="911" w:author="Lee, Doris" w:date="2021-02-02T16:37:00Z"/>
        </w:trPr>
        <w:tc>
          <w:tcPr>
            <w:tcW w:w="1705" w:type="dxa"/>
            <w:vMerge/>
          </w:tcPr>
          <w:p w14:paraId="62F3A309" w14:textId="77777777" w:rsidR="00FC6FAE" w:rsidRDefault="00FC6FAE" w:rsidP="00FC6FAE">
            <w:pPr>
              <w:rPr>
                <w:ins w:id="912" w:author="Lee, Doris" w:date="2021-02-02T16:37:00Z"/>
              </w:rPr>
            </w:pPr>
          </w:p>
        </w:tc>
        <w:tc>
          <w:tcPr>
            <w:tcW w:w="4528" w:type="dxa"/>
          </w:tcPr>
          <w:p w14:paraId="37C289A7" w14:textId="460CBB2F" w:rsidR="00FC6FAE" w:rsidRDefault="00FC6FAE" w:rsidP="00FC6FAE">
            <w:pPr>
              <w:rPr>
                <w:ins w:id="913" w:author="Lee, Doris" w:date="2021-02-02T16:37:00Z"/>
              </w:rPr>
            </w:pPr>
            <w:ins w:id="914" w:author="Lee, Doris" w:date="2021-02-02T16:39:00Z">
              <w:r>
                <w:t>Downtime per vehicle</w:t>
              </w:r>
            </w:ins>
          </w:p>
        </w:tc>
        <w:tc>
          <w:tcPr>
            <w:tcW w:w="3117" w:type="dxa"/>
          </w:tcPr>
          <w:p w14:paraId="3D27AF66" w14:textId="775D5D61" w:rsidR="00FC6FAE" w:rsidRDefault="00FC6FAE" w:rsidP="00FC6FAE">
            <w:pPr>
              <w:rPr>
                <w:ins w:id="915" w:author="Lee, Doris" w:date="2021-02-02T16:37:00Z"/>
              </w:rPr>
            </w:pPr>
            <w:ins w:id="916" w:author="Lee, Doris" w:date="2021-02-02T16:39:00Z">
              <w:r>
                <w:t>8 years</w:t>
              </w:r>
            </w:ins>
          </w:p>
        </w:tc>
      </w:tr>
      <w:tr w:rsidR="00FC6FAE" w14:paraId="6DB23178" w14:textId="77777777" w:rsidTr="00D331BD">
        <w:trPr>
          <w:ins w:id="917" w:author="Lee, Doris" w:date="2021-02-02T16:37:00Z"/>
        </w:trPr>
        <w:tc>
          <w:tcPr>
            <w:tcW w:w="1705" w:type="dxa"/>
            <w:vMerge w:val="restart"/>
          </w:tcPr>
          <w:p w14:paraId="01731384" w14:textId="5EB5F90B" w:rsidR="00FC6FAE" w:rsidRPr="00FC6FAE" w:rsidRDefault="00FC6FAE" w:rsidP="00FC6FAE">
            <w:pPr>
              <w:rPr>
                <w:ins w:id="918" w:author="Lee, Doris" w:date="2021-02-02T16:37:00Z"/>
                <w:b/>
                <w:rPrChange w:id="919" w:author="Lee, Doris" w:date="2021-02-02T16:40:00Z">
                  <w:rPr>
                    <w:ins w:id="920" w:author="Lee, Doris" w:date="2021-02-02T16:37:00Z"/>
                  </w:rPr>
                </w:rPrChange>
              </w:rPr>
            </w:pPr>
            <w:ins w:id="921" w:author="Lee, Doris" w:date="2021-02-02T16:39:00Z">
              <w:r w:rsidRPr="00FC6FAE">
                <w:rPr>
                  <w:b/>
                  <w:rPrChange w:id="922" w:author="Lee, Doris" w:date="2021-02-02T16:40:00Z">
                    <w:rPr/>
                  </w:rPrChange>
                </w:rPr>
                <w:t>Paratransit</w:t>
              </w:r>
            </w:ins>
          </w:p>
        </w:tc>
        <w:tc>
          <w:tcPr>
            <w:tcW w:w="4528" w:type="dxa"/>
          </w:tcPr>
          <w:p w14:paraId="36C061E8" w14:textId="56CBFF9F" w:rsidR="00FC6FAE" w:rsidRDefault="00FC6FAE" w:rsidP="00FC6FAE">
            <w:pPr>
              <w:rPr>
                <w:ins w:id="923" w:author="Lee, Doris" w:date="2021-02-02T16:37:00Z"/>
              </w:rPr>
            </w:pPr>
            <w:ins w:id="924" w:author="Lee, Doris" w:date="2021-02-02T16:39:00Z">
              <w:r>
                <w:t>Total work orders per vehicle</w:t>
              </w:r>
            </w:ins>
          </w:p>
        </w:tc>
        <w:tc>
          <w:tcPr>
            <w:tcW w:w="3117" w:type="dxa"/>
          </w:tcPr>
          <w:p w14:paraId="0D78C88B" w14:textId="42C00D4E" w:rsidR="00FC6FAE" w:rsidRDefault="00FC6FAE" w:rsidP="00FC6FAE">
            <w:pPr>
              <w:rPr>
                <w:ins w:id="925" w:author="Lee, Doris" w:date="2021-02-02T16:37:00Z"/>
              </w:rPr>
            </w:pPr>
            <w:ins w:id="926" w:author="Lee, Doris" w:date="2021-02-02T16:40:00Z">
              <w:r>
                <w:t>5 yeas</w:t>
              </w:r>
            </w:ins>
          </w:p>
        </w:tc>
      </w:tr>
      <w:tr w:rsidR="00FC6FAE" w14:paraId="23F32C9A" w14:textId="77777777" w:rsidTr="00FC6FAE">
        <w:trPr>
          <w:ins w:id="927" w:author="Lee, Doris" w:date="2021-02-02T16:39:00Z"/>
        </w:trPr>
        <w:tc>
          <w:tcPr>
            <w:tcW w:w="1705" w:type="dxa"/>
            <w:vMerge/>
          </w:tcPr>
          <w:p w14:paraId="6D8B6C59" w14:textId="77777777" w:rsidR="00FC6FAE" w:rsidRDefault="00FC6FAE" w:rsidP="00FC6FAE">
            <w:pPr>
              <w:rPr>
                <w:ins w:id="928" w:author="Lee, Doris" w:date="2021-02-02T16:39:00Z"/>
              </w:rPr>
            </w:pPr>
          </w:p>
        </w:tc>
        <w:tc>
          <w:tcPr>
            <w:tcW w:w="4528" w:type="dxa"/>
          </w:tcPr>
          <w:p w14:paraId="18C887F9" w14:textId="6B1A4FD9" w:rsidR="00FC6FAE" w:rsidRDefault="00FC6FAE" w:rsidP="00FC6FAE">
            <w:pPr>
              <w:rPr>
                <w:ins w:id="929" w:author="Lee, Doris" w:date="2021-02-02T16:39:00Z"/>
              </w:rPr>
            </w:pPr>
            <w:ins w:id="930" w:author="Lee, Doris" w:date="2021-02-02T16:39:00Z">
              <w:r>
                <w:t>All trouble-calls/yard truck jobs per vehicle</w:t>
              </w:r>
            </w:ins>
          </w:p>
        </w:tc>
        <w:tc>
          <w:tcPr>
            <w:tcW w:w="3117" w:type="dxa"/>
          </w:tcPr>
          <w:p w14:paraId="601515D3" w14:textId="1A298B02" w:rsidR="00FC6FAE" w:rsidRDefault="00FC6FAE" w:rsidP="00FC6FAE">
            <w:pPr>
              <w:rPr>
                <w:ins w:id="931" w:author="Lee, Doris" w:date="2021-02-02T16:39:00Z"/>
              </w:rPr>
            </w:pPr>
            <w:ins w:id="932" w:author="Lee, Doris" w:date="2021-02-02T16:40:00Z">
              <w:r>
                <w:t>N/A, no observations</w:t>
              </w:r>
            </w:ins>
          </w:p>
        </w:tc>
      </w:tr>
      <w:tr w:rsidR="00FC6FAE" w14:paraId="0FD2244E" w14:textId="77777777" w:rsidTr="00FC6FAE">
        <w:trPr>
          <w:ins w:id="933" w:author="Lee, Doris" w:date="2021-02-02T16:39:00Z"/>
        </w:trPr>
        <w:tc>
          <w:tcPr>
            <w:tcW w:w="1705" w:type="dxa"/>
            <w:vMerge/>
          </w:tcPr>
          <w:p w14:paraId="73684CEF" w14:textId="77777777" w:rsidR="00FC6FAE" w:rsidRDefault="00FC6FAE" w:rsidP="00FC6FAE">
            <w:pPr>
              <w:rPr>
                <w:ins w:id="934" w:author="Lee, Doris" w:date="2021-02-02T16:39:00Z"/>
              </w:rPr>
            </w:pPr>
          </w:p>
        </w:tc>
        <w:tc>
          <w:tcPr>
            <w:tcW w:w="4528" w:type="dxa"/>
          </w:tcPr>
          <w:p w14:paraId="035C6623" w14:textId="6B7636E8" w:rsidR="00FC6FAE" w:rsidRDefault="00FC6FAE" w:rsidP="00FC6FAE">
            <w:pPr>
              <w:rPr>
                <w:ins w:id="935" w:author="Lee, Doris" w:date="2021-02-02T16:39:00Z"/>
              </w:rPr>
            </w:pPr>
            <w:ins w:id="936" w:author="Lee, Doris" w:date="2021-02-02T16:39:00Z">
              <w:r>
                <w:t>Towing jobs per vehicle</w:t>
              </w:r>
            </w:ins>
          </w:p>
        </w:tc>
        <w:tc>
          <w:tcPr>
            <w:tcW w:w="3117" w:type="dxa"/>
          </w:tcPr>
          <w:p w14:paraId="0AC70331" w14:textId="0882ECDD" w:rsidR="00FC6FAE" w:rsidRDefault="00FC6FAE" w:rsidP="00FC6FAE">
            <w:pPr>
              <w:rPr>
                <w:ins w:id="937" w:author="Lee, Doris" w:date="2021-02-02T16:39:00Z"/>
              </w:rPr>
            </w:pPr>
            <w:ins w:id="938" w:author="Lee, Doris" w:date="2021-02-02T16:40:00Z">
              <w:r>
                <w:t>N/A, no observations</w:t>
              </w:r>
            </w:ins>
          </w:p>
        </w:tc>
      </w:tr>
      <w:tr w:rsidR="00FC6FAE" w14:paraId="39F50D29" w14:textId="77777777" w:rsidTr="00FC6FAE">
        <w:trPr>
          <w:ins w:id="939" w:author="Lee, Doris" w:date="2021-02-02T16:39:00Z"/>
        </w:trPr>
        <w:tc>
          <w:tcPr>
            <w:tcW w:w="1705" w:type="dxa"/>
            <w:vMerge/>
          </w:tcPr>
          <w:p w14:paraId="3F8BBF3E" w14:textId="77777777" w:rsidR="00FC6FAE" w:rsidRDefault="00FC6FAE" w:rsidP="00FC6FAE">
            <w:pPr>
              <w:rPr>
                <w:ins w:id="940" w:author="Lee, Doris" w:date="2021-02-02T16:39:00Z"/>
              </w:rPr>
            </w:pPr>
          </w:p>
        </w:tc>
        <w:tc>
          <w:tcPr>
            <w:tcW w:w="4528" w:type="dxa"/>
          </w:tcPr>
          <w:p w14:paraId="6F34735B" w14:textId="312564E2" w:rsidR="00FC6FAE" w:rsidRDefault="00FC6FAE" w:rsidP="00FC6FAE">
            <w:pPr>
              <w:rPr>
                <w:ins w:id="941" w:author="Lee, Doris" w:date="2021-02-02T16:39:00Z"/>
              </w:rPr>
            </w:pPr>
            <w:ins w:id="942" w:author="Lee, Doris" w:date="2021-02-02T16:39:00Z">
              <w:r>
                <w:t>Downtime per vehicle</w:t>
              </w:r>
            </w:ins>
          </w:p>
        </w:tc>
        <w:tc>
          <w:tcPr>
            <w:tcW w:w="3117" w:type="dxa"/>
          </w:tcPr>
          <w:p w14:paraId="4A3A4EFD" w14:textId="5D1EFD88" w:rsidR="00FC6FAE" w:rsidRDefault="00FC6FAE" w:rsidP="00FC6FAE">
            <w:pPr>
              <w:rPr>
                <w:ins w:id="943" w:author="Lee, Doris" w:date="2021-02-02T16:39:00Z"/>
              </w:rPr>
            </w:pPr>
            <w:ins w:id="944" w:author="Lee, Doris" w:date="2021-02-02T16:40:00Z">
              <w:r>
                <w:t>N/A, no observations</w:t>
              </w:r>
            </w:ins>
          </w:p>
        </w:tc>
      </w:tr>
      <w:tr w:rsidR="00FC6FAE" w14:paraId="199BE5CF" w14:textId="77777777" w:rsidTr="00FC6FAE">
        <w:trPr>
          <w:ins w:id="945" w:author="Lee, Doris" w:date="2021-02-02T16:39:00Z"/>
        </w:trPr>
        <w:tc>
          <w:tcPr>
            <w:tcW w:w="1705" w:type="dxa"/>
            <w:vMerge w:val="restart"/>
          </w:tcPr>
          <w:p w14:paraId="14D0890D" w14:textId="2D4F94BA" w:rsidR="00FC6FAE" w:rsidRPr="00FC6FAE" w:rsidRDefault="00FC6FAE" w:rsidP="00FC6FAE">
            <w:pPr>
              <w:rPr>
                <w:ins w:id="946" w:author="Lee, Doris" w:date="2021-02-02T16:39:00Z"/>
                <w:b/>
                <w:rPrChange w:id="947" w:author="Lee, Doris" w:date="2021-02-02T16:41:00Z">
                  <w:rPr>
                    <w:ins w:id="948" w:author="Lee, Doris" w:date="2021-02-02T16:39:00Z"/>
                  </w:rPr>
                </w:rPrChange>
              </w:rPr>
            </w:pPr>
            <w:ins w:id="949" w:author="Lee, Doris" w:date="2021-02-02T16:41:00Z">
              <w:r w:rsidRPr="00FC6FAE">
                <w:rPr>
                  <w:b/>
                  <w:rPrChange w:id="950" w:author="Lee, Doris" w:date="2021-02-02T16:41:00Z">
                    <w:rPr/>
                  </w:rPrChange>
                </w:rPr>
                <w:t>Non-Revenue Vehicles</w:t>
              </w:r>
            </w:ins>
          </w:p>
        </w:tc>
        <w:tc>
          <w:tcPr>
            <w:tcW w:w="4528" w:type="dxa"/>
          </w:tcPr>
          <w:p w14:paraId="1F268760" w14:textId="0E30A5D1" w:rsidR="00FC6FAE" w:rsidRPr="00FC6FAE" w:rsidRDefault="00FC6FAE" w:rsidP="00FC6FAE">
            <w:pPr>
              <w:rPr>
                <w:ins w:id="951" w:author="Lee, Doris" w:date="2021-02-02T16:39:00Z"/>
                <w:b/>
                <w:rPrChange w:id="952" w:author="Lee, Doris" w:date="2021-02-02T16:41:00Z">
                  <w:rPr>
                    <w:ins w:id="953" w:author="Lee, Doris" w:date="2021-02-02T16:39:00Z"/>
                  </w:rPr>
                </w:rPrChange>
              </w:rPr>
            </w:pPr>
            <w:ins w:id="954" w:author="Lee, Doris" w:date="2021-02-02T16:41:00Z">
              <w:r>
                <w:t>Total work orders per vehicle</w:t>
              </w:r>
            </w:ins>
          </w:p>
        </w:tc>
        <w:tc>
          <w:tcPr>
            <w:tcW w:w="3117" w:type="dxa"/>
          </w:tcPr>
          <w:p w14:paraId="24242493" w14:textId="7743B52F" w:rsidR="00FC6FAE" w:rsidRPr="00FC6FAE" w:rsidRDefault="00FC6FAE" w:rsidP="00FC6FAE">
            <w:pPr>
              <w:rPr>
                <w:ins w:id="955" w:author="Lee, Doris" w:date="2021-02-02T16:39:00Z"/>
              </w:rPr>
            </w:pPr>
            <w:ins w:id="956" w:author="Lee, Doris" w:date="2021-02-02T16:41:00Z">
              <w:r w:rsidRPr="00FC6FAE">
                <w:rPr>
                  <w:rPrChange w:id="957" w:author="Lee, Doris" w:date="2021-02-02T16:41:00Z">
                    <w:rPr>
                      <w:b/>
                    </w:rPr>
                  </w:rPrChange>
                </w:rPr>
                <w:t>12 years</w:t>
              </w:r>
            </w:ins>
          </w:p>
        </w:tc>
      </w:tr>
      <w:tr w:rsidR="00FC6FAE" w14:paraId="14D84F26" w14:textId="77777777" w:rsidTr="00D331BD">
        <w:trPr>
          <w:ins w:id="958" w:author="Lee, Doris" w:date="2021-02-02T16:37:00Z"/>
        </w:trPr>
        <w:tc>
          <w:tcPr>
            <w:tcW w:w="1705" w:type="dxa"/>
            <w:vMerge/>
          </w:tcPr>
          <w:p w14:paraId="6820B28A" w14:textId="77777777" w:rsidR="00FC6FAE" w:rsidRDefault="00FC6FAE" w:rsidP="00FC6FAE">
            <w:pPr>
              <w:rPr>
                <w:ins w:id="959" w:author="Lee, Doris" w:date="2021-02-02T16:37:00Z"/>
              </w:rPr>
            </w:pPr>
          </w:p>
        </w:tc>
        <w:tc>
          <w:tcPr>
            <w:tcW w:w="4528" w:type="dxa"/>
          </w:tcPr>
          <w:p w14:paraId="496E5257" w14:textId="7B55F905" w:rsidR="00FC6FAE" w:rsidRDefault="00FC6FAE" w:rsidP="00FC6FAE">
            <w:pPr>
              <w:rPr>
                <w:ins w:id="960" w:author="Lee, Doris" w:date="2021-02-02T16:37:00Z"/>
              </w:rPr>
            </w:pPr>
            <w:ins w:id="961" w:author="Lee, Doris" w:date="2021-02-02T16:41:00Z">
              <w:r>
                <w:t>All trouble-calls/yard truck jobs per vehicle</w:t>
              </w:r>
            </w:ins>
          </w:p>
        </w:tc>
        <w:tc>
          <w:tcPr>
            <w:tcW w:w="3117" w:type="dxa"/>
          </w:tcPr>
          <w:p w14:paraId="2859B743" w14:textId="1978C885" w:rsidR="00FC6FAE" w:rsidRDefault="00FC6FAE" w:rsidP="00FC6FAE">
            <w:pPr>
              <w:rPr>
                <w:ins w:id="962" w:author="Lee, Doris" w:date="2021-02-02T16:37:00Z"/>
              </w:rPr>
            </w:pPr>
            <w:ins w:id="963" w:author="Lee, Doris" w:date="2021-02-02T16:41:00Z">
              <w:r>
                <w:t>N/A, increases with age</w:t>
              </w:r>
            </w:ins>
          </w:p>
        </w:tc>
      </w:tr>
      <w:tr w:rsidR="00FC6FAE" w14:paraId="22E27AE2" w14:textId="77777777" w:rsidTr="00D331BD">
        <w:trPr>
          <w:ins w:id="964" w:author="Lee, Doris" w:date="2021-02-02T16:41:00Z"/>
        </w:trPr>
        <w:tc>
          <w:tcPr>
            <w:tcW w:w="1705" w:type="dxa"/>
            <w:vMerge/>
          </w:tcPr>
          <w:p w14:paraId="57B35A28" w14:textId="77777777" w:rsidR="00FC6FAE" w:rsidRDefault="00FC6FAE" w:rsidP="00FC6FAE">
            <w:pPr>
              <w:rPr>
                <w:ins w:id="965" w:author="Lee, Doris" w:date="2021-02-02T16:41:00Z"/>
              </w:rPr>
            </w:pPr>
          </w:p>
        </w:tc>
        <w:tc>
          <w:tcPr>
            <w:tcW w:w="4528" w:type="dxa"/>
          </w:tcPr>
          <w:p w14:paraId="1696849B" w14:textId="2C3F3A91" w:rsidR="00FC6FAE" w:rsidRDefault="00FC6FAE" w:rsidP="00FC6FAE">
            <w:pPr>
              <w:rPr>
                <w:ins w:id="966" w:author="Lee, Doris" w:date="2021-02-02T16:41:00Z"/>
              </w:rPr>
            </w:pPr>
            <w:ins w:id="967" w:author="Lee, Doris" w:date="2021-02-02T16:41:00Z">
              <w:r>
                <w:t>Towing jobs per vehicle</w:t>
              </w:r>
            </w:ins>
          </w:p>
        </w:tc>
        <w:tc>
          <w:tcPr>
            <w:tcW w:w="3117" w:type="dxa"/>
          </w:tcPr>
          <w:p w14:paraId="2769DA25" w14:textId="5D1D68E3" w:rsidR="00FC6FAE" w:rsidRDefault="00FC6FAE" w:rsidP="00FC6FAE">
            <w:pPr>
              <w:rPr>
                <w:ins w:id="968" w:author="Lee, Doris" w:date="2021-02-02T16:41:00Z"/>
              </w:rPr>
            </w:pPr>
            <w:ins w:id="969" w:author="Lee, Doris" w:date="2021-02-02T16:41:00Z">
              <w:r>
                <w:t>N/A, stable over time</w:t>
              </w:r>
            </w:ins>
          </w:p>
        </w:tc>
      </w:tr>
      <w:tr w:rsidR="00FC6FAE" w14:paraId="75917C49" w14:textId="77777777" w:rsidTr="00FC6FAE">
        <w:trPr>
          <w:trHeight w:val="53"/>
          <w:ins w:id="970" w:author="Lee, Doris" w:date="2021-02-02T16:37:00Z"/>
        </w:trPr>
        <w:tc>
          <w:tcPr>
            <w:tcW w:w="1705" w:type="dxa"/>
            <w:vMerge/>
            <w:tcPrChange w:id="971" w:author="Lee, Doris" w:date="2021-02-02T16:41:00Z">
              <w:tcPr>
                <w:tcW w:w="1705" w:type="dxa"/>
                <w:vMerge/>
              </w:tcPr>
            </w:tcPrChange>
          </w:tcPr>
          <w:p w14:paraId="4961150F" w14:textId="77777777" w:rsidR="00FC6FAE" w:rsidRDefault="00FC6FAE" w:rsidP="00FC6FAE">
            <w:pPr>
              <w:rPr>
                <w:ins w:id="972" w:author="Lee, Doris" w:date="2021-02-02T16:37:00Z"/>
              </w:rPr>
            </w:pPr>
          </w:p>
        </w:tc>
        <w:tc>
          <w:tcPr>
            <w:tcW w:w="4528" w:type="dxa"/>
            <w:tcPrChange w:id="973" w:author="Lee, Doris" w:date="2021-02-02T16:41:00Z">
              <w:tcPr>
                <w:tcW w:w="4528" w:type="dxa"/>
                <w:gridSpan w:val="2"/>
              </w:tcPr>
            </w:tcPrChange>
          </w:tcPr>
          <w:p w14:paraId="2C71B964" w14:textId="10B688FF" w:rsidR="00FC6FAE" w:rsidRDefault="00FC6FAE" w:rsidP="00FC6FAE">
            <w:pPr>
              <w:rPr>
                <w:ins w:id="974" w:author="Lee, Doris" w:date="2021-02-02T16:37:00Z"/>
              </w:rPr>
            </w:pPr>
            <w:ins w:id="975" w:author="Lee, Doris" w:date="2021-02-02T16:41:00Z">
              <w:r>
                <w:t>Downtime per vehicle</w:t>
              </w:r>
            </w:ins>
          </w:p>
        </w:tc>
        <w:tc>
          <w:tcPr>
            <w:tcW w:w="3117" w:type="dxa"/>
            <w:tcPrChange w:id="976" w:author="Lee, Doris" w:date="2021-02-02T16:41:00Z">
              <w:tcPr>
                <w:tcW w:w="3117" w:type="dxa"/>
              </w:tcPr>
            </w:tcPrChange>
          </w:tcPr>
          <w:p w14:paraId="21E1FC1C" w14:textId="54D19439" w:rsidR="00FC6FAE" w:rsidRDefault="00FC6FAE" w:rsidP="00FC6FAE">
            <w:pPr>
              <w:rPr>
                <w:ins w:id="977" w:author="Lee, Doris" w:date="2021-02-02T16:37:00Z"/>
              </w:rPr>
            </w:pPr>
            <w:ins w:id="978" w:author="Lee, Doris" w:date="2021-02-02T16:41:00Z">
              <w:r w:rsidRPr="00DD4C31">
                <w:t>12 years</w:t>
              </w:r>
            </w:ins>
          </w:p>
        </w:tc>
      </w:tr>
    </w:tbl>
    <w:p w14:paraId="029BF79F" w14:textId="77777777" w:rsidR="00FC6FAE" w:rsidRDefault="00FC6FAE" w:rsidP="00294613"/>
    <w:p w14:paraId="15F72855" w14:textId="3CA00C03" w:rsidR="00733717" w:rsidRPr="00991551" w:rsidDel="00FC6FAE" w:rsidRDefault="00733717" w:rsidP="00733717">
      <w:pPr>
        <w:pStyle w:val="ListParagraph"/>
        <w:numPr>
          <w:ilvl w:val="0"/>
          <w:numId w:val="22"/>
        </w:numPr>
        <w:rPr>
          <w:del w:id="979" w:author="Lee, Doris" w:date="2021-02-02T16:41:00Z"/>
          <w:b/>
          <w:bCs/>
        </w:rPr>
      </w:pPr>
      <w:del w:id="980" w:author="Lee, Doris" w:date="2021-02-02T16:41:00Z">
        <w:r w:rsidRPr="00991551" w:rsidDel="00FC6FAE">
          <w:rPr>
            <w:b/>
            <w:bCs/>
          </w:rPr>
          <w:lastRenderedPageBreak/>
          <w:delText>Revenue Vehicles</w:delText>
        </w:r>
      </w:del>
    </w:p>
    <w:p w14:paraId="73D3369C" w14:textId="387DC874" w:rsidR="00733717" w:rsidDel="00FC6FAE" w:rsidRDefault="00733717" w:rsidP="00733717">
      <w:pPr>
        <w:pStyle w:val="ListParagraph"/>
        <w:numPr>
          <w:ilvl w:val="1"/>
          <w:numId w:val="22"/>
        </w:numPr>
        <w:rPr>
          <w:del w:id="981" w:author="Lee, Doris" w:date="2021-02-02T16:41:00Z"/>
        </w:rPr>
      </w:pPr>
      <w:del w:id="982" w:author="Lee, Doris" w:date="2021-02-02T16:41:00Z">
        <w:r w:rsidDel="00FC6FAE">
          <w:delText>Total work orders per vehicle: 11</w:delText>
        </w:r>
        <w:r w:rsidR="00697523" w:rsidDel="00FC6FAE">
          <w:delText xml:space="preserve"> </w:delText>
        </w:r>
      </w:del>
      <w:ins w:id="983" w:author="Lee, Doris" w:date="2020-11-10T18:34:00Z">
        <w:del w:id="984" w:author="Lee, Doris" w:date="2021-02-02T16:41:00Z">
          <w:r w:rsidR="00697523" w:rsidDel="00FC6FAE">
            <w:delText>years</w:delText>
          </w:r>
        </w:del>
      </w:ins>
    </w:p>
    <w:p w14:paraId="34C7F052" w14:textId="66E8780E" w:rsidR="00733717" w:rsidDel="00FC6FAE" w:rsidRDefault="00733717" w:rsidP="00733717">
      <w:pPr>
        <w:pStyle w:val="ListParagraph"/>
        <w:numPr>
          <w:ilvl w:val="1"/>
          <w:numId w:val="22"/>
        </w:numPr>
        <w:rPr>
          <w:del w:id="985" w:author="Lee, Doris" w:date="2021-02-02T16:41:00Z"/>
        </w:rPr>
      </w:pPr>
      <w:del w:id="986" w:author="Lee, Doris" w:date="2021-02-02T16:41:00Z">
        <w:r w:rsidDel="00FC6FAE">
          <w:delText>All trouble-calls / yard truck jobs per vehicle: 11</w:delText>
        </w:r>
        <w:r w:rsidR="00697523" w:rsidDel="00FC6FAE">
          <w:delText xml:space="preserve"> </w:delText>
        </w:r>
      </w:del>
      <w:ins w:id="987" w:author="Lee, Doris" w:date="2020-11-10T18:34:00Z">
        <w:del w:id="988" w:author="Lee, Doris" w:date="2021-02-02T16:41:00Z">
          <w:r w:rsidR="00697523" w:rsidDel="00FC6FAE">
            <w:delText>years</w:delText>
          </w:r>
        </w:del>
      </w:ins>
    </w:p>
    <w:p w14:paraId="636BE871" w14:textId="2BF445FE" w:rsidR="00733717" w:rsidDel="00FC6FAE" w:rsidRDefault="00733717" w:rsidP="00733717">
      <w:pPr>
        <w:pStyle w:val="ListParagraph"/>
        <w:numPr>
          <w:ilvl w:val="1"/>
          <w:numId w:val="22"/>
        </w:numPr>
        <w:rPr>
          <w:del w:id="989" w:author="Lee, Doris" w:date="2021-02-02T16:41:00Z"/>
        </w:rPr>
      </w:pPr>
      <w:del w:id="990" w:author="Lee, Doris" w:date="2021-02-02T16:41:00Z">
        <w:r w:rsidDel="00FC6FAE">
          <w:delText>Towing jobs per vehicle: 8</w:delText>
        </w:r>
        <w:r w:rsidR="00697523" w:rsidDel="00FC6FAE">
          <w:delText xml:space="preserve"> </w:delText>
        </w:r>
      </w:del>
      <w:ins w:id="991" w:author="Lee, Doris" w:date="2020-11-10T18:34:00Z">
        <w:del w:id="992" w:author="Lee, Doris" w:date="2021-02-02T16:41:00Z">
          <w:r w:rsidR="00697523" w:rsidDel="00FC6FAE">
            <w:delText>years</w:delText>
          </w:r>
        </w:del>
      </w:ins>
    </w:p>
    <w:p w14:paraId="1958C2B3" w14:textId="7012DFD1" w:rsidR="00733717" w:rsidDel="00FC6FAE" w:rsidRDefault="00733717" w:rsidP="00733717">
      <w:pPr>
        <w:pStyle w:val="ListParagraph"/>
        <w:numPr>
          <w:ilvl w:val="1"/>
          <w:numId w:val="22"/>
        </w:numPr>
        <w:rPr>
          <w:del w:id="993" w:author="Lee, Doris" w:date="2021-02-02T16:41:00Z"/>
        </w:rPr>
      </w:pPr>
      <w:del w:id="994" w:author="Lee, Doris" w:date="2021-02-02T16:41:00Z">
        <w:r w:rsidDel="00FC6FAE">
          <w:delText>Downtime per vehicle: 8</w:delText>
        </w:r>
        <w:r w:rsidR="00697523" w:rsidRPr="00697523" w:rsidDel="00FC6FAE">
          <w:delText xml:space="preserve"> </w:delText>
        </w:r>
      </w:del>
      <w:ins w:id="995" w:author="Lee, Doris" w:date="2020-11-10T18:34:00Z">
        <w:del w:id="996" w:author="Lee, Doris" w:date="2021-02-02T16:41:00Z">
          <w:r w:rsidR="00697523" w:rsidDel="00FC6FAE">
            <w:delText>years</w:delText>
          </w:r>
        </w:del>
      </w:ins>
    </w:p>
    <w:p w14:paraId="1F7F28DC" w14:textId="70AA2FFD" w:rsidR="00733717" w:rsidRPr="00991551" w:rsidDel="00FC6FAE" w:rsidRDefault="00733717" w:rsidP="00733717">
      <w:pPr>
        <w:pStyle w:val="ListParagraph"/>
        <w:numPr>
          <w:ilvl w:val="0"/>
          <w:numId w:val="22"/>
        </w:numPr>
        <w:rPr>
          <w:del w:id="997" w:author="Lee, Doris" w:date="2021-02-02T16:41:00Z"/>
          <w:b/>
          <w:bCs/>
        </w:rPr>
      </w:pPr>
      <w:del w:id="998" w:author="Lee, Doris" w:date="2021-02-02T16:41:00Z">
        <w:r w:rsidRPr="00991551" w:rsidDel="00FC6FAE">
          <w:rPr>
            <w:b/>
            <w:bCs/>
          </w:rPr>
          <w:delText>Paratransit</w:delText>
        </w:r>
      </w:del>
    </w:p>
    <w:p w14:paraId="6A454CCD" w14:textId="46219F82" w:rsidR="00733717" w:rsidDel="00FC6FAE" w:rsidRDefault="00733717" w:rsidP="00733717">
      <w:pPr>
        <w:pStyle w:val="ListParagraph"/>
        <w:numPr>
          <w:ilvl w:val="1"/>
          <w:numId w:val="22"/>
        </w:numPr>
        <w:rPr>
          <w:del w:id="999" w:author="Lee, Doris" w:date="2021-02-02T16:41:00Z"/>
        </w:rPr>
      </w:pPr>
      <w:del w:id="1000" w:author="Lee, Doris" w:date="2021-02-02T16:41:00Z">
        <w:r w:rsidDel="00FC6FAE">
          <w:delText>Total work orders per vehicle: 5</w:delText>
        </w:r>
      </w:del>
      <w:ins w:id="1001" w:author="Lee, Doris" w:date="2020-11-10T18:34:00Z">
        <w:del w:id="1002" w:author="Lee, Doris" w:date="2021-02-02T16:41:00Z">
          <w:r w:rsidR="00697523" w:rsidDel="00FC6FAE">
            <w:delText xml:space="preserve"> years</w:delText>
          </w:r>
        </w:del>
      </w:ins>
    </w:p>
    <w:p w14:paraId="7FA031FB" w14:textId="48293F58" w:rsidR="00733717" w:rsidDel="00FC6FAE" w:rsidRDefault="00733717" w:rsidP="00733717">
      <w:pPr>
        <w:pStyle w:val="ListParagraph"/>
        <w:numPr>
          <w:ilvl w:val="1"/>
          <w:numId w:val="22"/>
        </w:numPr>
        <w:rPr>
          <w:del w:id="1003" w:author="Lee, Doris" w:date="2021-02-02T16:41:00Z"/>
        </w:rPr>
      </w:pPr>
      <w:del w:id="1004" w:author="Lee, Doris" w:date="2021-02-02T16:41:00Z">
        <w:r w:rsidDel="00FC6FAE">
          <w:delText>All trouble-calls / yard truck jobs per vehicle: N/A, No observations</w:delText>
        </w:r>
      </w:del>
    </w:p>
    <w:p w14:paraId="3FAA5E66" w14:textId="6F917F36" w:rsidR="00733717" w:rsidDel="00FC6FAE" w:rsidRDefault="00733717" w:rsidP="00733717">
      <w:pPr>
        <w:pStyle w:val="ListParagraph"/>
        <w:numPr>
          <w:ilvl w:val="1"/>
          <w:numId w:val="22"/>
        </w:numPr>
        <w:rPr>
          <w:del w:id="1005" w:author="Lee, Doris" w:date="2021-02-02T16:41:00Z"/>
        </w:rPr>
      </w:pPr>
      <w:del w:id="1006" w:author="Lee, Doris" w:date="2021-02-02T16:41:00Z">
        <w:r w:rsidDel="00FC6FAE">
          <w:delText>Towing jobs per vehicle: N/A, No observations</w:delText>
        </w:r>
      </w:del>
    </w:p>
    <w:p w14:paraId="05F43E68" w14:textId="5650F247" w:rsidR="00733717" w:rsidDel="00FC6FAE" w:rsidRDefault="00733717" w:rsidP="00733717">
      <w:pPr>
        <w:pStyle w:val="ListParagraph"/>
        <w:numPr>
          <w:ilvl w:val="1"/>
          <w:numId w:val="22"/>
        </w:numPr>
        <w:rPr>
          <w:del w:id="1007" w:author="Lee, Doris" w:date="2021-02-02T16:41:00Z"/>
        </w:rPr>
      </w:pPr>
      <w:del w:id="1008" w:author="Lee, Doris" w:date="2021-02-02T16:41:00Z">
        <w:r w:rsidDel="00FC6FAE">
          <w:delText>Downtime per vehicle: N/A, No observations</w:delText>
        </w:r>
      </w:del>
    </w:p>
    <w:p w14:paraId="3A480B8E" w14:textId="61B32230" w:rsidR="00733717" w:rsidRPr="00991551" w:rsidDel="00FC6FAE" w:rsidRDefault="00733717" w:rsidP="00733717">
      <w:pPr>
        <w:pStyle w:val="ListParagraph"/>
        <w:numPr>
          <w:ilvl w:val="0"/>
          <w:numId w:val="22"/>
        </w:numPr>
        <w:rPr>
          <w:del w:id="1009" w:author="Lee, Doris" w:date="2021-02-02T16:41:00Z"/>
          <w:b/>
          <w:bCs/>
        </w:rPr>
      </w:pPr>
      <w:del w:id="1010" w:author="Lee, Doris" w:date="2021-02-02T16:41:00Z">
        <w:r w:rsidRPr="00991551" w:rsidDel="00FC6FAE">
          <w:rPr>
            <w:b/>
            <w:bCs/>
          </w:rPr>
          <w:delText>Non-Revenue Vehicles</w:delText>
        </w:r>
      </w:del>
    </w:p>
    <w:p w14:paraId="5EC5061B" w14:textId="7734FDC3" w:rsidR="00733717" w:rsidDel="00FC6FAE" w:rsidRDefault="00733717" w:rsidP="00733717">
      <w:pPr>
        <w:pStyle w:val="ListParagraph"/>
        <w:numPr>
          <w:ilvl w:val="1"/>
          <w:numId w:val="22"/>
        </w:numPr>
        <w:rPr>
          <w:del w:id="1011" w:author="Lee, Doris" w:date="2021-02-02T16:41:00Z"/>
        </w:rPr>
      </w:pPr>
      <w:del w:id="1012" w:author="Lee, Doris" w:date="2021-02-02T16:41:00Z">
        <w:r w:rsidDel="00FC6FAE">
          <w:delText>Total work orders per vehicle: 12</w:delText>
        </w:r>
      </w:del>
      <w:ins w:id="1013" w:author="Lee, Doris" w:date="2020-11-10T18:34:00Z">
        <w:del w:id="1014" w:author="Lee, Doris" w:date="2021-02-02T16:41:00Z">
          <w:r w:rsidR="00697523" w:rsidDel="00FC6FAE">
            <w:delText xml:space="preserve"> years</w:delText>
          </w:r>
        </w:del>
      </w:ins>
    </w:p>
    <w:p w14:paraId="478820FC" w14:textId="00F0E708" w:rsidR="00733717" w:rsidDel="00FC6FAE" w:rsidRDefault="00733717" w:rsidP="00733717">
      <w:pPr>
        <w:pStyle w:val="ListParagraph"/>
        <w:numPr>
          <w:ilvl w:val="1"/>
          <w:numId w:val="22"/>
        </w:numPr>
        <w:rPr>
          <w:del w:id="1015" w:author="Lee, Doris" w:date="2021-02-02T16:41:00Z"/>
        </w:rPr>
      </w:pPr>
      <w:del w:id="1016" w:author="Lee, Doris" w:date="2021-02-02T16:41:00Z">
        <w:r w:rsidDel="00FC6FAE">
          <w:delText>All trouble-calls / yard truck jobs per vehicle: N/A, increases with age.</w:delText>
        </w:r>
      </w:del>
    </w:p>
    <w:p w14:paraId="4C6641F5" w14:textId="702A6C34" w:rsidR="00733717" w:rsidDel="00FC6FAE" w:rsidRDefault="00733717" w:rsidP="00733717">
      <w:pPr>
        <w:pStyle w:val="ListParagraph"/>
        <w:numPr>
          <w:ilvl w:val="1"/>
          <w:numId w:val="22"/>
        </w:numPr>
        <w:rPr>
          <w:del w:id="1017" w:author="Lee, Doris" w:date="2021-02-02T16:41:00Z"/>
        </w:rPr>
      </w:pPr>
      <w:del w:id="1018" w:author="Lee, Doris" w:date="2021-02-02T16:41:00Z">
        <w:r w:rsidDel="00FC6FAE">
          <w:delText>Towing jobs per vehicle: N/A, stable over time</w:delText>
        </w:r>
      </w:del>
    </w:p>
    <w:p w14:paraId="2D422CFF" w14:textId="4F92F1A2" w:rsidR="00733717" w:rsidDel="00FC6FAE" w:rsidRDefault="00733717" w:rsidP="00991551">
      <w:pPr>
        <w:pStyle w:val="ListParagraph"/>
        <w:numPr>
          <w:ilvl w:val="1"/>
          <w:numId w:val="22"/>
        </w:numPr>
        <w:rPr>
          <w:del w:id="1019" w:author="Lee, Doris" w:date="2021-02-02T16:41:00Z"/>
        </w:rPr>
      </w:pPr>
      <w:del w:id="1020" w:author="Lee, Doris" w:date="2021-02-02T16:41:00Z">
        <w:r w:rsidDel="00FC6FAE">
          <w:delText>Downtime per vehicle: 12</w:delText>
        </w:r>
      </w:del>
      <w:ins w:id="1021" w:author="Lee, Doris" w:date="2020-11-10T18:34:00Z">
        <w:del w:id="1022" w:author="Lee, Doris" w:date="2021-02-02T16:41:00Z">
          <w:r w:rsidR="00697523" w:rsidDel="00FC6FAE">
            <w:delText xml:space="preserve"> years</w:delText>
          </w:r>
        </w:del>
      </w:ins>
    </w:p>
    <w:p w14:paraId="479C539C" w14:textId="51CEAEC1" w:rsidR="006C1B96" w:rsidRDefault="00733717" w:rsidP="00733717">
      <w:pPr>
        <w:pStyle w:val="Caption"/>
        <w:jc w:val="center"/>
      </w:pPr>
      <w:bookmarkStart w:id="1023" w:name="_Ref55846117"/>
      <w:r>
        <w:t xml:space="preserve">Figure </w:t>
      </w:r>
      <w:ins w:id="1024" w:author="Doris Lee" w:date="2021-05-17T10:12:00Z">
        <w:r w:rsidR="0035567E">
          <w:fldChar w:fldCharType="begin"/>
        </w:r>
        <w:r w:rsidR="0035567E">
          <w:instrText xml:space="preserve"> STYLEREF 1 \s </w:instrText>
        </w:r>
      </w:ins>
      <w:r w:rsidR="0035567E">
        <w:fldChar w:fldCharType="separate"/>
      </w:r>
      <w:r w:rsidR="0035567E">
        <w:rPr>
          <w:noProof/>
        </w:rPr>
        <w:t>3</w:t>
      </w:r>
      <w:ins w:id="1025"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26" w:author="Doris Lee" w:date="2021-05-17T10:12:00Z">
        <w:r w:rsidR="0035567E">
          <w:rPr>
            <w:noProof/>
          </w:rPr>
          <w:t>5</w:t>
        </w:r>
        <w:r w:rsidR="0035567E">
          <w:fldChar w:fldCharType="end"/>
        </w:r>
      </w:ins>
      <w:del w:id="1027"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28" w:author="Lee, Doris" w:date="2021-02-02T17:07:00Z">
        <w:del w:id="1029" w:author="Doris Lee" w:date="2021-05-12T17:15:00Z">
          <w:r w:rsidR="004B327E" w:rsidDel="007460E2">
            <w:rPr>
              <w:noProof/>
            </w:rPr>
            <w:delText>5</w:delText>
          </w:r>
        </w:del>
      </w:ins>
      <w:del w:id="1030" w:author="Doris Lee" w:date="2021-05-12T17:15:00Z">
        <w:r w:rsidR="00991551" w:rsidDel="007460E2">
          <w:rPr>
            <w:noProof/>
          </w:rPr>
          <w:delText>6</w:delText>
        </w:r>
        <w:r w:rsidR="00DD31E8" w:rsidDel="007460E2">
          <w:rPr>
            <w:noProof/>
          </w:rPr>
          <w:fldChar w:fldCharType="end"/>
        </w:r>
      </w:del>
      <w:bookmarkEnd w:id="1023"/>
      <w:r>
        <w:t>: Total Work Orders per Vehicle, by Age</w:t>
      </w:r>
    </w:p>
    <w:p w14:paraId="210F8298" w14:textId="37E7B35E" w:rsidR="00733717" w:rsidRPr="00BB63BA" w:rsidRDefault="00733717" w:rsidP="003D012A">
      <w:pPr>
        <w:jc w:val="center"/>
      </w:pPr>
      <w:r>
        <w:rPr>
          <w:noProof/>
        </w:rPr>
        <w:drawing>
          <wp:inline distT="0" distB="0" distL="0" distR="0" wp14:anchorId="4AD04AC9" wp14:editId="54E752CF">
            <wp:extent cx="4864100" cy="3453798"/>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206" b="17428"/>
                    <a:stretch/>
                  </pic:blipFill>
                  <pic:spPr bwMode="auto">
                    <a:xfrm>
                      <a:off x="0" y="0"/>
                      <a:ext cx="4864430" cy="3454032"/>
                    </a:xfrm>
                    <a:prstGeom prst="rect">
                      <a:avLst/>
                    </a:prstGeom>
                    <a:ln>
                      <a:noFill/>
                    </a:ln>
                    <a:extLst>
                      <a:ext uri="{53640926-AAD7-44D8-BBD7-CCE9431645EC}">
                        <a14:shadowObscured xmlns:a14="http://schemas.microsoft.com/office/drawing/2010/main"/>
                      </a:ext>
                    </a:extLst>
                  </pic:spPr>
                </pic:pic>
              </a:graphicData>
            </a:graphic>
          </wp:inline>
        </w:drawing>
      </w:r>
    </w:p>
    <w:p w14:paraId="5800AADF" w14:textId="1FC1DE59" w:rsidR="00733717" w:rsidRDefault="00733717" w:rsidP="00733717">
      <w:pPr>
        <w:pStyle w:val="Caption"/>
        <w:jc w:val="center"/>
      </w:pPr>
      <w:bookmarkStart w:id="1031" w:name="_Ref55846131"/>
      <w:r>
        <w:t xml:space="preserve">Figure </w:t>
      </w:r>
      <w:ins w:id="1032" w:author="Doris Lee" w:date="2021-05-17T10:12:00Z">
        <w:r w:rsidR="0035567E">
          <w:fldChar w:fldCharType="begin"/>
        </w:r>
        <w:r w:rsidR="0035567E">
          <w:instrText xml:space="preserve"> STYLEREF 1 \s </w:instrText>
        </w:r>
      </w:ins>
      <w:r w:rsidR="0035567E">
        <w:fldChar w:fldCharType="separate"/>
      </w:r>
      <w:r w:rsidR="0035567E">
        <w:rPr>
          <w:noProof/>
        </w:rPr>
        <w:t>3</w:t>
      </w:r>
      <w:ins w:id="1033"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34" w:author="Doris Lee" w:date="2021-05-17T10:12:00Z">
        <w:r w:rsidR="0035567E">
          <w:rPr>
            <w:noProof/>
          </w:rPr>
          <w:t>6</w:t>
        </w:r>
        <w:r w:rsidR="0035567E">
          <w:fldChar w:fldCharType="end"/>
        </w:r>
      </w:ins>
      <w:del w:id="1035"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36" w:author="Lee, Doris" w:date="2021-02-02T17:07:00Z">
        <w:del w:id="1037" w:author="Doris Lee" w:date="2021-05-12T17:15:00Z">
          <w:r w:rsidR="004B327E" w:rsidDel="007460E2">
            <w:rPr>
              <w:noProof/>
            </w:rPr>
            <w:delText>6</w:delText>
          </w:r>
        </w:del>
      </w:ins>
      <w:del w:id="1038" w:author="Doris Lee" w:date="2021-05-12T17:15:00Z">
        <w:r w:rsidR="00991551" w:rsidDel="007460E2">
          <w:rPr>
            <w:noProof/>
          </w:rPr>
          <w:delText>7</w:delText>
        </w:r>
        <w:r w:rsidR="00DD31E8" w:rsidDel="007460E2">
          <w:rPr>
            <w:noProof/>
          </w:rPr>
          <w:fldChar w:fldCharType="end"/>
        </w:r>
      </w:del>
      <w:bookmarkEnd w:id="1031"/>
      <w:r>
        <w:t>: Total Trouble-Calls/Yard Truck per Vehicle, by Age</w:t>
      </w:r>
    </w:p>
    <w:p w14:paraId="6B37D559" w14:textId="75F51B98" w:rsidR="00733717" w:rsidRDefault="0091304B" w:rsidP="003D012A">
      <w:pPr>
        <w:jc w:val="center"/>
      </w:pPr>
      <w:r>
        <w:rPr>
          <w:noProof/>
        </w:rPr>
        <w:drawing>
          <wp:inline distT="0" distB="0" distL="0" distR="0" wp14:anchorId="57308AF5" wp14:editId="49E8E5CC">
            <wp:extent cx="4762500" cy="368474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390" b="23977"/>
                    <a:stretch/>
                  </pic:blipFill>
                  <pic:spPr bwMode="auto">
                    <a:xfrm>
                      <a:off x="0" y="0"/>
                      <a:ext cx="4763707" cy="3685677"/>
                    </a:xfrm>
                    <a:prstGeom prst="rect">
                      <a:avLst/>
                    </a:prstGeom>
                    <a:ln>
                      <a:noFill/>
                    </a:ln>
                    <a:extLst>
                      <a:ext uri="{53640926-AAD7-44D8-BBD7-CCE9431645EC}">
                        <a14:shadowObscured xmlns:a14="http://schemas.microsoft.com/office/drawing/2010/main"/>
                      </a:ext>
                    </a:extLst>
                  </pic:spPr>
                </pic:pic>
              </a:graphicData>
            </a:graphic>
          </wp:inline>
        </w:drawing>
      </w:r>
    </w:p>
    <w:p w14:paraId="26006A07" w14:textId="137E3C2C" w:rsidR="00733717" w:rsidRDefault="00733717" w:rsidP="00733717">
      <w:pPr>
        <w:pStyle w:val="Caption"/>
        <w:jc w:val="center"/>
      </w:pPr>
      <w:bookmarkStart w:id="1039" w:name="_Ref55846140"/>
      <w:r>
        <w:lastRenderedPageBreak/>
        <w:t xml:space="preserve">Figure </w:t>
      </w:r>
      <w:ins w:id="1040" w:author="Doris Lee" w:date="2021-05-17T10:12:00Z">
        <w:r w:rsidR="0035567E">
          <w:fldChar w:fldCharType="begin"/>
        </w:r>
        <w:r w:rsidR="0035567E">
          <w:instrText xml:space="preserve"> STYLEREF 1 \s </w:instrText>
        </w:r>
      </w:ins>
      <w:r w:rsidR="0035567E">
        <w:fldChar w:fldCharType="separate"/>
      </w:r>
      <w:r w:rsidR="0035567E">
        <w:rPr>
          <w:noProof/>
        </w:rPr>
        <w:t>3</w:t>
      </w:r>
      <w:ins w:id="1041"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42" w:author="Doris Lee" w:date="2021-05-17T10:12:00Z">
        <w:r w:rsidR="0035567E">
          <w:rPr>
            <w:noProof/>
          </w:rPr>
          <w:t>7</w:t>
        </w:r>
        <w:r w:rsidR="0035567E">
          <w:fldChar w:fldCharType="end"/>
        </w:r>
      </w:ins>
      <w:del w:id="1043"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44" w:author="Lee, Doris" w:date="2021-02-02T17:07:00Z">
        <w:del w:id="1045" w:author="Doris Lee" w:date="2021-05-12T17:15:00Z">
          <w:r w:rsidR="004B327E" w:rsidDel="007460E2">
            <w:rPr>
              <w:noProof/>
            </w:rPr>
            <w:delText>7</w:delText>
          </w:r>
        </w:del>
      </w:ins>
      <w:ins w:id="1046" w:author="Richter, Nicholas" w:date="2021-01-27T16:44:00Z">
        <w:del w:id="1047" w:author="Doris Lee" w:date="2021-05-12T17:15:00Z">
          <w:r w:rsidR="00C0730C" w:rsidDel="007460E2">
            <w:rPr>
              <w:noProof/>
            </w:rPr>
            <w:delText>7</w:delText>
          </w:r>
        </w:del>
      </w:ins>
      <w:del w:id="1048" w:author="Doris Lee" w:date="2021-05-12T17:15:00Z">
        <w:r w:rsidR="00991551" w:rsidDel="007460E2">
          <w:rPr>
            <w:noProof/>
          </w:rPr>
          <w:delText>8</w:delText>
        </w:r>
        <w:r w:rsidR="00DD31E8" w:rsidDel="007460E2">
          <w:rPr>
            <w:noProof/>
          </w:rPr>
          <w:fldChar w:fldCharType="end"/>
        </w:r>
      </w:del>
      <w:bookmarkEnd w:id="1039"/>
      <w:r>
        <w:t>: Towing Jobs per Vehicle, by Age</w:t>
      </w:r>
    </w:p>
    <w:p w14:paraId="360CD97D" w14:textId="69B8B359" w:rsidR="00733717" w:rsidRDefault="003D012A" w:rsidP="003D012A">
      <w:pPr>
        <w:jc w:val="center"/>
      </w:pPr>
      <w:del w:id="1049" w:author="Doris Lee" w:date="2021-05-13T17:20:00Z">
        <w:r w:rsidDel="00FC2E47">
          <w:rPr>
            <w:noProof/>
          </w:rPr>
          <w:drawing>
            <wp:inline distT="0" distB="0" distL="0" distR="0" wp14:anchorId="2036CB17" wp14:editId="3567C9E2">
              <wp:extent cx="4501916" cy="3746500"/>
              <wp:effectExtent l="0" t="0" r="0" b="6350"/>
              <wp:docPr id="4" name="Picture 4" descr="cid:image002.png@01D6B74E.E03CE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png@01D6B74E.E03CEE70"/>
                      <pic:cNvPicPr>
                        <a:picLocks noChangeAspect="1" noChangeArrowheads="1"/>
                      </pic:cNvPicPr>
                    </pic:nvPicPr>
                    <pic:blipFill>
                      <a:blip r:link="rId34">
                        <a:extLst>
                          <a:ext uri="{28A0092B-C50C-407E-A947-70E740481C1C}">
                            <a14:useLocalDpi xmlns:a14="http://schemas.microsoft.com/office/drawing/2010/main" val="0"/>
                          </a:ext>
                        </a:extLst>
                      </a:blip>
                      <a:srcRect/>
                      <a:stretch>
                        <a:fillRect/>
                      </a:stretch>
                    </pic:blipFill>
                    <pic:spPr bwMode="auto">
                      <a:xfrm>
                        <a:off x="0" y="0"/>
                        <a:ext cx="4506191" cy="3750058"/>
                      </a:xfrm>
                      <a:prstGeom prst="rect">
                        <a:avLst/>
                      </a:prstGeom>
                      <a:noFill/>
                      <a:ln>
                        <a:noFill/>
                      </a:ln>
                    </pic:spPr>
                  </pic:pic>
                </a:graphicData>
              </a:graphic>
            </wp:inline>
          </w:drawing>
        </w:r>
      </w:del>
      <w:ins w:id="1050" w:author="Doris Lee" w:date="2021-05-13T17:20:00Z">
        <w:r w:rsidR="00FC2E47">
          <w:rPr>
            <w:noProof/>
          </w:rPr>
          <w:drawing>
            <wp:inline distT="0" distB="0" distL="0" distR="0" wp14:anchorId="6DC54BC6" wp14:editId="44F8E117">
              <wp:extent cx="4501916" cy="3746500"/>
              <wp:effectExtent l="0" t="0" r="0" b="6350"/>
              <wp:docPr id="7" name="Picture 7" descr="cid:image002.png@01D6B74E.E03CE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png@01D6B74E.E03CEE70"/>
                      <pic:cNvPicPr>
                        <a:picLocks noChangeAspect="1" noChangeArrowheads="1"/>
                      </pic:cNvPicPr>
                    </pic:nvPicPr>
                    <pic:blipFill>
                      <a:blip r:embed="rId35" r:link="rId34">
                        <a:extLst>
                          <a:ext uri="{28A0092B-C50C-407E-A947-70E740481C1C}">
                            <a14:useLocalDpi xmlns:a14="http://schemas.microsoft.com/office/drawing/2010/main" val="0"/>
                          </a:ext>
                        </a:extLst>
                      </a:blip>
                      <a:srcRect/>
                      <a:stretch>
                        <a:fillRect/>
                      </a:stretch>
                    </pic:blipFill>
                    <pic:spPr bwMode="auto">
                      <a:xfrm>
                        <a:off x="0" y="0"/>
                        <a:ext cx="4506191" cy="3750058"/>
                      </a:xfrm>
                      <a:prstGeom prst="rect">
                        <a:avLst/>
                      </a:prstGeom>
                      <a:noFill/>
                      <a:ln>
                        <a:noFill/>
                      </a:ln>
                    </pic:spPr>
                  </pic:pic>
                </a:graphicData>
              </a:graphic>
            </wp:inline>
          </w:drawing>
        </w:r>
      </w:ins>
    </w:p>
    <w:p w14:paraId="14000B0C" w14:textId="16E2C96E" w:rsidR="00733717" w:rsidRDefault="00733717" w:rsidP="00733717">
      <w:pPr>
        <w:pStyle w:val="Caption"/>
        <w:jc w:val="center"/>
      </w:pPr>
      <w:bookmarkStart w:id="1051" w:name="_Ref55846154"/>
      <w:r>
        <w:t xml:space="preserve">Figure </w:t>
      </w:r>
      <w:ins w:id="1052" w:author="Doris Lee" w:date="2021-05-17T10:12:00Z">
        <w:r w:rsidR="0035567E">
          <w:fldChar w:fldCharType="begin"/>
        </w:r>
        <w:r w:rsidR="0035567E">
          <w:instrText xml:space="preserve"> STYLEREF 1 \s </w:instrText>
        </w:r>
      </w:ins>
      <w:r w:rsidR="0035567E">
        <w:fldChar w:fldCharType="separate"/>
      </w:r>
      <w:r w:rsidR="0035567E">
        <w:rPr>
          <w:noProof/>
        </w:rPr>
        <w:t>3</w:t>
      </w:r>
      <w:ins w:id="1053"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54" w:author="Doris Lee" w:date="2021-05-17T10:12:00Z">
        <w:r w:rsidR="0035567E">
          <w:rPr>
            <w:noProof/>
          </w:rPr>
          <w:t>8</w:t>
        </w:r>
        <w:r w:rsidR="0035567E">
          <w:fldChar w:fldCharType="end"/>
        </w:r>
      </w:ins>
      <w:del w:id="1055" w:author="Doris Lee" w:date="2021-05-12T17:15:00Z">
        <w:r w:rsidR="00DD31E8" w:rsidDel="007460E2">
          <w:fldChar w:fldCharType="begin"/>
        </w:r>
        <w:r w:rsidR="00DD31E8" w:rsidDel="007460E2">
          <w:delInstrText xml:space="preserve"> STYLEREF 1 \s </w:delInstrText>
        </w:r>
        <w:r w:rsidR="00DD31E8" w:rsidDel="007460E2">
          <w:fldChar w:fldCharType="separate"/>
        </w:r>
        <w:r w:rsidR="004B327E" w:rsidDel="007460E2">
          <w:rPr>
            <w:noProof/>
          </w:rPr>
          <w:delText>3</w:delText>
        </w:r>
        <w:r w:rsidR="00DD31E8" w:rsidDel="007460E2">
          <w:rPr>
            <w:noProof/>
          </w:rPr>
          <w:fldChar w:fldCharType="end"/>
        </w:r>
        <w:r w:rsidR="00991551" w:rsidDel="007460E2">
          <w:noBreakHyphen/>
        </w:r>
        <w:r w:rsidR="00DD31E8" w:rsidDel="007460E2">
          <w:fldChar w:fldCharType="begin"/>
        </w:r>
        <w:r w:rsidR="00DD31E8" w:rsidDel="007460E2">
          <w:delInstrText xml:space="preserve"> SEQ Figure \* ARABIC \s 1 </w:delInstrText>
        </w:r>
        <w:r w:rsidR="00DD31E8" w:rsidDel="007460E2">
          <w:fldChar w:fldCharType="separate"/>
        </w:r>
      </w:del>
      <w:ins w:id="1056" w:author="Lee, Doris" w:date="2021-02-02T17:07:00Z">
        <w:del w:id="1057" w:author="Doris Lee" w:date="2021-05-12T17:15:00Z">
          <w:r w:rsidR="004B327E" w:rsidDel="007460E2">
            <w:rPr>
              <w:noProof/>
            </w:rPr>
            <w:delText>8</w:delText>
          </w:r>
        </w:del>
      </w:ins>
      <w:ins w:id="1058" w:author="Richter, Nicholas" w:date="2021-01-27T16:44:00Z">
        <w:del w:id="1059" w:author="Doris Lee" w:date="2021-05-12T17:15:00Z">
          <w:r w:rsidR="00C0730C" w:rsidDel="007460E2">
            <w:rPr>
              <w:noProof/>
            </w:rPr>
            <w:delText>8</w:delText>
          </w:r>
        </w:del>
      </w:ins>
      <w:del w:id="1060" w:author="Doris Lee" w:date="2021-05-12T17:15:00Z">
        <w:r w:rsidR="00991551" w:rsidDel="007460E2">
          <w:rPr>
            <w:noProof/>
          </w:rPr>
          <w:delText>9</w:delText>
        </w:r>
        <w:r w:rsidR="00DD31E8" w:rsidDel="007460E2">
          <w:rPr>
            <w:noProof/>
          </w:rPr>
          <w:fldChar w:fldCharType="end"/>
        </w:r>
      </w:del>
      <w:bookmarkEnd w:id="1051"/>
      <w:r>
        <w:t xml:space="preserve">: Downtime </w:t>
      </w:r>
      <w:r w:rsidR="0091304B">
        <w:t xml:space="preserve">(Hours per Year) </w:t>
      </w:r>
      <w:r>
        <w:t>per Vehicle, by Age</w:t>
      </w:r>
    </w:p>
    <w:p w14:paraId="2C820B80" w14:textId="1CA24266" w:rsidR="00733717" w:rsidRPr="00733717" w:rsidRDefault="0091304B">
      <w:r>
        <w:rPr>
          <w:noProof/>
        </w:rPr>
        <w:drawing>
          <wp:inline distT="0" distB="0" distL="0" distR="0" wp14:anchorId="17DA0E6F" wp14:editId="7E14DBED">
            <wp:extent cx="5942965" cy="3666393"/>
            <wp:effectExtent l="0" t="0" r="63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6537" b="15566"/>
                    <a:stretch/>
                  </pic:blipFill>
                  <pic:spPr bwMode="auto">
                    <a:xfrm>
                      <a:off x="0" y="0"/>
                      <a:ext cx="5943600" cy="3666785"/>
                    </a:xfrm>
                    <a:prstGeom prst="rect">
                      <a:avLst/>
                    </a:prstGeom>
                    <a:ln>
                      <a:noFill/>
                    </a:ln>
                    <a:extLst>
                      <a:ext uri="{53640926-AAD7-44D8-BBD7-CCE9431645EC}">
                        <a14:shadowObscured xmlns:a14="http://schemas.microsoft.com/office/drawing/2010/main"/>
                      </a:ext>
                    </a:extLst>
                  </pic:spPr>
                </pic:pic>
              </a:graphicData>
            </a:graphic>
          </wp:inline>
        </w:drawing>
      </w:r>
    </w:p>
    <w:p w14:paraId="7E8F6514" w14:textId="24D39097" w:rsidR="009C2239" w:rsidRDefault="009C2239" w:rsidP="007A6F6C">
      <w:pPr>
        <w:pStyle w:val="Heading3"/>
        <w:rPr>
          <w:ins w:id="1061" w:author="Doris Lee" w:date="2021-05-12T17:12:00Z"/>
        </w:rPr>
      </w:pPr>
      <w:bookmarkStart w:id="1062" w:name="_Analysis_of_Total"/>
      <w:bookmarkStart w:id="1063" w:name="_Ref71815794"/>
      <w:bookmarkEnd w:id="1062"/>
      <w:commentRangeStart w:id="1064"/>
      <w:commentRangeStart w:id="1065"/>
      <w:r w:rsidRPr="00D43424">
        <w:lastRenderedPageBreak/>
        <w:t xml:space="preserve">Analysis of </w:t>
      </w:r>
      <w:r w:rsidR="0091304B">
        <w:t>Total Cost of Ownership</w:t>
      </w:r>
      <w:commentRangeEnd w:id="1064"/>
      <w:r w:rsidR="00991551">
        <w:rPr>
          <w:rStyle w:val="CommentReference"/>
          <w:rFonts w:asciiTheme="minorHAnsi" w:eastAsiaTheme="minorHAnsi" w:hAnsiTheme="minorHAnsi" w:cstheme="minorBidi"/>
          <w:color w:val="auto"/>
        </w:rPr>
        <w:commentReference w:id="1064"/>
      </w:r>
      <w:commentRangeEnd w:id="1065"/>
      <w:ins w:id="1066" w:author="Doris Lee" w:date="2021-05-13T16:57:00Z">
        <w:r w:rsidR="00A85494">
          <w:t xml:space="preserve"> </w:t>
        </w:r>
      </w:ins>
      <w:ins w:id="1067" w:author="Richter, Nicholas" w:date="2021-01-27T16:44:00Z">
        <w:del w:id="1068" w:author="Doris Lee" w:date="2021-05-13T16:57:00Z">
          <w:r w:rsidR="00C0730C" w:rsidDel="00A85494">
            <w:delText xml:space="preserve"> </w:delText>
          </w:r>
        </w:del>
        <w:r w:rsidR="00C0730C">
          <w:t>per</w:t>
        </w:r>
      </w:ins>
      <w:ins w:id="1069" w:author="Doris Lee" w:date="2021-05-13T16:57:00Z">
        <w:r w:rsidR="00A85494">
          <w:t xml:space="preserve"> </w:t>
        </w:r>
      </w:ins>
      <w:ins w:id="1070" w:author="Richter, Nicholas" w:date="2021-01-27T16:44:00Z">
        <w:del w:id="1071" w:author="Doris Lee" w:date="2021-05-13T16:57:00Z">
          <w:r w:rsidR="00C0730C" w:rsidDel="00A85494">
            <w:delText xml:space="preserve"> </w:delText>
          </w:r>
        </w:del>
        <w:r w:rsidR="00C0730C">
          <w:t>Mile</w:t>
        </w:r>
      </w:ins>
      <w:r w:rsidR="00277A60">
        <w:rPr>
          <w:rStyle w:val="CommentReference"/>
          <w:rFonts w:asciiTheme="minorHAnsi" w:eastAsiaTheme="minorHAnsi" w:hAnsiTheme="minorHAnsi" w:cstheme="minorBidi"/>
          <w:color w:val="auto"/>
        </w:rPr>
        <w:commentReference w:id="1065"/>
      </w:r>
      <w:bookmarkEnd w:id="1063"/>
    </w:p>
    <w:p w14:paraId="0A73BE18" w14:textId="246AFAA8" w:rsidR="00E5688A" w:rsidRDefault="005956CE" w:rsidP="005956CE">
      <w:pPr>
        <w:rPr>
          <w:ins w:id="1072" w:author="Doris Lee" w:date="2021-05-13T14:42:00Z"/>
        </w:rPr>
      </w:pPr>
      <w:r>
        <w:t>The total cost of ownership</w:t>
      </w:r>
      <w:ins w:id="1073" w:author="Doris Lee" w:date="2021-05-13T14:29:00Z">
        <w:r w:rsidR="00B42C98">
          <w:t xml:space="preserve"> </w:t>
        </w:r>
      </w:ins>
      <w:del w:id="1074" w:author="Doris Lee" w:date="2021-05-13T14:39:00Z">
        <w:r w:rsidDel="001A6CA0">
          <w:delText xml:space="preserve"> </w:delText>
        </w:r>
      </w:del>
      <w:r>
        <w:t>was calculated on a per mile basis by combining the acquisition cost of the asset and the cumulative cost of maintenance</w:t>
      </w:r>
      <w:ins w:id="1075" w:author="Doris Lee" w:date="2021-05-13T14:41:00Z">
        <w:r w:rsidR="00326ABF">
          <w:t xml:space="preserve"> (</w:t>
        </w:r>
        <w:commentRangeStart w:id="1076"/>
        <w:r w:rsidR="00326ABF">
          <w:t>including both preventive maintenance and corrective maintenance costs</w:t>
        </w:r>
      </w:ins>
      <w:commentRangeEnd w:id="1076"/>
      <w:ins w:id="1077" w:author="Doris Lee" w:date="2021-05-13T14:43:00Z">
        <w:r w:rsidR="00444C03">
          <w:rPr>
            <w:rStyle w:val="CommentReference"/>
          </w:rPr>
          <w:commentReference w:id="1076"/>
        </w:r>
      </w:ins>
      <w:ins w:id="1078" w:author="Doris Lee" w:date="2021-05-13T14:41:00Z">
        <w:r w:rsidR="00326ABF">
          <w:t>)</w:t>
        </w:r>
      </w:ins>
      <w:r>
        <w:t xml:space="preserve"> incurred by that asset. The</w:t>
      </w:r>
      <w:r w:rsidRPr="0091304B">
        <w:t xml:space="preserve"> </w:t>
      </w:r>
      <w:r>
        <w:t>economic optim</w:t>
      </w:r>
      <w:ins w:id="1079" w:author="Doris Lee" w:date="2021-05-13T14:20:00Z">
        <w:r w:rsidR="00654A46">
          <w:t>al</w:t>
        </w:r>
      </w:ins>
      <w:del w:id="1080" w:author="Doris Lee" w:date="2021-05-13T14:20:00Z">
        <w:r w:rsidDel="00654A46">
          <w:delText>um</w:delText>
        </w:r>
      </w:del>
      <w:r>
        <w:t xml:space="preserve"> point of replacement is where this total cost is minimized, although this measure does not include other factors that weigh in on replacement and vehicle selection decisions. </w:t>
      </w:r>
    </w:p>
    <w:p w14:paraId="01DC79C4" w14:textId="627C6327" w:rsidR="005956CE" w:rsidRDefault="005956CE" w:rsidP="005956CE">
      <w:pPr>
        <w:rPr>
          <w:ins w:id="1081" w:author="Doris Lee" w:date="2021-05-13T14:39:00Z"/>
          <w:b/>
          <w:bCs/>
        </w:rPr>
      </w:pPr>
      <w:r>
        <w:t xml:space="preserve">A full description of the analysis methodology can be found in </w:t>
      </w:r>
      <w:r>
        <w:rPr>
          <w:b/>
          <w:bCs/>
        </w:rPr>
        <w:t xml:space="preserve">Appendix A. </w:t>
      </w:r>
    </w:p>
    <w:p w14:paraId="171CCB4D" w14:textId="3980ACE6" w:rsidR="00CB70F3" w:rsidRPr="009D2F5E" w:rsidDel="00CB70F3" w:rsidRDefault="00CB70F3" w:rsidP="00CB70F3">
      <w:pPr>
        <w:pStyle w:val="Caption"/>
        <w:jc w:val="center"/>
        <w:rPr>
          <w:del w:id="1082" w:author="Doris Lee" w:date="2021-05-13T14:39:00Z"/>
          <w:highlight w:val="yellow"/>
        </w:rPr>
      </w:pPr>
      <w:del w:id="1083" w:author="Doris Lee" w:date="2021-05-13T14:40:00Z">
        <w:r w:rsidRPr="009D2F5E" w:rsidDel="002F3893">
          <w:rPr>
            <w:highlight w:val="yellow"/>
          </w:rPr>
          <w:delText xml:space="preserve">Figure </w:delText>
        </w:r>
        <w:r w:rsidRPr="009D2F5E" w:rsidDel="002F3893">
          <w:rPr>
            <w:highlight w:val="yellow"/>
          </w:rPr>
          <w:fldChar w:fldCharType="begin"/>
        </w:r>
        <w:r w:rsidRPr="009D2F5E" w:rsidDel="002F3893">
          <w:rPr>
            <w:highlight w:val="yellow"/>
          </w:rPr>
          <w:delInstrText xml:space="preserve"> STYLEREF 1 \s </w:delInstrText>
        </w:r>
        <w:r w:rsidRPr="009D2F5E" w:rsidDel="002F3893">
          <w:rPr>
            <w:highlight w:val="yellow"/>
          </w:rPr>
          <w:fldChar w:fldCharType="separate"/>
        </w:r>
        <w:r w:rsidRPr="009D2F5E" w:rsidDel="002F3893">
          <w:rPr>
            <w:noProof/>
            <w:highlight w:val="yellow"/>
          </w:rPr>
          <w:delText>3</w:delText>
        </w:r>
        <w:r w:rsidRPr="009D2F5E" w:rsidDel="002F3893">
          <w:rPr>
            <w:noProof/>
            <w:highlight w:val="yellow"/>
          </w:rPr>
          <w:fldChar w:fldCharType="end"/>
        </w:r>
        <w:r w:rsidRPr="009D2F5E" w:rsidDel="002F3893">
          <w:rPr>
            <w:highlight w:val="yellow"/>
          </w:rPr>
          <w:noBreakHyphen/>
          <w:delText>10: Theoretical cost curves for a given vehicle or vehicle classification</w:delText>
        </w:r>
      </w:del>
      <w:del w:id="1084" w:author="Doris Lee" w:date="2021-05-13T17:09:00Z">
        <w:r w:rsidRPr="009D2F5E" w:rsidDel="00051ED8">
          <w:rPr>
            <w:highlight w:val="yellow"/>
          </w:rPr>
          <w:delText xml:space="preserve"> </w:delText>
        </w:r>
        <w:r w:rsidRPr="009D2F5E" w:rsidDel="00051ED8">
          <w:rPr>
            <w:noProof/>
            <w:highlight w:val="yellow"/>
          </w:rPr>
          <w:drawing>
            <wp:inline distT="0" distB="0" distL="0" distR="0" wp14:anchorId="46B01194" wp14:editId="6B9F34FA">
              <wp:extent cx="4157331" cy="2693577"/>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77233" cy="2706472"/>
                      </a:xfrm>
                      <a:prstGeom prst="rect">
                        <a:avLst/>
                      </a:prstGeom>
                    </pic:spPr>
                  </pic:pic>
                </a:graphicData>
              </a:graphic>
            </wp:inline>
          </w:drawing>
        </w:r>
      </w:del>
    </w:p>
    <w:p w14:paraId="5A9812F9" w14:textId="43043382" w:rsidR="00CB70F3" w:rsidDel="00051ED8" w:rsidRDefault="00CB70F3">
      <w:pPr>
        <w:pStyle w:val="Caption"/>
        <w:jc w:val="center"/>
        <w:rPr>
          <w:del w:id="1085" w:author="Doris Lee" w:date="2021-05-13T17:09:00Z"/>
        </w:rPr>
        <w:pPrChange w:id="1086" w:author="Doris Lee" w:date="2021-05-13T14:39:00Z">
          <w:pPr/>
        </w:pPrChange>
      </w:pPr>
    </w:p>
    <w:p w14:paraId="0238116C" w14:textId="4592FAF3" w:rsidR="005956CE" w:rsidRPr="009D21BC" w:rsidRDefault="005956CE" w:rsidP="005956CE">
      <w:r>
        <w:t xml:space="preserve">The data contains cost and mileage information in each record, shown below in </w:t>
      </w:r>
      <w:r w:rsidR="00B05EB0" w:rsidRPr="00B709EC">
        <w:rPr>
          <w:b/>
          <w:bCs/>
        </w:rPr>
        <w:fldChar w:fldCharType="begin"/>
      </w:r>
      <w:r w:rsidR="00B05EB0" w:rsidRPr="00235BD7">
        <w:rPr>
          <w:b/>
          <w:bCs/>
        </w:rPr>
        <w:instrText xml:space="preserve"> REF _Ref71805209 \h </w:instrText>
      </w:r>
      <w:r w:rsidR="00B05EB0">
        <w:rPr>
          <w:b/>
          <w:bCs/>
        </w:rPr>
        <w:instrText xml:space="preserve"> \* MERGEFORMAT </w:instrText>
      </w:r>
      <w:r w:rsidR="00B05EB0" w:rsidRPr="00B709EC">
        <w:rPr>
          <w:b/>
          <w:bCs/>
        </w:rPr>
      </w:r>
      <w:r w:rsidR="00B05EB0" w:rsidRPr="00B709EC">
        <w:rPr>
          <w:b/>
          <w:bCs/>
        </w:rPr>
        <w:fldChar w:fldCharType="separate"/>
      </w:r>
      <w:ins w:id="1087" w:author="Doris Lee" w:date="2021-05-13T17:19:00Z">
        <w:r w:rsidR="00B709EC" w:rsidRPr="00B709EC">
          <w:rPr>
            <w:b/>
            <w:bCs/>
            <w:rPrChange w:id="1088" w:author="Doris Lee" w:date="2021-05-13T17:19:00Z">
              <w:rPr/>
            </w:rPrChange>
          </w:rPr>
          <w:t xml:space="preserve">Figure </w:t>
        </w:r>
        <w:r w:rsidR="00B709EC" w:rsidRPr="00B709EC">
          <w:rPr>
            <w:b/>
            <w:bCs/>
            <w:noProof/>
            <w:rPrChange w:id="1089" w:author="Doris Lee" w:date="2021-05-13T17:19:00Z">
              <w:rPr>
                <w:noProof/>
              </w:rPr>
            </w:rPrChange>
          </w:rPr>
          <w:t>3</w:t>
        </w:r>
        <w:r w:rsidR="00B709EC" w:rsidRPr="00B709EC">
          <w:rPr>
            <w:b/>
            <w:bCs/>
            <w:noProof/>
            <w:rPrChange w:id="1090" w:author="Doris Lee" w:date="2021-05-13T17:19:00Z">
              <w:rPr/>
            </w:rPrChange>
          </w:rPr>
          <w:noBreakHyphen/>
        </w:r>
        <w:r w:rsidR="00B709EC" w:rsidRPr="00B709EC">
          <w:rPr>
            <w:b/>
            <w:bCs/>
            <w:noProof/>
            <w:rPrChange w:id="1091" w:author="Doris Lee" w:date="2021-05-13T17:19:00Z">
              <w:rPr>
                <w:noProof/>
              </w:rPr>
            </w:rPrChange>
          </w:rPr>
          <w:t>9</w:t>
        </w:r>
      </w:ins>
      <w:del w:id="1092" w:author="Doris Lee" w:date="2021-05-13T17:19:00Z">
        <w:r w:rsidR="00235BD7" w:rsidRPr="00B709EC" w:rsidDel="00B709EC">
          <w:rPr>
            <w:b/>
            <w:bCs/>
          </w:rPr>
          <w:delText xml:space="preserve">Figure </w:delText>
        </w:r>
        <w:r w:rsidR="00235BD7" w:rsidRPr="00B709EC" w:rsidDel="00B709EC">
          <w:rPr>
            <w:b/>
            <w:bCs/>
            <w:noProof/>
          </w:rPr>
          <w:delText>3</w:delText>
        </w:r>
        <w:r w:rsidR="00235BD7" w:rsidRPr="00B709EC" w:rsidDel="00B709EC">
          <w:rPr>
            <w:b/>
            <w:bCs/>
            <w:noProof/>
          </w:rPr>
          <w:noBreakHyphen/>
          <w:delText>10</w:delText>
        </w:r>
      </w:del>
      <w:r w:rsidR="00B05EB0" w:rsidRPr="00B709EC">
        <w:rPr>
          <w:b/>
          <w:bCs/>
        </w:rPr>
        <w:fldChar w:fldCharType="end"/>
      </w:r>
      <w:r w:rsidR="00B05EB0">
        <w:t>.</w:t>
      </w:r>
      <w:r>
        <w:rPr>
          <w:b/>
          <w:bCs/>
        </w:rPr>
        <w:t xml:space="preserve"> </w:t>
      </w:r>
    </w:p>
    <w:p w14:paraId="3C011F13" w14:textId="6D0EA925" w:rsidR="005956CE" w:rsidRPr="009C1429" w:rsidRDefault="005956CE" w:rsidP="005956CE">
      <w:pPr>
        <w:pStyle w:val="Caption"/>
        <w:jc w:val="center"/>
      </w:pPr>
      <w:bookmarkStart w:id="1093" w:name="_Ref71805209"/>
      <w:r>
        <w:t xml:space="preserve">Figure </w:t>
      </w:r>
      <w:ins w:id="1094" w:author="Doris Lee" w:date="2021-05-17T10:12:00Z">
        <w:r w:rsidR="0035567E">
          <w:fldChar w:fldCharType="begin"/>
        </w:r>
        <w:r w:rsidR="0035567E">
          <w:instrText xml:space="preserve"> STYLEREF 1 \s </w:instrText>
        </w:r>
      </w:ins>
      <w:r w:rsidR="0035567E">
        <w:fldChar w:fldCharType="separate"/>
      </w:r>
      <w:r w:rsidR="0035567E">
        <w:rPr>
          <w:noProof/>
        </w:rPr>
        <w:t>3</w:t>
      </w:r>
      <w:ins w:id="1095"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096" w:author="Doris Lee" w:date="2021-05-17T10:12:00Z">
        <w:r w:rsidR="0035567E">
          <w:rPr>
            <w:noProof/>
          </w:rPr>
          <w:t>9</w:t>
        </w:r>
        <w:r w:rsidR="0035567E">
          <w:fldChar w:fldCharType="end"/>
        </w:r>
      </w:ins>
      <w:del w:id="1097" w:author="Doris Lee" w:date="2021-05-17T10:11:00Z">
        <w:r w:rsidR="004C239A" w:rsidDel="000257D4">
          <w:fldChar w:fldCharType="begin"/>
        </w:r>
        <w:r w:rsidR="004C239A" w:rsidDel="000257D4">
          <w:delInstrText xml:space="preserve"> STYLEREF 1 \s </w:delInstrText>
        </w:r>
        <w:r w:rsidR="004C239A" w:rsidDel="000257D4">
          <w:fldChar w:fldCharType="separate"/>
        </w:r>
        <w:r w:rsidR="00B709EC" w:rsidDel="000257D4">
          <w:rPr>
            <w:noProof/>
          </w:rPr>
          <w:delText>3</w:delText>
        </w:r>
        <w:r w:rsidR="004C239A" w:rsidDel="000257D4">
          <w:rPr>
            <w:noProof/>
          </w:rPr>
          <w:fldChar w:fldCharType="end"/>
        </w:r>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098" w:author="Doris Lee" w:date="2021-05-13T17:19:00Z">
        <w:r w:rsidR="002F3893" w:rsidDel="00B709EC">
          <w:rPr>
            <w:noProof/>
          </w:rPr>
          <w:delText>10</w:delText>
        </w:r>
      </w:del>
      <w:del w:id="1099" w:author="Doris Lee" w:date="2021-05-17T10:11:00Z">
        <w:r w:rsidR="004C239A" w:rsidDel="000257D4">
          <w:rPr>
            <w:noProof/>
          </w:rPr>
          <w:fldChar w:fldCharType="end"/>
        </w:r>
      </w:del>
      <w:bookmarkEnd w:id="1093"/>
      <w:r>
        <w:t>: Mileage vs Cumulative Maintenance Costs, All Individual Vehicles</w:t>
      </w:r>
    </w:p>
    <w:p w14:paraId="1211E747" w14:textId="77777777" w:rsidR="005956CE" w:rsidRPr="009D2F5E" w:rsidRDefault="005956CE" w:rsidP="005956CE">
      <w:r>
        <w:rPr>
          <w:noProof/>
        </w:rPr>
        <w:drawing>
          <wp:inline distT="0" distB="0" distL="0" distR="0" wp14:anchorId="58380DB3" wp14:editId="797276CC">
            <wp:extent cx="6384573" cy="3401695"/>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6789" cy="3402876"/>
                    </a:xfrm>
                    <a:prstGeom prst="rect">
                      <a:avLst/>
                    </a:prstGeom>
                  </pic:spPr>
                </pic:pic>
              </a:graphicData>
            </a:graphic>
          </wp:inline>
        </w:drawing>
      </w:r>
    </w:p>
    <w:p w14:paraId="7B025826" w14:textId="392FA3C5" w:rsidR="0091304B" w:rsidRPr="00CF2F14" w:rsidDel="00E5688A" w:rsidRDefault="001A7333" w:rsidP="00587F91">
      <w:pPr>
        <w:rPr>
          <w:del w:id="1100" w:author="Doris Lee" w:date="2021-05-13T14:42:00Z"/>
          <w:b/>
          <w:bCs/>
          <w:highlight w:val="yellow"/>
          <w:rPrChange w:id="1101" w:author="Gaunt, Michael" w:date="2021-05-10T14:21:00Z">
            <w:rPr>
              <w:del w:id="1102" w:author="Doris Lee" w:date="2021-05-13T14:42:00Z"/>
              <w:b/>
              <w:bCs/>
            </w:rPr>
          </w:rPrChange>
        </w:rPr>
      </w:pPr>
      <w:commentRangeStart w:id="1103"/>
      <w:del w:id="1104" w:author="Doris Lee" w:date="2021-05-13T14:42:00Z">
        <w:r w:rsidRPr="00486982" w:rsidDel="00E5688A">
          <w:rPr>
            <w:noProof/>
          </w:rPr>
          <w:drawing>
            <wp:anchor distT="0" distB="0" distL="114300" distR="114300" simplePos="0" relativeHeight="251673611" behindDoc="0" locked="0" layoutInCell="1" allowOverlap="1" wp14:anchorId="33D4E1ED" wp14:editId="343379E7">
              <wp:simplePos x="0" y="0"/>
              <wp:positionH relativeFrom="margin">
                <wp:align>right</wp:align>
              </wp:positionH>
              <wp:positionV relativeFrom="paragraph">
                <wp:posOffset>6985</wp:posOffset>
              </wp:positionV>
              <wp:extent cx="2476500" cy="1393825"/>
              <wp:effectExtent l="0" t="0" r="0" b="0"/>
              <wp:wrapSquare wrapText="bothSides"/>
              <wp:docPr id="3" name="Picture 3" descr="C:\Users\leed1\AppData\Local\Microsoft\Windows\INetCache\Content.Word\Disclai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ed1\AppData\Local\Microsoft\Windows\INetCache\Content.Word\Disclaimer.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76500" cy="1393825"/>
                      </a:xfrm>
                      <a:prstGeom prst="rect">
                        <a:avLst/>
                      </a:prstGeom>
                      <a:noFill/>
                      <a:ln>
                        <a:noFill/>
                      </a:ln>
                    </pic:spPr>
                  </pic:pic>
                </a:graphicData>
              </a:graphic>
              <wp14:sizeRelH relativeFrom="page">
                <wp14:pctWidth>0</wp14:pctWidth>
              </wp14:sizeRelH>
              <wp14:sizeRelV relativeFrom="page">
                <wp14:pctHeight>0</wp14:pctHeight>
              </wp14:sizeRelV>
            </wp:anchor>
          </w:drawing>
        </w:r>
      </w:del>
      <w:ins w:id="1105" w:author="Gaunt, Michael" w:date="2021-05-12T12:41:00Z">
        <w:del w:id="1106" w:author="Doris Lee" w:date="2021-05-13T14:42:00Z">
          <w:r w:rsidR="003B213A" w:rsidRPr="009311D7" w:rsidDel="00E5688A">
            <w:rPr>
              <w:rPrChange w:id="1107" w:author="Doris Lee" w:date="2021-05-13T14:30:00Z">
                <w:rPr>
                  <w:highlight w:val="yellow"/>
                </w:rPr>
              </w:rPrChange>
            </w:rPr>
            <w:delText>T</w:delText>
          </w:r>
        </w:del>
      </w:ins>
      <w:del w:id="1108" w:author="Doris Lee" w:date="2021-05-13T14:42:00Z">
        <w:r w:rsidR="0091304B" w:rsidRPr="009311D7" w:rsidDel="00E5688A">
          <w:delText xml:space="preserve">The total cost of ownership was calculated </w:delText>
        </w:r>
      </w:del>
      <w:ins w:id="1109" w:author="Richter, Nicholas" w:date="2021-01-27T13:17:00Z">
        <w:del w:id="1110" w:author="Doris Lee" w:date="2021-05-13T14:42:00Z">
          <w:r w:rsidR="008C1B20" w:rsidRPr="009311D7" w:rsidDel="00E5688A">
            <w:delText>on a p</w:delText>
          </w:r>
        </w:del>
      </w:ins>
      <w:ins w:id="1111" w:author="Richter, Nicholas" w:date="2021-01-27T13:18:00Z">
        <w:del w:id="1112" w:author="Doris Lee" w:date="2021-05-13T14:42:00Z">
          <w:r w:rsidR="008C1B20" w:rsidRPr="009311D7" w:rsidDel="00E5688A">
            <w:delText xml:space="preserve">er mile basis </w:delText>
          </w:r>
        </w:del>
      </w:ins>
      <w:del w:id="1113" w:author="Doris Lee" w:date="2021-05-13T14:42:00Z">
        <w:r w:rsidR="0091304B" w:rsidRPr="009311D7" w:rsidDel="00E5688A">
          <w:delText xml:space="preserve">by combining </w:delText>
        </w:r>
      </w:del>
      <w:ins w:id="1114" w:author="Gaunt, Michael" w:date="2021-05-12T12:43:00Z">
        <w:del w:id="1115" w:author="Doris Lee" w:date="2021-05-13T14:42:00Z">
          <w:r w:rsidR="003B213A" w:rsidRPr="009311D7" w:rsidDel="00E5688A">
            <w:rPr>
              <w:rPrChange w:id="1116" w:author="Doris Lee" w:date="2021-05-13T14:30:00Z">
                <w:rPr>
                  <w:highlight w:val="yellow"/>
                </w:rPr>
              </w:rPrChange>
            </w:rPr>
            <w:delText>preven</w:delText>
          </w:r>
        </w:del>
        <w:del w:id="1117" w:author="Doris Lee" w:date="2021-05-13T14:30:00Z">
          <w:r w:rsidR="003B213A" w:rsidRPr="009311D7" w:rsidDel="00B42C98">
            <w:rPr>
              <w:rPrChange w:id="1118" w:author="Doris Lee" w:date="2021-05-13T14:30:00Z">
                <w:rPr>
                  <w:highlight w:val="yellow"/>
                </w:rPr>
              </w:rPrChange>
            </w:rPr>
            <w:delText>ta</w:delText>
          </w:r>
        </w:del>
        <w:del w:id="1119" w:author="Doris Lee" w:date="2021-05-13T14:42:00Z">
          <w:r w:rsidR="003B213A" w:rsidRPr="009311D7" w:rsidDel="00E5688A">
            <w:rPr>
              <w:rPrChange w:id="1120" w:author="Doris Lee" w:date="2021-05-13T14:30:00Z">
                <w:rPr>
                  <w:highlight w:val="yellow"/>
                </w:rPr>
              </w:rPrChange>
            </w:rPr>
            <w:delText xml:space="preserve">tive </w:delText>
          </w:r>
        </w:del>
      </w:ins>
      <w:del w:id="1121" w:author="Doris Lee" w:date="2021-05-13T14:42:00Z">
        <w:r w:rsidR="0091304B" w:rsidRPr="009311D7" w:rsidDel="00E5688A">
          <w:delText xml:space="preserve">the per year cost for acquiring the </w:delText>
        </w:r>
      </w:del>
      <w:ins w:id="1122" w:author="Richter, Nicholas" w:date="2021-01-27T12:48:00Z">
        <w:del w:id="1123" w:author="Doris Lee" w:date="2021-05-13T14:42:00Z">
          <w:r w:rsidR="00BF0E5E" w:rsidRPr="009311D7" w:rsidDel="00E5688A">
            <w:delText>acquisition cost</w:delText>
          </w:r>
        </w:del>
      </w:ins>
      <w:ins w:id="1124" w:author="Gaunt, Michael" w:date="2021-05-12T12:43:00Z">
        <w:del w:id="1125" w:author="Doris Lee" w:date="2021-05-13T14:42:00Z">
          <w:r w:rsidR="003B213A" w:rsidRPr="009311D7" w:rsidDel="00E5688A">
            <w:rPr>
              <w:rPrChange w:id="1126" w:author="Doris Lee" w:date="2021-05-13T14:30:00Z">
                <w:rPr>
                  <w:highlight w:val="yellow"/>
                </w:rPr>
              </w:rPrChange>
            </w:rPr>
            <w:delText xml:space="preserve"> </w:delText>
          </w:r>
        </w:del>
      </w:ins>
      <w:ins w:id="1127" w:author="Richter, Nicholas" w:date="2021-01-27T12:48:00Z">
        <w:del w:id="1128" w:author="Doris Lee" w:date="2021-05-13T14:42:00Z">
          <w:r w:rsidR="00BF0E5E" w:rsidRPr="009311D7" w:rsidDel="00E5688A">
            <w:delText xml:space="preserve"> of the</w:delText>
          </w:r>
        </w:del>
      </w:ins>
      <w:ins w:id="1129" w:author="Gaunt, Michael" w:date="2021-05-12T12:44:00Z">
        <w:del w:id="1130" w:author="Doris Lee" w:date="2021-05-13T14:42:00Z">
          <w:r w:rsidR="003B213A" w:rsidRPr="009311D7" w:rsidDel="00E5688A">
            <w:rPr>
              <w:rPrChange w:id="1131" w:author="Doris Lee" w:date="2021-05-13T14:30:00Z">
                <w:rPr>
                  <w:highlight w:val="yellow"/>
                </w:rPr>
              </w:rPrChange>
            </w:rPr>
            <w:delText xml:space="preserve"> </w:delText>
          </w:r>
        </w:del>
      </w:ins>
      <w:ins w:id="1132" w:author="Richter, Nicholas" w:date="2021-01-27T12:48:00Z">
        <w:del w:id="1133" w:author="Doris Lee" w:date="2021-05-13T14:42:00Z">
          <w:r w:rsidR="00BF0E5E" w:rsidRPr="009311D7" w:rsidDel="00E5688A">
            <w:delText xml:space="preserve"> </w:delText>
          </w:r>
        </w:del>
      </w:ins>
      <w:del w:id="1134" w:author="Doris Lee" w:date="2021-05-13T14:42:00Z">
        <w:r w:rsidR="0091304B" w:rsidRPr="009311D7" w:rsidDel="00E5688A">
          <w:delText xml:space="preserve">asset and the </w:delText>
        </w:r>
      </w:del>
      <w:ins w:id="1135" w:author="Gaunt, Michael" w:date="2021-05-12T12:44:00Z">
        <w:del w:id="1136" w:author="Doris Lee" w:date="2021-05-13T14:42:00Z">
          <w:r w:rsidR="003B213A" w:rsidRPr="009311D7" w:rsidDel="00E5688A">
            <w:rPr>
              <w:rPrChange w:id="1137" w:author="Doris Lee" w:date="2021-05-13T14:30:00Z">
                <w:rPr>
                  <w:highlight w:val="yellow"/>
                </w:rPr>
              </w:rPrChange>
            </w:rPr>
            <w:delText xml:space="preserve">corrective </w:delText>
          </w:r>
        </w:del>
      </w:ins>
      <w:del w:id="1138" w:author="Doris Lee" w:date="2021-05-13T14:42:00Z">
        <w:r w:rsidR="00405707" w:rsidRPr="009311D7" w:rsidDel="00E5688A">
          <w:delText xml:space="preserve">cumulative </w:delText>
        </w:r>
        <w:r w:rsidR="0091304B" w:rsidRPr="009311D7" w:rsidDel="00E5688A">
          <w:delText xml:space="preserve">cost of maintenance incurred by that </w:delText>
        </w:r>
      </w:del>
      <w:ins w:id="1139" w:author="Gaunt, Michael" w:date="2021-05-12T12:41:00Z">
        <w:del w:id="1140" w:author="Doris Lee" w:date="2021-05-13T14:30:00Z">
          <w:r w:rsidR="003B213A" w:rsidRPr="009311D7" w:rsidDel="00B42C98">
            <w:rPr>
              <w:rPrChange w:id="1141" w:author="Doris Lee" w:date="2021-05-13T14:30:00Z">
                <w:rPr>
                  <w:highlight w:val="yellow"/>
                </w:rPr>
              </w:rPrChange>
            </w:rPr>
            <w:delText>said</w:delText>
          </w:r>
        </w:del>
        <w:del w:id="1142" w:author="Doris Lee" w:date="2021-05-13T14:42:00Z">
          <w:r w:rsidR="003B213A" w:rsidRPr="009311D7" w:rsidDel="00E5688A">
            <w:delText xml:space="preserve"> </w:delText>
          </w:r>
        </w:del>
      </w:ins>
      <w:del w:id="1143" w:author="Doris Lee" w:date="2021-05-13T14:42:00Z">
        <w:r w:rsidR="0091304B" w:rsidRPr="009311D7" w:rsidDel="00E5688A">
          <w:delText>asset to that point.</w:delText>
        </w:r>
      </w:del>
      <w:ins w:id="1144" w:author="Gaunt, Michael" w:date="2021-05-12T12:44:00Z">
        <w:del w:id="1145" w:author="Doris Lee" w:date="2021-05-13T14:42:00Z">
          <w:r w:rsidR="003B213A" w:rsidRPr="009311D7" w:rsidDel="00E5688A">
            <w:rPr>
              <w:rPrChange w:id="1146" w:author="Doris Lee" w:date="2021-05-13T14:30:00Z">
                <w:rPr>
                  <w:highlight w:val="yellow"/>
                </w:rPr>
              </w:rPrChange>
            </w:rPr>
            <w:delText xml:space="preserve"> The preven</w:delText>
          </w:r>
        </w:del>
        <w:del w:id="1147" w:author="Doris Lee" w:date="2021-05-13T14:30:00Z">
          <w:r w:rsidR="003B213A" w:rsidRPr="009311D7" w:rsidDel="00B42C98">
            <w:rPr>
              <w:rPrChange w:id="1148" w:author="Doris Lee" w:date="2021-05-13T14:30:00Z">
                <w:rPr>
                  <w:highlight w:val="yellow"/>
                </w:rPr>
              </w:rPrChange>
            </w:rPr>
            <w:delText>ta</w:delText>
          </w:r>
        </w:del>
        <w:del w:id="1149" w:author="Doris Lee" w:date="2021-05-13T14:42:00Z">
          <w:r w:rsidR="003B213A" w:rsidRPr="009311D7" w:rsidDel="00E5688A">
            <w:rPr>
              <w:rPrChange w:id="1150" w:author="Doris Lee" w:date="2021-05-13T14:30:00Z">
                <w:rPr>
                  <w:highlight w:val="yellow"/>
                </w:rPr>
              </w:rPrChange>
            </w:rPr>
            <w:delText xml:space="preserve">tive cost </w:delText>
          </w:r>
        </w:del>
      </w:ins>
      <w:ins w:id="1151" w:author="Gaunt, Michael" w:date="2021-05-12T12:45:00Z">
        <w:del w:id="1152" w:author="Doris Lee" w:date="2021-05-13T14:42:00Z">
          <w:r w:rsidR="003B213A" w:rsidRPr="009311D7" w:rsidDel="00E5688A">
            <w:rPr>
              <w:rPrChange w:id="1153" w:author="Doris Lee" w:date="2021-05-13T14:30:00Z">
                <w:rPr>
                  <w:highlight w:val="yellow"/>
                </w:rPr>
              </w:rPrChange>
            </w:rPr>
            <w:delText xml:space="preserve">of an asset is </w:delText>
          </w:r>
        </w:del>
        <w:del w:id="1154" w:author="Doris Lee" w:date="2021-05-13T14:30:00Z">
          <w:r w:rsidR="003B213A" w:rsidRPr="009311D7" w:rsidDel="00B42C98">
            <w:rPr>
              <w:rPrChange w:id="1155" w:author="Doris Lee" w:date="2021-05-13T14:30:00Z">
                <w:rPr>
                  <w:highlight w:val="yellow"/>
                </w:rPr>
              </w:rPrChange>
            </w:rPr>
            <w:delText xml:space="preserve">its </w:delText>
          </w:r>
        </w:del>
        <w:del w:id="1156" w:author="Doris Lee" w:date="2021-05-13T14:42:00Z">
          <w:r w:rsidR="003B213A" w:rsidRPr="009311D7" w:rsidDel="00E5688A">
            <w:rPr>
              <w:rPrChange w:id="1157" w:author="Doris Lee" w:date="2021-05-13T14:30:00Z">
                <w:rPr>
                  <w:highlight w:val="yellow"/>
                </w:rPr>
              </w:rPrChange>
            </w:rPr>
            <w:delText>replacement cost divided by</w:delText>
          </w:r>
        </w:del>
      </w:ins>
      <w:ins w:id="1158" w:author="Gaunt, Michael" w:date="2021-05-12T12:46:00Z">
        <w:del w:id="1159" w:author="Doris Lee" w:date="2021-05-13T14:42:00Z">
          <w:r w:rsidR="003B213A" w:rsidRPr="009311D7" w:rsidDel="00E5688A">
            <w:rPr>
              <w:rPrChange w:id="1160" w:author="Doris Lee" w:date="2021-05-13T14:30:00Z">
                <w:rPr>
                  <w:highlight w:val="yellow"/>
                </w:rPr>
              </w:rPrChange>
            </w:rPr>
            <w:delText xml:space="preserve"> cumulative</w:delText>
          </w:r>
        </w:del>
      </w:ins>
      <w:ins w:id="1161" w:author="Gaunt, Michael" w:date="2021-05-12T12:45:00Z">
        <w:del w:id="1162" w:author="Doris Lee" w:date="2021-05-13T14:42:00Z">
          <w:r w:rsidR="003B213A" w:rsidRPr="009311D7" w:rsidDel="00E5688A">
            <w:rPr>
              <w:rPrChange w:id="1163" w:author="Doris Lee" w:date="2021-05-13T14:30:00Z">
                <w:rPr>
                  <w:highlight w:val="yellow"/>
                </w:rPr>
              </w:rPrChange>
            </w:rPr>
            <w:delText xml:space="preserve"> miles driven</w:delText>
          </w:r>
        </w:del>
        <w:del w:id="1164" w:author="Doris Lee" w:date="2021-05-13T14:30:00Z">
          <w:r w:rsidR="003B213A" w:rsidRPr="009311D7" w:rsidDel="002F3F84">
            <w:rPr>
              <w:rPrChange w:id="1165" w:author="Doris Lee" w:date="2021-05-13T14:30:00Z">
                <w:rPr>
                  <w:highlight w:val="yellow"/>
                </w:rPr>
              </w:rPrChange>
            </w:rPr>
            <w:delText>,</w:delText>
          </w:r>
        </w:del>
        <w:del w:id="1166" w:author="Doris Lee" w:date="2021-05-13T14:42:00Z">
          <w:r w:rsidR="003B213A" w:rsidRPr="009311D7" w:rsidDel="00E5688A">
            <w:rPr>
              <w:rPrChange w:id="1167" w:author="Doris Lee" w:date="2021-05-13T14:30:00Z">
                <w:rPr>
                  <w:highlight w:val="yellow"/>
                </w:rPr>
              </w:rPrChange>
            </w:rPr>
            <w:delText xml:space="preserve"> </w:delText>
          </w:r>
          <w:r w:rsidR="003B213A" w:rsidDel="00E5688A">
            <w:rPr>
              <w:highlight w:val="yellow"/>
            </w:rPr>
            <w:delText>it is a continuo</w:delText>
          </w:r>
        </w:del>
      </w:ins>
      <w:ins w:id="1168" w:author="Gaunt, Michael" w:date="2021-05-12T12:46:00Z">
        <w:del w:id="1169" w:author="Doris Lee" w:date="2021-05-13T14:42:00Z">
          <w:r w:rsidR="003B213A" w:rsidDel="00E5688A">
            <w:rPr>
              <w:highlight w:val="yellow"/>
            </w:rPr>
            <w:delText xml:space="preserve">us value the to fall over the course of an </w:delText>
          </w:r>
        </w:del>
      </w:ins>
      <w:ins w:id="1170" w:author="Gaunt, Michael" w:date="2021-05-12T12:49:00Z">
        <w:del w:id="1171" w:author="Doris Lee" w:date="2021-05-13T14:42:00Z">
          <w:r w:rsidR="001F3734" w:rsidDel="00E5688A">
            <w:rPr>
              <w:highlight w:val="yellow"/>
            </w:rPr>
            <w:delText>asset’s</w:delText>
          </w:r>
        </w:del>
      </w:ins>
      <w:ins w:id="1172" w:author="Gaunt, Michael" w:date="2021-05-12T12:47:00Z">
        <w:del w:id="1173" w:author="Doris Lee" w:date="2021-05-13T14:42:00Z">
          <w:r w:rsidR="003B213A" w:rsidDel="00E5688A">
            <w:rPr>
              <w:highlight w:val="yellow"/>
            </w:rPr>
            <w:delText xml:space="preserve"> </w:delText>
          </w:r>
        </w:del>
      </w:ins>
      <w:ins w:id="1174" w:author="Gaunt, Michael" w:date="2021-05-12T12:46:00Z">
        <w:del w:id="1175" w:author="Doris Lee" w:date="2021-05-13T14:42:00Z">
          <w:r w:rsidR="003B213A" w:rsidDel="00E5688A">
            <w:rPr>
              <w:highlight w:val="yellow"/>
            </w:rPr>
            <w:delText>operation</w:delText>
          </w:r>
        </w:del>
      </w:ins>
      <w:ins w:id="1176" w:author="Gaunt, Michael" w:date="2021-05-12T12:47:00Z">
        <w:del w:id="1177" w:author="Doris Lee" w:date="2021-05-13T14:42:00Z">
          <w:r w:rsidR="003B213A" w:rsidDel="00E5688A">
            <w:rPr>
              <w:highlight w:val="yellow"/>
            </w:rPr>
            <w:delText xml:space="preserve"> live</w:delText>
          </w:r>
        </w:del>
      </w:ins>
      <w:ins w:id="1178" w:author="Gaunt, Michael" w:date="2021-05-12T12:46:00Z">
        <w:del w:id="1179" w:author="Doris Lee" w:date="2021-05-13T14:42:00Z">
          <w:r w:rsidR="003B213A" w:rsidDel="00E5688A">
            <w:rPr>
              <w:highlight w:val="yellow"/>
            </w:rPr>
            <w:delText>.</w:delText>
          </w:r>
        </w:del>
      </w:ins>
      <w:ins w:id="1180" w:author="Gaunt, Michael" w:date="2021-05-12T12:47:00Z">
        <w:del w:id="1181" w:author="Doris Lee" w:date="2021-05-13T14:42:00Z">
          <w:r w:rsidR="003B213A" w:rsidDel="00E5688A">
            <w:rPr>
              <w:highlight w:val="yellow"/>
            </w:rPr>
            <w:delText xml:space="preserve"> </w:delText>
          </w:r>
          <w:r w:rsidR="003B213A" w:rsidRPr="009311D7" w:rsidDel="00E5688A">
            <w:rPr>
              <w:rPrChange w:id="1182" w:author="Doris Lee" w:date="2021-05-13T14:31:00Z">
                <w:rPr>
                  <w:highlight w:val="yellow"/>
                </w:rPr>
              </w:rPrChange>
            </w:rPr>
            <w:delText>Corrective cost</w:delText>
          </w:r>
        </w:del>
        <w:del w:id="1183" w:author="Doris Lee" w:date="2021-05-13T14:31:00Z">
          <w:r w:rsidR="003B213A" w:rsidRPr="009311D7" w:rsidDel="00A724F2">
            <w:rPr>
              <w:rPrChange w:id="1184" w:author="Doris Lee" w:date="2021-05-13T14:31:00Z">
                <w:rPr>
                  <w:highlight w:val="yellow"/>
                </w:rPr>
              </w:rPrChange>
            </w:rPr>
            <w:delText>s</w:delText>
          </w:r>
        </w:del>
        <w:del w:id="1185" w:author="Doris Lee" w:date="2021-05-13T14:42:00Z">
          <w:r w:rsidR="003B213A" w:rsidRPr="009311D7" w:rsidDel="00E5688A">
            <w:rPr>
              <w:rPrChange w:id="1186" w:author="Doris Lee" w:date="2021-05-13T14:31:00Z">
                <w:rPr>
                  <w:highlight w:val="yellow"/>
                </w:rPr>
              </w:rPrChange>
            </w:rPr>
            <w:delText xml:space="preserve"> </w:delText>
          </w:r>
        </w:del>
        <w:del w:id="1187" w:author="Doris Lee" w:date="2021-05-13T14:31:00Z">
          <w:r w:rsidR="003B213A" w:rsidRPr="009311D7" w:rsidDel="009311D7">
            <w:rPr>
              <w:rPrChange w:id="1188" w:author="Doris Lee" w:date="2021-05-13T14:31:00Z">
                <w:rPr>
                  <w:highlight w:val="yellow"/>
                </w:rPr>
              </w:rPrChange>
            </w:rPr>
            <w:delText>are like preventative cost</w:delText>
          </w:r>
        </w:del>
      </w:ins>
      <w:ins w:id="1189" w:author="Gaunt, Michael" w:date="2021-05-12T12:49:00Z">
        <w:del w:id="1190" w:author="Doris Lee" w:date="2021-05-13T14:31:00Z">
          <w:r w:rsidR="001F3734" w:rsidRPr="009311D7" w:rsidDel="009311D7">
            <w:rPr>
              <w:rPrChange w:id="1191" w:author="Doris Lee" w:date="2021-05-13T14:31:00Z">
                <w:rPr>
                  <w:highlight w:val="yellow"/>
                </w:rPr>
              </w:rPrChange>
            </w:rPr>
            <w:delText xml:space="preserve"> but rises over the course of an asset’s operation</w:delText>
          </w:r>
        </w:del>
      </w:ins>
      <w:ins w:id="1192" w:author="Gaunt, Michael" w:date="2021-05-12T12:47:00Z">
        <w:del w:id="1193" w:author="Doris Lee" w:date="2021-05-13T14:31:00Z">
          <w:r w:rsidR="003B213A" w:rsidRPr="009311D7" w:rsidDel="009311D7">
            <w:rPr>
              <w:rPrChange w:id="1194" w:author="Doris Lee" w:date="2021-05-13T14:31:00Z">
                <w:rPr>
                  <w:highlight w:val="yellow"/>
                </w:rPr>
              </w:rPrChange>
            </w:rPr>
            <w:delText xml:space="preserve">, it </w:delText>
          </w:r>
        </w:del>
        <w:del w:id="1195" w:author="Doris Lee" w:date="2021-05-13T14:42:00Z">
          <w:r w:rsidR="003B213A" w:rsidRPr="009311D7" w:rsidDel="00E5688A">
            <w:rPr>
              <w:rPrChange w:id="1196" w:author="Doris Lee" w:date="2021-05-13T14:31:00Z">
                <w:rPr>
                  <w:highlight w:val="yellow"/>
                </w:rPr>
              </w:rPrChange>
            </w:rPr>
            <w:delText>is</w:delText>
          </w:r>
        </w:del>
      </w:ins>
      <w:ins w:id="1197" w:author="Gaunt, Michael" w:date="2021-05-12T12:48:00Z">
        <w:del w:id="1198" w:author="Doris Lee" w:date="2021-05-13T14:42:00Z">
          <w:r w:rsidR="001F3734" w:rsidRPr="009311D7" w:rsidDel="00E5688A">
            <w:rPr>
              <w:rPrChange w:id="1199" w:author="Doris Lee" w:date="2021-05-13T14:31:00Z">
                <w:rPr>
                  <w:highlight w:val="yellow"/>
                </w:rPr>
              </w:rPrChange>
            </w:rPr>
            <w:delText xml:space="preserve"> the total cost of maintenance per month </w:delText>
          </w:r>
          <w:commentRangeStart w:id="1200"/>
          <w:r w:rsidR="001F3734" w:rsidDel="00E5688A">
            <w:rPr>
              <w:highlight w:val="yellow"/>
            </w:rPr>
            <w:delText xml:space="preserve">divided by miles driven per month per </w:delText>
          </w:r>
        </w:del>
      </w:ins>
      <w:ins w:id="1201" w:author="Gaunt, Michael" w:date="2021-05-12T12:49:00Z">
        <w:del w:id="1202" w:author="Doris Lee" w:date="2021-05-13T14:42:00Z">
          <w:r w:rsidR="001F3734" w:rsidDel="00E5688A">
            <w:rPr>
              <w:highlight w:val="yellow"/>
            </w:rPr>
            <w:delText>cumulative</w:delText>
          </w:r>
        </w:del>
      </w:ins>
      <w:ins w:id="1203" w:author="Gaunt, Michael" w:date="2021-05-12T12:48:00Z">
        <w:del w:id="1204" w:author="Doris Lee" w:date="2021-05-13T14:42:00Z">
          <w:r w:rsidR="001F3734" w:rsidDel="00E5688A">
            <w:rPr>
              <w:highlight w:val="yellow"/>
            </w:rPr>
            <w:delText xml:space="preserve"> mi</w:delText>
          </w:r>
        </w:del>
      </w:ins>
      <w:ins w:id="1205" w:author="Gaunt, Michael" w:date="2021-05-12T12:49:00Z">
        <w:del w:id="1206" w:author="Doris Lee" w:date="2021-05-13T14:42:00Z">
          <w:r w:rsidR="001F3734" w:rsidDel="00E5688A">
            <w:rPr>
              <w:highlight w:val="yellow"/>
            </w:rPr>
            <w:delText>les driven</w:delText>
          </w:r>
        </w:del>
      </w:ins>
      <w:commentRangeEnd w:id="1200"/>
      <w:del w:id="1207" w:author="Doris Lee" w:date="2021-05-13T14:42:00Z">
        <w:r w:rsidR="009311D7" w:rsidDel="00E5688A">
          <w:rPr>
            <w:rStyle w:val="CommentReference"/>
          </w:rPr>
          <w:commentReference w:id="1200"/>
        </w:r>
      </w:del>
      <w:ins w:id="1208" w:author="Gaunt, Michael" w:date="2021-05-12T12:49:00Z">
        <w:del w:id="1209" w:author="Doris Lee" w:date="2021-05-13T14:42:00Z">
          <w:r w:rsidR="001F3734" w:rsidDel="00E5688A">
            <w:rPr>
              <w:highlight w:val="yellow"/>
            </w:rPr>
            <w:delText xml:space="preserve">. </w:delText>
          </w:r>
        </w:del>
      </w:ins>
      <w:del w:id="1210" w:author="Doris Lee" w:date="2021-05-13T14:42:00Z">
        <w:r w:rsidR="0091304B" w:rsidRPr="00CF2F14" w:rsidDel="00E5688A">
          <w:rPr>
            <w:highlight w:val="yellow"/>
            <w:rPrChange w:id="1211" w:author="Gaunt, Michael" w:date="2021-05-10T14:21:00Z">
              <w:rPr/>
            </w:rPrChange>
          </w:rPr>
          <w:delText xml:space="preserve"> The economic optim</w:delText>
        </w:r>
      </w:del>
      <w:del w:id="1212" w:author="Doris Lee" w:date="2021-05-13T14:20:00Z">
        <w:r w:rsidR="0091304B" w:rsidRPr="00CF2F14" w:rsidDel="00654A46">
          <w:rPr>
            <w:highlight w:val="yellow"/>
            <w:rPrChange w:id="1213" w:author="Gaunt, Michael" w:date="2021-05-10T14:21:00Z">
              <w:rPr/>
            </w:rPrChange>
          </w:rPr>
          <w:delText>um</w:delText>
        </w:r>
      </w:del>
      <w:del w:id="1214" w:author="Doris Lee" w:date="2021-05-13T14:42:00Z">
        <w:r w:rsidR="0091304B" w:rsidRPr="00CF2F14" w:rsidDel="00E5688A">
          <w:rPr>
            <w:highlight w:val="yellow"/>
            <w:rPrChange w:id="1215" w:author="Gaunt, Michael" w:date="2021-05-10T14:21:00Z">
              <w:rPr/>
            </w:rPrChange>
          </w:rPr>
          <w:delText xml:space="preserve"> point of replacement is where this </w:delText>
        </w:r>
        <w:r w:rsidR="00405707" w:rsidRPr="00CF2F14" w:rsidDel="00E5688A">
          <w:rPr>
            <w:highlight w:val="yellow"/>
            <w:rPrChange w:id="1216" w:author="Gaunt, Michael" w:date="2021-05-10T14:21:00Z">
              <w:rPr/>
            </w:rPrChange>
          </w:rPr>
          <w:delText xml:space="preserve">total cost </w:delText>
        </w:r>
        <w:r w:rsidR="0091304B" w:rsidRPr="00CF2F14" w:rsidDel="00E5688A">
          <w:rPr>
            <w:highlight w:val="yellow"/>
            <w:rPrChange w:id="1217" w:author="Gaunt, Michael" w:date="2021-05-10T14:21:00Z">
              <w:rPr/>
            </w:rPrChange>
          </w:rPr>
          <w:delText>is minimized</w:delText>
        </w:r>
      </w:del>
      <w:ins w:id="1218" w:author="Gaunt, Michael" w:date="2021-05-10T10:41:00Z">
        <w:del w:id="1219" w:author="Doris Lee" w:date="2021-05-13T14:42:00Z">
          <w:r w:rsidR="00F52C33" w:rsidRPr="00CF2F14" w:rsidDel="00E5688A">
            <w:rPr>
              <w:highlight w:val="yellow"/>
              <w:rPrChange w:id="1220" w:author="Gaunt, Michael" w:date="2021-05-10T14:21:00Z">
                <w:rPr/>
              </w:rPrChange>
            </w:rPr>
            <w:delText xml:space="preserve"> </w:delText>
          </w:r>
          <w:commentRangeStart w:id="1221"/>
          <w:r w:rsidR="00F52C33" w:rsidRPr="00CF2F14" w:rsidDel="00E5688A">
            <w:rPr>
              <w:highlight w:val="yellow"/>
              <w:rPrChange w:id="1222" w:author="Gaunt, Michael" w:date="2021-05-10T14:21:00Z">
                <w:rPr/>
              </w:rPrChange>
            </w:rPr>
            <w:delText>(</w:delText>
          </w:r>
        </w:del>
        <w:del w:id="1223" w:author="Doris Lee" w:date="2021-05-13T13:33:00Z">
          <w:r w:rsidR="00F52C33" w:rsidRPr="003A1CA1" w:rsidDel="00B05EB0">
            <w:rPr>
              <w:b/>
              <w:rPrChange w:id="1224" w:author="Doris Lee" w:date="2021-05-13T14:32:00Z">
                <w:rPr>
                  <w:b/>
                </w:rPr>
              </w:rPrChange>
            </w:rPr>
            <w:fldChar w:fldCharType="begin"/>
          </w:r>
          <w:r w:rsidR="00F52C33" w:rsidRPr="003A1CA1" w:rsidDel="00B05EB0">
            <w:rPr>
              <w:b/>
            </w:rPr>
            <w:delInstrText xml:space="preserve"> REF _Ref55846154 \h  \* MERGEFORMAT </w:delInstrText>
          </w:r>
        </w:del>
      </w:ins>
      <w:del w:id="1225" w:author="Doris Lee" w:date="2021-05-13T13:33:00Z">
        <w:r w:rsidR="00F52C33" w:rsidRPr="003A1CA1" w:rsidDel="00B05EB0">
          <w:rPr>
            <w:b/>
            <w:rPrChange w:id="1226" w:author="Doris Lee" w:date="2021-05-13T14:32:00Z">
              <w:rPr>
                <w:b/>
              </w:rPr>
            </w:rPrChange>
          </w:rPr>
        </w:r>
      </w:del>
      <w:ins w:id="1227" w:author="Gaunt, Michael" w:date="2021-05-10T10:41:00Z">
        <w:del w:id="1228" w:author="Doris Lee" w:date="2021-05-13T13:33:00Z">
          <w:r w:rsidR="00F52C33" w:rsidRPr="003A1CA1" w:rsidDel="00B05EB0">
            <w:rPr>
              <w:b/>
              <w:rPrChange w:id="1229" w:author="Doris Lee" w:date="2021-05-13T14:32:00Z">
                <w:rPr>
                  <w:b/>
                </w:rPr>
              </w:rPrChange>
            </w:rPr>
            <w:fldChar w:fldCharType="separate"/>
          </w:r>
          <w:r w:rsidR="00F52C33" w:rsidRPr="003A1CA1" w:rsidDel="00B05EB0">
            <w:rPr>
              <w:b/>
            </w:rPr>
            <w:delText xml:space="preserve">Figure </w:delText>
          </w:r>
          <w:r w:rsidR="00F52C33" w:rsidRPr="003A1CA1" w:rsidDel="00B05EB0">
            <w:rPr>
              <w:b/>
              <w:noProof/>
            </w:rPr>
            <w:delText>3</w:delText>
          </w:r>
          <w:r w:rsidR="00F52C33" w:rsidRPr="003A1CA1" w:rsidDel="00B05EB0">
            <w:rPr>
              <w:b/>
              <w:noProof/>
            </w:rPr>
            <w:noBreakHyphen/>
            <w:delText>8</w:delText>
          </w:r>
          <w:r w:rsidR="00F52C33" w:rsidRPr="003A1CA1" w:rsidDel="00B05EB0">
            <w:rPr>
              <w:b/>
              <w:rPrChange w:id="1230" w:author="Doris Lee" w:date="2021-05-13T14:32:00Z">
                <w:rPr>
                  <w:b/>
                </w:rPr>
              </w:rPrChange>
            </w:rPr>
            <w:fldChar w:fldCharType="end"/>
          </w:r>
        </w:del>
        <w:del w:id="1231" w:author="Doris Lee" w:date="2021-05-13T14:42:00Z">
          <w:r w:rsidR="00F52C33" w:rsidRPr="003A1CA1" w:rsidDel="00E5688A">
            <w:delText>).</w:delText>
          </w:r>
        </w:del>
      </w:ins>
      <w:ins w:id="1232" w:author="Gaunt, Michael" w:date="2021-05-12T12:42:00Z">
        <w:del w:id="1233" w:author="Doris Lee" w:date="2021-05-13T14:42:00Z">
          <w:r w:rsidR="003B213A" w:rsidRPr="003A1CA1" w:rsidDel="00E5688A">
            <w:rPr>
              <w:rPrChange w:id="1234" w:author="Doris Lee" w:date="2021-05-13T14:32:00Z">
                <w:rPr>
                  <w:highlight w:val="yellow"/>
                </w:rPr>
              </w:rPrChange>
            </w:rPr>
            <w:delText xml:space="preserve"> This</w:delText>
          </w:r>
        </w:del>
      </w:ins>
      <w:ins w:id="1235" w:author="Richter, Nicholas" w:date="2021-01-27T13:20:00Z">
        <w:del w:id="1236" w:author="Doris Lee" w:date="2021-05-13T14:42:00Z">
          <w:r w:rsidR="00B54FB4" w:rsidRPr="003A1CA1" w:rsidDel="00E5688A">
            <w:delText xml:space="preserve">, </w:delText>
          </w:r>
        </w:del>
      </w:ins>
      <w:commentRangeEnd w:id="1221"/>
      <w:del w:id="1237" w:author="Doris Lee" w:date="2021-05-13T14:42:00Z">
        <w:r w:rsidR="00F52C33" w:rsidRPr="003A1CA1" w:rsidDel="00E5688A">
          <w:rPr>
            <w:rStyle w:val="CommentReference"/>
          </w:rPr>
          <w:commentReference w:id="1221"/>
        </w:r>
      </w:del>
      <w:ins w:id="1238" w:author="Richter, Nicholas" w:date="2021-01-27T13:20:00Z">
        <w:del w:id="1239" w:author="Doris Lee" w:date="2021-05-13T14:42:00Z">
          <w:r w:rsidR="00B54FB4" w:rsidRPr="003A1CA1" w:rsidDel="00E5688A">
            <w:delText xml:space="preserve">although this measure does not include other factors that </w:delText>
          </w:r>
        </w:del>
        <w:del w:id="1240" w:author="Doris Lee" w:date="2021-05-13T14:32:00Z">
          <w:r w:rsidR="00B54FB4" w:rsidRPr="003A1CA1" w:rsidDel="003A1CA1">
            <w:delText>weigh in on</w:delText>
          </w:r>
        </w:del>
        <w:del w:id="1241" w:author="Doris Lee" w:date="2021-05-13T14:42:00Z">
          <w:r w:rsidR="00B54FB4" w:rsidRPr="003A1CA1" w:rsidDel="00E5688A">
            <w:delText xml:space="preserve"> replacement </w:delText>
          </w:r>
        </w:del>
        <w:del w:id="1242" w:author="Doris Lee" w:date="2021-05-13T14:32:00Z">
          <w:r w:rsidR="00B54FB4" w:rsidRPr="003A1CA1" w:rsidDel="003A1CA1">
            <w:delText>a</w:delText>
          </w:r>
        </w:del>
      </w:ins>
      <w:ins w:id="1243" w:author="Richter, Nicholas" w:date="2021-01-27T13:21:00Z">
        <w:del w:id="1244" w:author="Doris Lee" w:date="2021-05-13T14:32:00Z">
          <w:r w:rsidR="00B54FB4" w:rsidRPr="003A1CA1" w:rsidDel="003A1CA1">
            <w:delText xml:space="preserve">nd vehicle selection </w:delText>
          </w:r>
        </w:del>
        <w:del w:id="1245" w:author="Doris Lee" w:date="2021-05-13T14:42:00Z">
          <w:r w:rsidR="00B54FB4" w:rsidRPr="003A1CA1" w:rsidDel="00E5688A">
            <w:delText xml:space="preserve">decisions. </w:delText>
          </w:r>
        </w:del>
      </w:ins>
      <w:del w:id="1246" w:author="Doris Lee" w:date="2021-05-13T14:42:00Z">
        <w:r w:rsidR="0091304B" w:rsidRPr="00CF2F14" w:rsidDel="00E5688A">
          <w:rPr>
            <w:highlight w:val="yellow"/>
            <w:rPrChange w:id="1247" w:author="Gaunt, Michael" w:date="2021-05-10T14:21:00Z">
              <w:rPr/>
            </w:rPrChange>
          </w:rPr>
          <w:delText xml:space="preserve">. </w:delText>
        </w:r>
      </w:del>
      <w:del w:id="1248" w:author="Doris Lee" w:date="2021-05-13T14:20:00Z">
        <w:r w:rsidR="005377CD" w:rsidRPr="00CF2F14" w:rsidDel="00654A46">
          <w:rPr>
            <w:highlight w:val="yellow"/>
            <w:rPrChange w:id="1249" w:author="Gaunt, Michael" w:date="2021-05-10T14:21:00Z">
              <w:rPr/>
            </w:rPrChange>
          </w:rPr>
          <w:delText>A full description of the analysis</w:delText>
        </w:r>
        <w:r w:rsidR="00991551" w:rsidRPr="00CF2F14" w:rsidDel="00654A46">
          <w:rPr>
            <w:highlight w:val="yellow"/>
            <w:rPrChange w:id="1250" w:author="Gaunt, Michael" w:date="2021-05-10T14:21:00Z">
              <w:rPr/>
            </w:rPrChange>
          </w:rPr>
          <w:delText xml:space="preserve"> methodology can be</w:delText>
        </w:r>
        <w:r w:rsidR="005377CD" w:rsidRPr="00CF2F14" w:rsidDel="00654A46">
          <w:rPr>
            <w:highlight w:val="yellow"/>
            <w:rPrChange w:id="1251" w:author="Gaunt, Michael" w:date="2021-05-10T14:21:00Z">
              <w:rPr/>
            </w:rPrChange>
          </w:rPr>
          <w:delText xml:space="preserve"> found in </w:delText>
        </w:r>
        <w:r w:rsidR="005377CD" w:rsidRPr="00CF2F14" w:rsidDel="00654A46">
          <w:rPr>
            <w:b/>
            <w:bCs/>
            <w:highlight w:val="yellow"/>
            <w:rPrChange w:id="1252" w:author="Gaunt, Michael" w:date="2021-05-10T14:21:00Z">
              <w:rPr>
                <w:b/>
                <w:bCs/>
              </w:rPr>
            </w:rPrChange>
          </w:rPr>
          <w:delText xml:space="preserve">Appendix A. </w:delText>
        </w:r>
        <w:commentRangeEnd w:id="1103"/>
        <w:r w:rsidR="00D331BD" w:rsidRPr="00CF2F14" w:rsidDel="00654A46">
          <w:rPr>
            <w:rStyle w:val="CommentReference"/>
            <w:highlight w:val="yellow"/>
            <w:rPrChange w:id="1253" w:author="Gaunt, Michael" w:date="2021-05-10T14:21:00Z">
              <w:rPr>
                <w:rStyle w:val="CommentReference"/>
              </w:rPr>
            </w:rPrChange>
          </w:rPr>
          <w:commentReference w:id="1103"/>
        </w:r>
      </w:del>
    </w:p>
    <w:p w14:paraId="2DD86471" w14:textId="58B0A7C7" w:rsidR="00D331BD" w:rsidRPr="00CF2F14" w:rsidDel="00E5688A" w:rsidRDefault="00D331BD" w:rsidP="00991551">
      <w:pPr>
        <w:rPr>
          <w:ins w:id="1254" w:author="Gaunt, Michael" w:date="2021-05-09T18:23:00Z"/>
          <w:del w:id="1255" w:author="Doris Lee" w:date="2021-05-13T14:42:00Z"/>
          <w:b/>
          <w:bCs/>
          <w:highlight w:val="yellow"/>
          <w:rPrChange w:id="1256" w:author="Gaunt, Michael" w:date="2021-05-10T14:21:00Z">
            <w:rPr>
              <w:ins w:id="1257" w:author="Gaunt, Michael" w:date="2021-05-09T18:23:00Z"/>
              <w:del w:id="1258" w:author="Doris Lee" w:date="2021-05-13T14:42:00Z"/>
              <w:b/>
              <w:bCs/>
            </w:rPr>
          </w:rPrChange>
        </w:rPr>
      </w:pPr>
    </w:p>
    <w:p w14:paraId="6343499F" w14:textId="25846D38" w:rsidR="00D331BD" w:rsidRPr="00CF2F14" w:rsidDel="007644FE" w:rsidRDefault="00D331BD">
      <w:pPr>
        <w:pStyle w:val="Heading4"/>
        <w:rPr>
          <w:ins w:id="1259" w:author="Richter, Nicholas" w:date="2021-01-28T14:12:00Z"/>
          <w:del w:id="1260" w:author="Gaunt, Michael" w:date="2021-05-10T09:23:00Z"/>
          <w:highlight w:val="yellow"/>
          <w:rPrChange w:id="1261" w:author="Gaunt, Michael" w:date="2021-05-10T14:21:00Z">
            <w:rPr>
              <w:ins w:id="1262" w:author="Richter, Nicholas" w:date="2021-01-28T14:12:00Z"/>
              <w:del w:id="1263" w:author="Gaunt, Michael" w:date="2021-05-10T09:23:00Z"/>
              <w:b/>
              <w:bCs/>
            </w:rPr>
          </w:rPrChange>
        </w:rPr>
        <w:pPrChange w:id="1264" w:author="Gaunt, Michael" w:date="2021-05-09T18:24:00Z">
          <w:pPr/>
        </w:pPrChange>
      </w:pPr>
    </w:p>
    <w:p w14:paraId="41E42EB2" w14:textId="77777777" w:rsidR="007460E2" w:rsidRDefault="007460E2" w:rsidP="007460E2">
      <w:pPr>
        <w:pStyle w:val="Heading4"/>
      </w:pPr>
      <w:r>
        <w:t>Hybrid Buses</w:t>
      </w:r>
    </w:p>
    <w:p w14:paraId="69E043B2" w14:textId="3801A75C" w:rsidR="007460E2" w:rsidRDefault="007460E2" w:rsidP="007460E2">
      <w:pPr>
        <w:rPr>
          <w:b/>
          <w:bCs/>
        </w:rPr>
      </w:pPr>
      <w:r>
        <w:t xml:space="preserve">While maintenance costs accumulate and increase during the first half of the life of a typical bus, the high capital cost of replacing the bus resulted in a consistently decreasing cost per mile. The result is that the accumulating maintenance costs on a per mile basis do not exceed the capital costs on a per mile basis at any point within the data range. </w:t>
      </w:r>
      <w:ins w:id="1265" w:author="Doris Lee" w:date="2021-05-13T14:47:00Z">
        <w:r w:rsidR="00235BD7" w:rsidRPr="00235BD7">
          <w:rPr>
            <w:b/>
            <w:bCs/>
            <w:rPrChange w:id="1266" w:author="Doris Lee" w:date="2021-05-13T14:47:00Z">
              <w:rPr/>
            </w:rPrChange>
          </w:rPr>
          <w:fldChar w:fldCharType="begin"/>
        </w:r>
        <w:r w:rsidR="00235BD7" w:rsidRPr="00235BD7">
          <w:rPr>
            <w:b/>
            <w:bCs/>
            <w:rPrChange w:id="1267" w:author="Doris Lee" w:date="2021-05-13T14:47:00Z">
              <w:rPr/>
            </w:rPrChange>
          </w:rPr>
          <w:instrText xml:space="preserve"> REF _Ref71805232 \h </w:instrText>
        </w:r>
      </w:ins>
      <w:r w:rsidR="00235BD7">
        <w:rPr>
          <w:b/>
          <w:bCs/>
        </w:rPr>
        <w:instrText xml:space="preserve"> \* MERGEFORMAT </w:instrText>
      </w:r>
      <w:r w:rsidR="00235BD7" w:rsidRPr="00235BD7">
        <w:rPr>
          <w:b/>
          <w:bCs/>
          <w:rPrChange w:id="1268" w:author="Doris Lee" w:date="2021-05-13T14:47:00Z">
            <w:rPr>
              <w:b/>
              <w:bCs/>
            </w:rPr>
          </w:rPrChange>
        </w:rPr>
      </w:r>
      <w:r w:rsidR="00235BD7" w:rsidRPr="00235BD7">
        <w:rPr>
          <w:b/>
          <w:bCs/>
          <w:rPrChange w:id="1269" w:author="Doris Lee" w:date="2021-05-13T14:47:00Z">
            <w:rPr/>
          </w:rPrChange>
        </w:rPr>
        <w:fldChar w:fldCharType="separate"/>
      </w:r>
      <w:ins w:id="1270" w:author="Doris Lee" w:date="2021-05-13T17:18:00Z">
        <w:r w:rsidR="000F76E6" w:rsidRPr="000F76E6">
          <w:rPr>
            <w:b/>
            <w:bCs/>
            <w:rPrChange w:id="1271" w:author="Doris Lee" w:date="2021-05-13T17:18:00Z">
              <w:rPr/>
            </w:rPrChange>
          </w:rPr>
          <w:t xml:space="preserve">Figure </w:t>
        </w:r>
        <w:r w:rsidR="000F76E6" w:rsidRPr="000F76E6">
          <w:rPr>
            <w:b/>
            <w:bCs/>
            <w:noProof/>
            <w:rPrChange w:id="1272" w:author="Doris Lee" w:date="2021-05-13T17:18:00Z">
              <w:rPr>
                <w:noProof/>
              </w:rPr>
            </w:rPrChange>
          </w:rPr>
          <w:t>3</w:t>
        </w:r>
        <w:r w:rsidR="000F76E6" w:rsidRPr="000F76E6">
          <w:rPr>
            <w:b/>
            <w:bCs/>
            <w:noProof/>
            <w:rPrChange w:id="1273" w:author="Doris Lee" w:date="2021-05-13T17:18:00Z">
              <w:rPr/>
            </w:rPrChange>
          </w:rPr>
          <w:noBreakHyphen/>
        </w:r>
        <w:r w:rsidR="000F76E6" w:rsidRPr="000F76E6">
          <w:rPr>
            <w:b/>
            <w:bCs/>
            <w:noProof/>
            <w:rPrChange w:id="1274" w:author="Doris Lee" w:date="2021-05-13T17:18:00Z">
              <w:rPr>
                <w:noProof/>
              </w:rPr>
            </w:rPrChange>
          </w:rPr>
          <w:t>10</w:t>
        </w:r>
      </w:ins>
      <w:ins w:id="1275" w:author="Doris Lee" w:date="2021-05-13T14:47:00Z">
        <w:r w:rsidR="00235BD7" w:rsidRPr="00235BD7">
          <w:rPr>
            <w:b/>
            <w:bCs/>
            <w:rPrChange w:id="1276" w:author="Doris Lee" w:date="2021-05-13T14:47:00Z">
              <w:rPr/>
            </w:rPrChange>
          </w:rPr>
          <w:fldChar w:fldCharType="end"/>
        </w:r>
      </w:ins>
      <w:del w:id="1277" w:author="Doris Lee" w:date="2021-05-13T14:47:00Z">
        <w:r w:rsidRPr="00235BD7" w:rsidDel="00235BD7">
          <w:rPr>
            <w:b/>
            <w:bCs/>
          </w:rPr>
          <w:delText>Figure 3-9</w:delText>
        </w:r>
      </w:del>
      <w:r>
        <w:rPr>
          <w:b/>
          <w:bCs/>
        </w:rPr>
        <w:t xml:space="preserve"> </w:t>
      </w:r>
      <w:r w:rsidRPr="009D2F5E">
        <w:t>shows</w:t>
      </w:r>
      <w:r>
        <w:t xml:space="preserve"> the resulting average curve for all 12-Year Hybrid Buses. This data is also represented in </w:t>
      </w:r>
      <w:ins w:id="1278" w:author="Doris Lee" w:date="2021-05-13T17:19:00Z">
        <w:r w:rsidR="000F76E6" w:rsidRPr="000F76E6">
          <w:rPr>
            <w:b/>
            <w:bCs/>
            <w:rPrChange w:id="1279" w:author="Doris Lee" w:date="2021-05-13T17:19:00Z">
              <w:rPr/>
            </w:rPrChange>
          </w:rPr>
          <w:fldChar w:fldCharType="begin"/>
        </w:r>
        <w:r w:rsidR="000F76E6" w:rsidRPr="000F76E6">
          <w:rPr>
            <w:b/>
            <w:bCs/>
            <w:rPrChange w:id="1280" w:author="Doris Lee" w:date="2021-05-13T17:19:00Z">
              <w:rPr/>
            </w:rPrChange>
          </w:rPr>
          <w:instrText xml:space="preserve"> REF _Ref71818767 \h </w:instrText>
        </w:r>
      </w:ins>
      <w:r w:rsidR="000F76E6">
        <w:rPr>
          <w:b/>
          <w:bCs/>
        </w:rPr>
        <w:instrText xml:space="preserve"> \* MERGEFORMAT </w:instrText>
      </w:r>
      <w:r w:rsidR="000F76E6" w:rsidRPr="000F76E6">
        <w:rPr>
          <w:b/>
          <w:bCs/>
          <w:rPrChange w:id="1281" w:author="Doris Lee" w:date="2021-05-13T17:19:00Z">
            <w:rPr>
              <w:b/>
              <w:bCs/>
            </w:rPr>
          </w:rPrChange>
        </w:rPr>
      </w:r>
      <w:r w:rsidR="000F76E6" w:rsidRPr="000F76E6">
        <w:rPr>
          <w:b/>
          <w:bCs/>
          <w:rPrChange w:id="1282" w:author="Doris Lee" w:date="2021-05-13T17:19:00Z">
            <w:rPr/>
          </w:rPrChange>
        </w:rPr>
        <w:fldChar w:fldCharType="separate"/>
      </w:r>
      <w:ins w:id="1283" w:author="Doris Lee" w:date="2021-05-13T17:19:00Z">
        <w:r w:rsidR="000F76E6" w:rsidRPr="000F76E6">
          <w:rPr>
            <w:b/>
            <w:bCs/>
            <w:rPrChange w:id="1284" w:author="Doris Lee" w:date="2021-05-13T17:19:00Z">
              <w:rPr/>
            </w:rPrChange>
          </w:rPr>
          <w:t xml:space="preserve">Table </w:t>
        </w:r>
        <w:r w:rsidR="000F76E6" w:rsidRPr="000F76E6">
          <w:rPr>
            <w:b/>
            <w:bCs/>
            <w:noProof/>
            <w:rPrChange w:id="1285" w:author="Doris Lee" w:date="2021-05-13T17:19:00Z">
              <w:rPr>
                <w:noProof/>
              </w:rPr>
            </w:rPrChange>
          </w:rPr>
          <w:t>3</w:t>
        </w:r>
        <w:r w:rsidR="000F76E6" w:rsidRPr="000F76E6">
          <w:rPr>
            <w:b/>
            <w:bCs/>
            <w:rPrChange w:id="1286" w:author="Doris Lee" w:date="2021-05-13T17:19:00Z">
              <w:rPr/>
            </w:rPrChange>
          </w:rPr>
          <w:noBreakHyphen/>
        </w:r>
        <w:r w:rsidR="000F76E6" w:rsidRPr="000F76E6">
          <w:rPr>
            <w:b/>
            <w:bCs/>
            <w:noProof/>
            <w:rPrChange w:id="1287" w:author="Doris Lee" w:date="2021-05-13T17:19:00Z">
              <w:rPr>
                <w:noProof/>
              </w:rPr>
            </w:rPrChange>
          </w:rPr>
          <w:t>2</w:t>
        </w:r>
        <w:r w:rsidR="000F76E6" w:rsidRPr="000F76E6">
          <w:rPr>
            <w:b/>
            <w:bCs/>
            <w:rPrChange w:id="1288" w:author="Doris Lee" w:date="2021-05-13T17:19:00Z">
              <w:rPr/>
            </w:rPrChange>
          </w:rPr>
          <w:fldChar w:fldCharType="end"/>
        </w:r>
      </w:ins>
      <w:r w:rsidRPr="009D2F5E">
        <w:rPr>
          <w:b/>
        </w:rPr>
        <w:fldChar w:fldCharType="begin"/>
      </w:r>
      <w:r w:rsidRPr="009D2F5E">
        <w:rPr>
          <w:b/>
        </w:rPr>
        <w:instrText xml:space="preserve"> REF _Ref63176808 \h </w:instrText>
      </w:r>
      <w:r>
        <w:rPr>
          <w:b/>
        </w:rPr>
        <w:instrText xml:space="preserve"> \* MERGEFORMAT </w:instrText>
      </w:r>
      <w:r w:rsidRPr="009D2F5E">
        <w:rPr>
          <w:b/>
        </w:rPr>
      </w:r>
      <w:del w:id="1289" w:author="Doris Lee" w:date="2021-05-13T17:18:00Z">
        <w:r w:rsidRPr="009D2F5E">
          <w:rPr>
            <w:b/>
          </w:rPr>
          <w:fldChar w:fldCharType="separate"/>
        </w:r>
        <w:r w:rsidRPr="009D2F5E" w:rsidDel="000F76E6">
          <w:rPr>
            <w:b/>
          </w:rPr>
          <w:delText xml:space="preserve">Table </w:delText>
        </w:r>
        <w:r w:rsidRPr="009D2F5E" w:rsidDel="000F76E6">
          <w:rPr>
            <w:b/>
            <w:noProof/>
          </w:rPr>
          <w:delText>3</w:delText>
        </w:r>
        <w:r w:rsidRPr="009D2F5E" w:rsidDel="000F76E6">
          <w:rPr>
            <w:b/>
            <w:noProof/>
          </w:rPr>
          <w:noBreakHyphen/>
          <w:delText>2</w:delText>
        </w:r>
      </w:del>
      <w:r w:rsidRPr="009D2F5E">
        <w:rPr>
          <w:b/>
        </w:rPr>
        <w:fldChar w:fldCharType="end"/>
      </w:r>
      <w:r>
        <w:t xml:space="preserve">. The vehicle age has been calculated using the date of work performed. </w:t>
      </w:r>
    </w:p>
    <w:p w14:paraId="5B91E61E" w14:textId="4ACABA34" w:rsidR="007460E2" w:rsidRPr="009D2F5E" w:rsidRDefault="007460E2" w:rsidP="007460E2">
      <w:pPr>
        <w:pStyle w:val="Caption"/>
        <w:jc w:val="center"/>
      </w:pPr>
      <w:bookmarkStart w:id="1290" w:name="_Ref71805232"/>
      <w:r>
        <w:lastRenderedPageBreak/>
        <w:t xml:space="preserve">Figure </w:t>
      </w:r>
      <w:ins w:id="1291" w:author="Doris Lee" w:date="2021-05-17T10:12:00Z">
        <w:r w:rsidR="0035567E">
          <w:fldChar w:fldCharType="begin"/>
        </w:r>
        <w:r w:rsidR="0035567E">
          <w:instrText xml:space="preserve"> STYLEREF 1 \s </w:instrText>
        </w:r>
      </w:ins>
      <w:r w:rsidR="0035567E">
        <w:fldChar w:fldCharType="separate"/>
      </w:r>
      <w:r w:rsidR="0035567E">
        <w:rPr>
          <w:noProof/>
        </w:rPr>
        <w:t>3</w:t>
      </w:r>
      <w:ins w:id="1292"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293" w:author="Doris Lee" w:date="2021-05-17T10:12:00Z">
        <w:r w:rsidR="0035567E">
          <w:rPr>
            <w:noProof/>
          </w:rPr>
          <w:t>10</w:t>
        </w:r>
        <w:r w:rsidR="0035567E">
          <w:fldChar w:fldCharType="end"/>
        </w:r>
      </w:ins>
      <w:bookmarkEnd w:id="1290"/>
      <w:del w:id="1294" w:author="Doris Lee" w:date="2021-05-12T17:15:00Z">
        <w:r w:rsidDel="007460E2">
          <w:fldChar w:fldCharType="begin"/>
        </w:r>
        <w:r w:rsidDel="007460E2">
          <w:delInstrText xml:space="preserve"> STYLEREF 1 \s </w:delInstrText>
        </w:r>
        <w:r w:rsidDel="007460E2">
          <w:fldChar w:fldCharType="separate"/>
        </w:r>
        <w:r w:rsidDel="007460E2">
          <w:rPr>
            <w:noProof/>
          </w:rPr>
          <w:delText>3</w:delText>
        </w:r>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r w:rsidDel="007460E2">
          <w:rPr>
            <w:noProof/>
          </w:rPr>
          <w:delText>10</w:delText>
        </w:r>
        <w:r w:rsidDel="007460E2">
          <w:rPr>
            <w:noProof/>
          </w:rPr>
          <w:fldChar w:fldCharType="end"/>
        </w:r>
      </w:del>
      <w:r>
        <w:t>: Average Total Cost of Ownership per Mile, All Hybrid Buses</w:t>
      </w:r>
    </w:p>
    <w:p w14:paraId="073600AB" w14:textId="77777777" w:rsidR="007460E2" w:rsidRDefault="007460E2" w:rsidP="007460E2">
      <w:pPr>
        <w:rPr>
          <w:b/>
          <w:bCs/>
        </w:rPr>
      </w:pPr>
      <w:r>
        <w:rPr>
          <w:noProof/>
        </w:rPr>
        <w:drawing>
          <wp:inline distT="0" distB="0" distL="0" distR="0" wp14:anchorId="25C1EED5" wp14:editId="1BF41AC7">
            <wp:extent cx="5943600" cy="15157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15745"/>
                    </a:xfrm>
                    <a:prstGeom prst="rect">
                      <a:avLst/>
                    </a:prstGeom>
                  </pic:spPr>
                </pic:pic>
              </a:graphicData>
            </a:graphic>
          </wp:inline>
        </w:drawing>
      </w:r>
    </w:p>
    <w:p w14:paraId="3DC44596" w14:textId="281270FB" w:rsidR="007460E2" w:rsidRPr="009D2F5E" w:rsidRDefault="007460E2" w:rsidP="007460E2">
      <w:pPr>
        <w:rPr>
          <w:b/>
          <w:bCs/>
        </w:rPr>
      </w:pPr>
      <w:r w:rsidRPr="00FC6FAE">
        <w:t>This pattern was consistent for most individual vehicles and combined vehicle classes. Exceptions to this rule exist, where high costs and lower than typical utilization result in an economic optim</w:t>
      </w:r>
      <w:ins w:id="1295" w:author="Doris Lee" w:date="2021-05-13T14:20:00Z">
        <w:r w:rsidR="00654A46">
          <w:t>al</w:t>
        </w:r>
      </w:ins>
      <w:del w:id="1296" w:author="Doris Lee" w:date="2021-05-13T14:20:00Z">
        <w:r w:rsidRPr="00FC6FAE" w:rsidDel="00654A46">
          <w:delText>um</w:delText>
        </w:r>
      </w:del>
      <w:r w:rsidRPr="00FC6FAE">
        <w:t xml:space="preserve"> point less than </w:t>
      </w:r>
      <w:r w:rsidRPr="00810516">
        <w:t xml:space="preserve">the </w:t>
      </w:r>
      <w:r w:rsidRPr="00810516">
        <w:rPr>
          <w:rPrChange w:id="1297" w:author="Doris Lee" w:date="2021-05-13T17:09:00Z">
            <w:rPr>
              <w:highlight w:val="yellow"/>
            </w:rPr>
          </w:rPrChange>
        </w:rPr>
        <w:t>maximum</w:t>
      </w:r>
      <w:r w:rsidRPr="00810516">
        <w:t>.</w:t>
      </w:r>
      <w:r>
        <w:t xml:space="preserve"> </w:t>
      </w:r>
      <w:r w:rsidR="00235BD7" w:rsidRPr="000F76E6">
        <w:rPr>
          <w:b/>
          <w:bCs/>
        </w:rPr>
        <w:fldChar w:fldCharType="begin"/>
      </w:r>
      <w:r w:rsidR="00235BD7" w:rsidRPr="000F76E6">
        <w:rPr>
          <w:b/>
          <w:bCs/>
        </w:rPr>
        <w:instrText xml:space="preserve"> REF _Ref71809667 \h </w:instrText>
      </w:r>
      <w:r w:rsidR="00235BD7">
        <w:rPr>
          <w:b/>
          <w:bCs/>
        </w:rPr>
        <w:instrText xml:space="preserve"> \* MERGEFORMAT </w:instrText>
      </w:r>
      <w:r w:rsidR="00235BD7" w:rsidRPr="000F76E6">
        <w:rPr>
          <w:b/>
          <w:bCs/>
        </w:rPr>
      </w:r>
      <w:r w:rsidR="00235BD7" w:rsidRPr="000F76E6">
        <w:rPr>
          <w:b/>
          <w:bCs/>
        </w:rPr>
        <w:fldChar w:fldCharType="separate"/>
      </w:r>
      <w:ins w:id="1298" w:author="Doris Lee" w:date="2021-05-13T17:18:00Z">
        <w:r w:rsidR="000F76E6" w:rsidRPr="000F76E6">
          <w:rPr>
            <w:b/>
            <w:bCs/>
            <w:rPrChange w:id="1299" w:author="Doris Lee" w:date="2021-05-13T17:18:00Z">
              <w:rPr/>
            </w:rPrChange>
          </w:rPr>
          <w:t xml:space="preserve">Figure </w:t>
        </w:r>
        <w:r w:rsidR="000F76E6" w:rsidRPr="000F76E6">
          <w:rPr>
            <w:b/>
            <w:bCs/>
            <w:noProof/>
            <w:rPrChange w:id="1300" w:author="Doris Lee" w:date="2021-05-13T17:18:00Z">
              <w:rPr>
                <w:noProof/>
              </w:rPr>
            </w:rPrChange>
          </w:rPr>
          <w:t>3</w:t>
        </w:r>
        <w:r w:rsidR="000F76E6" w:rsidRPr="000F76E6">
          <w:rPr>
            <w:b/>
            <w:bCs/>
            <w:noProof/>
            <w:rPrChange w:id="1301" w:author="Doris Lee" w:date="2021-05-13T17:18:00Z">
              <w:rPr/>
            </w:rPrChange>
          </w:rPr>
          <w:noBreakHyphen/>
        </w:r>
        <w:r w:rsidR="000F76E6" w:rsidRPr="000F76E6">
          <w:rPr>
            <w:b/>
            <w:bCs/>
            <w:noProof/>
            <w:rPrChange w:id="1302" w:author="Doris Lee" w:date="2021-05-13T17:18:00Z">
              <w:rPr>
                <w:noProof/>
              </w:rPr>
            </w:rPrChange>
          </w:rPr>
          <w:t>11</w:t>
        </w:r>
      </w:ins>
      <w:del w:id="1303" w:author="Doris Lee" w:date="2021-05-13T17:18:00Z">
        <w:r w:rsidR="00235BD7" w:rsidRPr="000F76E6" w:rsidDel="000F76E6">
          <w:rPr>
            <w:b/>
            <w:bCs/>
          </w:rPr>
          <w:delText xml:space="preserve">Figure </w:delText>
        </w:r>
        <w:r w:rsidR="00235BD7" w:rsidRPr="000F76E6" w:rsidDel="000F76E6">
          <w:rPr>
            <w:b/>
            <w:bCs/>
            <w:noProof/>
          </w:rPr>
          <w:delText>3</w:delText>
        </w:r>
        <w:r w:rsidR="00235BD7" w:rsidRPr="000F76E6" w:rsidDel="000F76E6">
          <w:rPr>
            <w:b/>
            <w:bCs/>
          </w:rPr>
          <w:noBreakHyphen/>
        </w:r>
        <w:r w:rsidR="00235BD7" w:rsidRPr="000F76E6" w:rsidDel="000F76E6">
          <w:rPr>
            <w:b/>
            <w:bCs/>
            <w:noProof/>
          </w:rPr>
          <w:delText>12</w:delText>
        </w:r>
      </w:del>
      <w:r w:rsidR="00235BD7" w:rsidRPr="000F76E6">
        <w:rPr>
          <w:b/>
          <w:bCs/>
        </w:rPr>
        <w:fldChar w:fldCharType="end"/>
      </w:r>
      <w:r>
        <w:rPr>
          <w:b/>
          <w:bCs/>
        </w:rPr>
        <w:t xml:space="preserve"> </w:t>
      </w:r>
      <w:r>
        <w:t>highlights the hybrid bus unit number 11064 and the resulting economic optim</w:t>
      </w:r>
      <w:r w:rsidR="00654A46">
        <w:t>al</w:t>
      </w:r>
      <w:r>
        <w:t xml:space="preserve"> point of replacement in year 12. The vehicle is unusual in that it is one of the first hybrids to enter service with Metro (Fleet 2600 from 2004) and has had an atypical combination of maintenance costs and usage. </w:t>
      </w:r>
    </w:p>
    <w:p w14:paraId="2DAE5E70" w14:textId="0C3F334F" w:rsidR="007460E2" w:rsidRPr="009C1429" w:rsidRDefault="007460E2" w:rsidP="007460E2">
      <w:pPr>
        <w:pStyle w:val="Caption"/>
        <w:jc w:val="center"/>
      </w:pPr>
      <w:bookmarkStart w:id="1304" w:name="_Ref71809667"/>
      <w:r>
        <w:t xml:space="preserve">Figure </w:t>
      </w:r>
      <w:ins w:id="1305" w:author="Doris Lee" w:date="2021-05-17T10:12:00Z">
        <w:r w:rsidR="0035567E">
          <w:fldChar w:fldCharType="begin"/>
        </w:r>
        <w:r w:rsidR="0035567E">
          <w:instrText xml:space="preserve"> STYLEREF 1 \s </w:instrText>
        </w:r>
      </w:ins>
      <w:r w:rsidR="0035567E">
        <w:fldChar w:fldCharType="separate"/>
      </w:r>
      <w:r w:rsidR="0035567E">
        <w:rPr>
          <w:noProof/>
        </w:rPr>
        <w:t>3</w:t>
      </w:r>
      <w:ins w:id="1306"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307" w:author="Doris Lee" w:date="2021-05-17T10:12:00Z">
        <w:r w:rsidR="0035567E">
          <w:rPr>
            <w:noProof/>
          </w:rPr>
          <w:t>11</w:t>
        </w:r>
        <w:r w:rsidR="0035567E">
          <w:fldChar w:fldCharType="end"/>
        </w:r>
      </w:ins>
      <w:del w:id="1308" w:author="Doris Lee" w:date="2021-05-17T10:11:00Z">
        <w:r w:rsidR="004C239A" w:rsidDel="000257D4">
          <w:fldChar w:fldCharType="begin"/>
        </w:r>
        <w:r w:rsidR="004C239A" w:rsidDel="000257D4">
          <w:delInstrText xml:space="preserve"> STYLEREF 1 \s </w:delInstrText>
        </w:r>
        <w:r w:rsidR="004C239A" w:rsidDel="000257D4">
          <w:fldChar w:fldCharType="separate"/>
        </w:r>
        <w:r w:rsidR="000F76E6" w:rsidDel="000257D4">
          <w:rPr>
            <w:noProof/>
          </w:rPr>
          <w:delText>3</w:delText>
        </w:r>
        <w:r w:rsidR="004C239A" w:rsidDel="000257D4">
          <w:rPr>
            <w:noProof/>
          </w:rPr>
          <w:fldChar w:fldCharType="end"/>
        </w:r>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309" w:author="Doris Lee" w:date="2021-05-13T17:18:00Z">
        <w:r w:rsidR="002F3893" w:rsidDel="000F76E6">
          <w:rPr>
            <w:noProof/>
          </w:rPr>
          <w:delText>12</w:delText>
        </w:r>
      </w:del>
      <w:del w:id="1310" w:author="Doris Lee" w:date="2021-05-17T10:11:00Z">
        <w:r w:rsidR="004C239A" w:rsidDel="000257D4">
          <w:rPr>
            <w:noProof/>
          </w:rPr>
          <w:fldChar w:fldCharType="end"/>
        </w:r>
      </w:del>
      <w:bookmarkEnd w:id="1304"/>
      <w:r>
        <w:t>: Outlier Example, Unit No 11064</w:t>
      </w:r>
    </w:p>
    <w:p w14:paraId="1569CB74" w14:textId="77777777" w:rsidR="007460E2" w:rsidRDefault="007460E2" w:rsidP="007460E2"/>
    <w:p w14:paraId="16AECFAD" w14:textId="77777777" w:rsidR="007460E2" w:rsidRDefault="007460E2" w:rsidP="007460E2">
      <w:pPr>
        <w:jc w:val="center"/>
      </w:pPr>
      <w:r>
        <w:rPr>
          <w:noProof/>
        </w:rPr>
        <w:drawing>
          <wp:inline distT="0" distB="0" distL="0" distR="0" wp14:anchorId="7EB3FD03" wp14:editId="59FE492F">
            <wp:extent cx="2622372" cy="2520950"/>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9184" cy="2546725"/>
                    </a:xfrm>
                    <a:prstGeom prst="rect">
                      <a:avLst/>
                    </a:prstGeom>
                  </pic:spPr>
                </pic:pic>
              </a:graphicData>
            </a:graphic>
          </wp:inline>
        </w:drawing>
      </w:r>
      <w:r>
        <w:t xml:space="preserve">                 </w:t>
      </w:r>
      <w:r>
        <w:rPr>
          <w:noProof/>
        </w:rPr>
        <w:drawing>
          <wp:inline distT="0" distB="0" distL="0" distR="0" wp14:anchorId="0B4A7BE6" wp14:editId="437FE8A4">
            <wp:extent cx="2622071" cy="2523744"/>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2071" cy="2523744"/>
                    </a:xfrm>
                    <a:prstGeom prst="rect">
                      <a:avLst/>
                    </a:prstGeom>
                  </pic:spPr>
                </pic:pic>
              </a:graphicData>
            </a:graphic>
          </wp:inline>
        </w:drawing>
      </w:r>
    </w:p>
    <w:p w14:paraId="4B61CB9B" w14:textId="6E931A62" w:rsidR="007460E2" w:rsidRPr="009D2F5E" w:rsidRDefault="007460E2" w:rsidP="007460E2">
      <w:r>
        <w:t>As a rule, the economic optim</w:t>
      </w:r>
      <w:ins w:id="1311" w:author="Doris Lee" w:date="2021-05-13T14:21:00Z">
        <w:r w:rsidR="00654A46">
          <w:t>al</w:t>
        </w:r>
      </w:ins>
      <w:del w:id="1312" w:author="Doris Lee" w:date="2021-05-13T14:21:00Z">
        <w:r w:rsidDel="00654A46">
          <w:delText>um</w:delText>
        </w:r>
      </w:del>
      <w:r>
        <w:t xml:space="preserve"> point of replacement is obtained at the maximum extent of available data. The data also indicates that new vehicle models (XDE60 vs. DE60LF/A) are generally incurring lower maintenance costs at the same age as older vehicles. </w:t>
      </w:r>
      <w:r w:rsidR="00235BD7" w:rsidRPr="00235BD7">
        <w:rPr>
          <w:b/>
          <w:bCs/>
          <w:rPrChange w:id="1313" w:author="Doris Lee" w:date="2021-05-13T14:47:00Z">
            <w:rPr/>
          </w:rPrChange>
        </w:rPr>
        <w:fldChar w:fldCharType="begin"/>
      </w:r>
      <w:r w:rsidR="00235BD7" w:rsidRPr="000F76E6">
        <w:rPr>
          <w:b/>
          <w:bCs/>
        </w:rPr>
        <w:instrText xml:space="preserve"> REF _Ref71809683 \h </w:instrText>
      </w:r>
      <w:r w:rsidR="00235BD7">
        <w:rPr>
          <w:b/>
          <w:bCs/>
        </w:rPr>
        <w:instrText xml:space="preserve"> \* MERGEFORMAT </w:instrText>
      </w:r>
      <w:r w:rsidR="00235BD7" w:rsidRPr="00235BD7">
        <w:rPr>
          <w:b/>
          <w:bCs/>
          <w:rPrChange w:id="1314" w:author="Doris Lee" w:date="2021-05-13T14:47:00Z">
            <w:rPr>
              <w:b/>
              <w:bCs/>
            </w:rPr>
          </w:rPrChange>
        </w:rPr>
      </w:r>
      <w:r w:rsidR="00235BD7" w:rsidRPr="00235BD7">
        <w:rPr>
          <w:b/>
          <w:bCs/>
          <w:rPrChange w:id="1315" w:author="Doris Lee" w:date="2021-05-13T14:47:00Z">
            <w:rPr/>
          </w:rPrChange>
        </w:rPr>
        <w:fldChar w:fldCharType="separate"/>
      </w:r>
      <w:ins w:id="1316" w:author="Doris Lee" w:date="2021-05-13T17:18:00Z">
        <w:r w:rsidR="000F76E6" w:rsidRPr="000F76E6">
          <w:rPr>
            <w:b/>
            <w:bCs/>
            <w:rPrChange w:id="1317" w:author="Doris Lee" w:date="2021-05-13T17:18:00Z">
              <w:rPr/>
            </w:rPrChange>
          </w:rPr>
          <w:t xml:space="preserve">Figure </w:t>
        </w:r>
        <w:r w:rsidR="000F76E6" w:rsidRPr="000F76E6">
          <w:rPr>
            <w:b/>
            <w:bCs/>
            <w:noProof/>
            <w:rPrChange w:id="1318" w:author="Doris Lee" w:date="2021-05-13T17:18:00Z">
              <w:rPr>
                <w:noProof/>
              </w:rPr>
            </w:rPrChange>
          </w:rPr>
          <w:t>3</w:t>
        </w:r>
        <w:r w:rsidR="000F76E6" w:rsidRPr="000F76E6">
          <w:rPr>
            <w:b/>
            <w:bCs/>
            <w:noProof/>
            <w:rPrChange w:id="1319" w:author="Doris Lee" w:date="2021-05-13T17:18:00Z">
              <w:rPr/>
            </w:rPrChange>
          </w:rPr>
          <w:noBreakHyphen/>
        </w:r>
        <w:r w:rsidR="000F76E6" w:rsidRPr="000F76E6">
          <w:rPr>
            <w:b/>
            <w:bCs/>
            <w:noProof/>
            <w:rPrChange w:id="1320" w:author="Doris Lee" w:date="2021-05-13T17:18:00Z">
              <w:rPr>
                <w:noProof/>
              </w:rPr>
            </w:rPrChange>
          </w:rPr>
          <w:t>12</w:t>
        </w:r>
      </w:ins>
      <w:del w:id="1321" w:author="Doris Lee" w:date="2021-05-13T17:18:00Z">
        <w:r w:rsidR="00235BD7" w:rsidRPr="000F76E6" w:rsidDel="000F76E6">
          <w:rPr>
            <w:b/>
            <w:bCs/>
          </w:rPr>
          <w:delText xml:space="preserve">Figure </w:delText>
        </w:r>
        <w:r w:rsidR="00235BD7" w:rsidRPr="000F76E6" w:rsidDel="000F76E6">
          <w:rPr>
            <w:b/>
            <w:bCs/>
            <w:noProof/>
          </w:rPr>
          <w:delText>3</w:delText>
        </w:r>
        <w:r w:rsidR="00235BD7" w:rsidRPr="000F76E6" w:rsidDel="000F76E6">
          <w:rPr>
            <w:b/>
            <w:bCs/>
          </w:rPr>
          <w:noBreakHyphen/>
        </w:r>
        <w:r w:rsidR="00235BD7" w:rsidRPr="000F76E6" w:rsidDel="000F76E6">
          <w:rPr>
            <w:b/>
            <w:bCs/>
            <w:noProof/>
          </w:rPr>
          <w:delText>13</w:delText>
        </w:r>
      </w:del>
      <w:r w:rsidR="00235BD7" w:rsidRPr="00235BD7">
        <w:rPr>
          <w:b/>
          <w:bCs/>
          <w:rPrChange w:id="1322" w:author="Doris Lee" w:date="2021-05-13T14:47:00Z">
            <w:rPr/>
          </w:rPrChange>
        </w:rPr>
        <w:fldChar w:fldCharType="end"/>
      </w:r>
      <w:del w:id="1323" w:author="Doris Lee" w:date="2021-05-13T14:47:00Z">
        <w:r w:rsidDel="00235BD7">
          <w:rPr>
            <w:b/>
            <w:bCs/>
          </w:rPr>
          <w:delText>Figure 3-12</w:delText>
        </w:r>
      </w:del>
      <w:r>
        <w:rPr>
          <w:b/>
          <w:bCs/>
        </w:rPr>
        <w:t xml:space="preserve"> </w:t>
      </w:r>
      <w:r w:rsidRPr="009D2F5E">
        <w:t>shows</w:t>
      </w:r>
      <w:r>
        <w:rPr>
          <w:b/>
          <w:bCs/>
        </w:rPr>
        <w:t xml:space="preserve"> </w:t>
      </w:r>
      <w:r>
        <w:t xml:space="preserve">current generation vehicles highlighted in darker colors while color type indicates length. Blue indicates 60-foot articulated buses, while orange indicates 40-foot or less buses. </w:t>
      </w:r>
    </w:p>
    <w:p w14:paraId="01CCD626" w14:textId="10D22446" w:rsidR="007460E2" w:rsidRPr="009D2F5E" w:rsidRDefault="007460E2" w:rsidP="007460E2">
      <w:pPr>
        <w:pStyle w:val="Caption"/>
        <w:jc w:val="center"/>
      </w:pPr>
      <w:bookmarkStart w:id="1324" w:name="_Ref71809683"/>
      <w:r>
        <w:lastRenderedPageBreak/>
        <w:t xml:space="preserve">Figure </w:t>
      </w:r>
      <w:ins w:id="1325" w:author="Doris Lee" w:date="2021-05-17T10:12:00Z">
        <w:r w:rsidR="0035567E">
          <w:fldChar w:fldCharType="begin"/>
        </w:r>
        <w:r w:rsidR="0035567E">
          <w:instrText xml:space="preserve"> STYLEREF 1 \s </w:instrText>
        </w:r>
      </w:ins>
      <w:r w:rsidR="0035567E">
        <w:fldChar w:fldCharType="separate"/>
      </w:r>
      <w:r w:rsidR="0035567E">
        <w:rPr>
          <w:noProof/>
        </w:rPr>
        <w:t>3</w:t>
      </w:r>
      <w:ins w:id="1326"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327" w:author="Doris Lee" w:date="2021-05-17T10:12:00Z">
        <w:r w:rsidR="0035567E">
          <w:rPr>
            <w:noProof/>
          </w:rPr>
          <w:t>12</w:t>
        </w:r>
        <w:r w:rsidR="0035567E">
          <w:fldChar w:fldCharType="end"/>
        </w:r>
      </w:ins>
      <w:del w:id="1328" w:author="Doris Lee" w:date="2021-05-17T10:11:00Z">
        <w:r w:rsidR="004C239A" w:rsidDel="000257D4">
          <w:fldChar w:fldCharType="begin"/>
        </w:r>
        <w:r w:rsidR="004C239A" w:rsidDel="000257D4">
          <w:delInstrText xml:space="preserve"> STYLEREF 1 \s </w:delInstrText>
        </w:r>
        <w:r w:rsidR="004C239A" w:rsidDel="000257D4">
          <w:fldChar w:fldCharType="separate"/>
        </w:r>
        <w:r w:rsidR="000F76E6" w:rsidDel="000257D4">
          <w:rPr>
            <w:noProof/>
          </w:rPr>
          <w:delText>3</w:delText>
        </w:r>
        <w:r w:rsidR="004C239A" w:rsidDel="000257D4">
          <w:rPr>
            <w:noProof/>
          </w:rPr>
          <w:fldChar w:fldCharType="end"/>
        </w:r>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329" w:author="Doris Lee" w:date="2021-05-13T17:18:00Z">
        <w:r w:rsidR="002F3893" w:rsidDel="000F76E6">
          <w:rPr>
            <w:noProof/>
          </w:rPr>
          <w:delText>13</w:delText>
        </w:r>
      </w:del>
      <w:del w:id="1330" w:author="Doris Lee" w:date="2021-05-17T10:11:00Z">
        <w:r w:rsidR="004C239A" w:rsidDel="000257D4">
          <w:rPr>
            <w:noProof/>
          </w:rPr>
          <w:fldChar w:fldCharType="end"/>
        </w:r>
      </w:del>
      <w:bookmarkEnd w:id="1324"/>
      <w:del w:id="1331" w:author="Doris Lee" w:date="2021-05-12T17:15:00Z">
        <w:r w:rsidDel="007460E2">
          <w:fldChar w:fldCharType="begin"/>
        </w:r>
        <w:r w:rsidDel="007460E2">
          <w:delInstrText xml:space="preserve"> STYLEREF 1 \s </w:delInstrText>
        </w:r>
        <w:r w:rsidDel="007460E2">
          <w:fldChar w:fldCharType="separate"/>
        </w:r>
        <w:r w:rsidDel="007460E2">
          <w:rPr>
            <w:noProof/>
          </w:rPr>
          <w:delText>3</w:delText>
        </w:r>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r w:rsidDel="007460E2">
          <w:rPr>
            <w:noProof/>
          </w:rPr>
          <w:delText>12</w:delText>
        </w:r>
        <w:r w:rsidDel="007460E2">
          <w:rPr>
            <w:noProof/>
          </w:rPr>
          <w:fldChar w:fldCharType="end"/>
        </w:r>
      </w:del>
      <w:r>
        <w:t>: Hybrid Bus Maintenance Costs vs. Mileage by Model</w:t>
      </w:r>
    </w:p>
    <w:p w14:paraId="2A40254E" w14:textId="77777777" w:rsidR="007460E2" w:rsidRPr="009D2F5E" w:rsidRDefault="007460E2" w:rsidP="007460E2">
      <w:pPr>
        <w:rPr>
          <w:b/>
          <w:bCs/>
        </w:rPr>
      </w:pPr>
      <w:r>
        <w:rPr>
          <w:noProof/>
        </w:rPr>
        <w:drawing>
          <wp:inline distT="0" distB="0" distL="0" distR="0" wp14:anchorId="1D0CBD5D" wp14:editId="0CC94DD6">
            <wp:extent cx="5943600" cy="2436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36495"/>
                    </a:xfrm>
                    <a:prstGeom prst="rect">
                      <a:avLst/>
                    </a:prstGeom>
                  </pic:spPr>
                </pic:pic>
              </a:graphicData>
            </a:graphic>
          </wp:inline>
        </w:drawing>
      </w:r>
    </w:p>
    <w:p w14:paraId="79E3EF56" w14:textId="77777777" w:rsidR="007460E2" w:rsidRDefault="007460E2" w:rsidP="007460E2">
      <w:r>
        <w:t xml:space="preserve">The mileage-based analysis of the economic optimal replacement point indicates that replacement decisions must include other factors outside of maintenance costs in determining when replacement is justified. The decision about when to replace buses and what type of buses to procure relies on agency policy goals, such as environmental and equity issues, as well as other non-economic based factors such as obsolescence or general condition. </w:t>
      </w:r>
    </w:p>
    <w:p w14:paraId="3861AA75" w14:textId="2518C5AD" w:rsidR="007460E2" w:rsidRDefault="007460E2" w:rsidP="007460E2">
      <w:pPr>
        <w:pStyle w:val="Caption"/>
        <w:jc w:val="center"/>
        <w:rPr>
          <w:ins w:id="1332" w:author="Doris Lee" w:date="2021-05-13T14:56:00Z"/>
        </w:rPr>
      </w:pPr>
      <w:bookmarkStart w:id="1333" w:name="_Ref71818767"/>
      <w:r>
        <w:t xml:space="preserve">Table </w:t>
      </w:r>
      <w:fldSimple w:instr=" STYLEREF 1 \s ">
        <w:r>
          <w:rPr>
            <w:noProof/>
          </w:rPr>
          <w:t>3</w:t>
        </w:r>
      </w:fldSimple>
      <w:r>
        <w:noBreakHyphen/>
      </w:r>
      <w:fldSimple w:instr=" SEQ Table \* ARABIC \s 1 ">
        <w:r>
          <w:rPr>
            <w:noProof/>
          </w:rPr>
          <w:t>2</w:t>
        </w:r>
      </w:fldSimple>
      <w:bookmarkEnd w:id="1333"/>
      <w:r>
        <w:t>: Total Cost per Mile, Hybrid Buses</w:t>
      </w:r>
    </w:p>
    <w:tbl>
      <w:tblPr>
        <w:tblStyle w:val="TableGrid"/>
        <w:tblW w:w="0" w:type="auto"/>
        <w:tblLayout w:type="fixed"/>
        <w:tblLook w:val="04A0" w:firstRow="1" w:lastRow="0" w:firstColumn="1" w:lastColumn="0" w:noHBand="0" w:noVBand="1"/>
        <w:tblPrChange w:id="1334" w:author="Doris Lee" w:date="2021-05-13T17:12:00Z">
          <w:tblPr>
            <w:tblStyle w:val="TableGrid"/>
            <w:tblW w:w="0" w:type="auto"/>
            <w:tblLayout w:type="fixed"/>
            <w:tblLook w:val="04A0" w:firstRow="1" w:lastRow="0" w:firstColumn="1" w:lastColumn="0" w:noHBand="0" w:noVBand="1"/>
          </w:tblPr>
        </w:tblPrChange>
      </w:tblPr>
      <w:tblGrid>
        <w:gridCol w:w="1525"/>
        <w:gridCol w:w="711"/>
        <w:gridCol w:w="99"/>
        <w:gridCol w:w="612"/>
        <w:gridCol w:w="108"/>
        <w:gridCol w:w="604"/>
        <w:gridCol w:w="116"/>
        <w:gridCol w:w="595"/>
        <w:gridCol w:w="35"/>
        <w:gridCol w:w="677"/>
        <w:gridCol w:w="711"/>
        <w:gridCol w:w="712"/>
        <w:gridCol w:w="711"/>
        <w:gridCol w:w="712"/>
        <w:gridCol w:w="711"/>
        <w:gridCol w:w="712"/>
        <w:tblGridChange w:id="1335">
          <w:tblGrid>
            <w:gridCol w:w="1525"/>
            <w:gridCol w:w="711"/>
            <w:gridCol w:w="99"/>
            <w:gridCol w:w="611"/>
            <w:gridCol w:w="1"/>
            <w:gridCol w:w="711"/>
            <w:gridCol w:w="1"/>
            <w:gridCol w:w="710"/>
            <w:gridCol w:w="1"/>
            <w:gridCol w:w="711"/>
            <w:gridCol w:w="1"/>
            <w:gridCol w:w="710"/>
            <w:gridCol w:w="1"/>
            <w:gridCol w:w="711"/>
            <w:gridCol w:w="1"/>
            <w:gridCol w:w="710"/>
            <w:gridCol w:w="712"/>
            <w:gridCol w:w="711"/>
            <w:gridCol w:w="712"/>
          </w:tblGrid>
        </w:tblGridChange>
      </w:tblGrid>
      <w:tr w:rsidR="00B033F0" w:rsidRPr="009D2F5E" w14:paraId="27071B3F" w14:textId="77777777" w:rsidTr="00121CBE">
        <w:trPr>
          <w:ins w:id="1336" w:author="Doris Lee" w:date="2021-05-13T14:56:00Z"/>
        </w:trPr>
        <w:tc>
          <w:tcPr>
            <w:tcW w:w="1525" w:type="dxa"/>
            <w:tcBorders>
              <w:bottom w:val="single" w:sz="4" w:space="0" w:color="auto"/>
            </w:tcBorders>
            <w:shd w:val="clear" w:color="auto" w:fill="002060"/>
            <w:tcPrChange w:id="1337" w:author="Doris Lee" w:date="2021-05-13T17:12:00Z">
              <w:tcPr>
                <w:tcW w:w="1525" w:type="dxa"/>
                <w:shd w:val="clear" w:color="auto" w:fill="002060"/>
              </w:tcPr>
            </w:tcPrChange>
          </w:tcPr>
          <w:p w14:paraId="1D87D7FE" w14:textId="77777777" w:rsidR="00B033F0" w:rsidRPr="009D2F5E" w:rsidRDefault="00B033F0" w:rsidP="00045F02">
            <w:pPr>
              <w:rPr>
                <w:ins w:id="1338" w:author="Doris Lee" w:date="2021-05-13T14:56:00Z"/>
                <w:color w:val="FFFFFF" w:themeColor="background1"/>
                <w:sz w:val="16"/>
                <w:szCs w:val="20"/>
              </w:rPr>
            </w:pPr>
            <w:ins w:id="1339" w:author="Doris Lee" w:date="2021-05-13T14:56:00Z">
              <w:r w:rsidRPr="009D2F5E">
                <w:rPr>
                  <w:color w:val="FFFFFF" w:themeColor="background1"/>
                  <w:sz w:val="16"/>
                  <w:szCs w:val="20"/>
                </w:rPr>
                <w:t>Vehicle Age</w:t>
              </w:r>
            </w:ins>
          </w:p>
        </w:tc>
        <w:tc>
          <w:tcPr>
            <w:tcW w:w="810" w:type="dxa"/>
            <w:gridSpan w:val="2"/>
            <w:shd w:val="clear" w:color="auto" w:fill="002060"/>
            <w:vAlign w:val="center"/>
            <w:tcPrChange w:id="1340" w:author="Doris Lee" w:date="2021-05-13T17:12:00Z">
              <w:tcPr>
                <w:tcW w:w="810" w:type="dxa"/>
                <w:gridSpan w:val="2"/>
                <w:shd w:val="clear" w:color="auto" w:fill="002060"/>
                <w:vAlign w:val="center"/>
              </w:tcPr>
            </w:tcPrChange>
          </w:tcPr>
          <w:p w14:paraId="7F75EFAE" w14:textId="77777777" w:rsidR="00B033F0" w:rsidRPr="009D2F5E" w:rsidRDefault="00B033F0" w:rsidP="00045F02">
            <w:pPr>
              <w:jc w:val="center"/>
              <w:rPr>
                <w:ins w:id="1341" w:author="Doris Lee" w:date="2021-05-13T14:56:00Z"/>
                <w:color w:val="FFFFFF" w:themeColor="background1"/>
                <w:sz w:val="16"/>
                <w:szCs w:val="20"/>
              </w:rPr>
            </w:pPr>
            <w:ins w:id="1342" w:author="Doris Lee" w:date="2021-05-13T14:56:00Z">
              <w:r w:rsidRPr="009D2F5E">
                <w:rPr>
                  <w:color w:val="FFFFFF" w:themeColor="background1"/>
                  <w:sz w:val="16"/>
                  <w:szCs w:val="20"/>
                </w:rPr>
                <w:t>0</w:t>
              </w:r>
            </w:ins>
          </w:p>
        </w:tc>
        <w:tc>
          <w:tcPr>
            <w:tcW w:w="720" w:type="dxa"/>
            <w:gridSpan w:val="2"/>
            <w:shd w:val="clear" w:color="auto" w:fill="002060"/>
            <w:vAlign w:val="center"/>
            <w:tcPrChange w:id="1343" w:author="Doris Lee" w:date="2021-05-13T17:12:00Z">
              <w:tcPr>
                <w:tcW w:w="611" w:type="dxa"/>
                <w:shd w:val="clear" w:color="auto" w:fill="002060"/>
                <w:vAlign w:val="center"/>
              </w:tcPr>
            </w:tcPrChange>
          </w:tcPr>
          <w:p w14:paraId="6A78E031" w14:textId="77777777" w:rsidR="00B033F0" w:rsidRPr="009D2F5E" w:rsidRDefault="00B033F0" w:rsidP="00045F02">
            <w:pPr>
              <w:jc w:val="center"/>
              <w:rPr>
                <w:ins w:id="1344" w:author="Doris Lee" w:date="2021-05-13T14:56:00Z"/>
                <w:color w:val="FFFFFF" w:themeColor="background1"/>
                <w:sz w:val="16"/>
                <w:szCs w:val="20"/>
              </w:rPr>
            </w:pPr>
            <w:ins w:id="1345" w:author="Doris Lee" w:date="2021-05-13T14:56:00Z">
              <w:r w:rsidRPr="009D2F5E">
                <w:rPr>
                  <w:color w:val="FFFFFF" w:themeColor="background1"/>
                  <w:sz w:val="16"/>
                  <w:szCs w:val="20"/>
                </w:rPr>
                <w:t>1</w:t>
              </w:r>
            </w:ins>
          </w:p>
        </w:tc>
        <w:tc>
          <w:tcPr>
            <w:tcW w:w="720" w:type="dxa"/>
            <w:gridSpan w:val="2"/>
            <w:shd w:val="clear" w:color="auto" w:fill="002060"/>
            <w:vAlign w:val="center"/>
            <w:tcPrChange w:id="1346" w:author="Doris Lee" w:date="2021-05-13T17:12:00Z">
              <w:tcPr>
                <w:tcW w:w="712" w:type="dxa"/>
                <w:gridSpan w:val="2"/>
                <w:shd w:val="clear" w:color="auto" w:fill="002060"/>
                <w:vAlign w:val="center"/>
              </w:tcPr>
            </w:tcPrChange>
          </w:tcPr>
          <w:p w14:paraId="3A3DACEA" w14:textId="77777777" w:rsidR="00B033F0" w:rsidRPr="009D2F5E" w:rsidRDefault="00B033F0" w:rsidP="00045F02">
            <w:pPr>
              <w:jc w:val="center"/>
              <w:rPr>
                <w:ins w:id="1347" w:author="Doris Lee" w:date="2021-05-13T14:56:00Z"/>
                <w:color w:val="FFFFFF" w:themeColor="background1"/>
                <w:sz w:val="16"/>
                <w:szCs w:val="20"/>
              </w:rPr>
            </w:pPr>
            <w:ins w:id="1348" w:author="Doris Lee" w:date="2021-05-13T14:56:00Z">
              <w:r w:rsidRPr="009D2F5E">
                <w:rPr>
                  <w:color w:val="FFFFFF" w:themeColor="background1"/>
                  <w:sz w:val="16"/>
                  <w:szCs w:val="20"/>
                </w:rPr>
                <w:t>2</w:t>
              </w:r>
            </w:ins>
          </w:p>
        </w:tc>
        <w:tc>
          <w:tcPr>
            <w:tcW w:w="630" w:type="dxa"/>
            <w:gridSpan w:val="2"/>
            <w:shd w:val="clear" w:color="auto" w:fill="002060"/>
            <w:vAlign w:val="center"/>
            <w:tcPrChange w:id="1349" w:author="Doris Lee" w:date="2021-05-13T17:12:00Z">
              <w:tcPr>
                <w:tcW w:w="711" w:type="dxa"/>
                <w:gridSpan w:val="2"/>
                <w:shd w:val="clear" w:color="auto" w:fill="002060"/>
                <w:vAlign w:val="center"/>
              </w:tcPr>
            </w:tcPrChange>
          </w:tcPr>
          <w:p w14:paraId="6B1F632C" w14:textId="77777777" w:rsidR="00B033F0" w:rsidRPr="009D2F5E" w:rsidRDefault="00B033F0" w:rsidP="00045F02">
            <w:pPr>
              <w:jc w:val="center"/>
              <w:rPr>
                <w:ins w:id="1350" w:author="Doris Lee" w:date="2021-05-13T14:56:00Z"/>
                <w:color w:val="FFFFFF" w:themeColor="background1"/>
                <w:sz w:val="16"/>
                <w:szCs w:val="20"/>
              </w:rPr>
            </w:pPr>
            <w:ins w:id="1351" w:author="Doris Lee" w:date="2021-05-13T14:56:00Z">
              <w:r w:rsidRPr="009D2F5E">
                <w:rPr>
                  <w:color w:val="FFFFFF" w:themeColor="background1"/>
                  <w:sz w:val="16"/>
                  <w:szCs w:val="20"/>
                </w:rPr>
                <w:t>3</w:t>
              </w:r>
            </w:ins>
          </w:p>
        </w:tc>
        <w:tc>
          <w:tcPr>
            <w:tcW w:w="676" w:type="dxa"/>
            <w:shd w:val="clear" w:color="auto" w:fill="002060"/>
            <w:vAlign w:val="center"/>
            <w:tcPrChange w:id="1352" w:author="Doris Lee" w:date="2021-05-13T17:12:00Z">
              <w:tcPr>
                <w:tcW w:w="712" w:type="dxa"/>
                <w:gridSpan w:val="2"/>
                <w:shd w:val="clear" w:color="auto" w:fill="002060"/>
                <w:vAlign w:val="center"/>
              </w:tcPr>
            </w:tcPrChange>
          </w:tcPr>
          <w:p w14:paraId="2E2C8AD8" w14:textId="77777777" w:rsidR="00B033F0" w:rsidRPr="009D2F5E" w:rsidRDefault="00B033F0" w:rsidP="00045F02">
            <w:pPr>
              <w:jc w:val="center"/>
              <w:rPr>
                <w:ins w:id="1353" w:author="Doris Lee" w:date="2021-05-13T14:56:00Z"/>
                <w:color w:val="FFFFFF" w:themeColor="background1"/>
                <w:sz w:val="16"/>
                <w:szCs w:val="20"/>
              </w:rPr>
            </w:pPr>
            <w:ins w:id="1354" w:author="Doris Lee" w:date="2021-05-13T14:56:00Z">
              <w:r w:rsidRPr="009D2F5E">
                <w:rPr>
                  <w:color w:val="FFFFFF" w:themeColor="background1"/>
                  <w:sz w:val="16"/>
                  <w:szCs w:val="20"/>
                </w:rPr>
                <w:t>4</w:t>
              </w:r>
            </w:ins>
          </w:p>
        </w:tc>
        <w:tc>
          <w:tcPr>
            <w:tcW w:w="711" w:type="dxa"/>
            <w:shd w:val="clear" w:color="auto" w:fill="002060"/>
            <w:vAlign w:val="center"/>
            <w:tcPrChange w:id="1355" w:author="Doris Lee" w:date="2021-05-13T17:12:00Z">
              <w:tcPr>
                <w:tcW w:w="711" w:type="dxa"/>
                <w:gridSpan w:val="2"/>
                <w:shd w:val="clear" w:color="auto" w:fill="002060"/>
                <w:vAlign w:val="center"/>
              </w:tcPr>
            </w:tcPrChange>
          </w:tcPr>
          <w:p w14:paraId="7DD73DAF" w14:textId="77777777" w:rsidR="00B033F0" w:rsidRPr="009D2F5E" w:rsidRDefault="00B033F0" w:rsidP="00045F02">
            <w:pPr>
              <w:jc w:val="center"/>
              <w:rPr>
                <w:ins w:id="1356" w:author="Doris Lee" w:date="2021-05-13T14:56:00Z"/>
                <w:color w:val="FFFFFF" w:themeColor="background1"/>
                <w:sz w:val="16"/>
                <w:szCs w:val="20"/>
              </w:rPr>
            </w:pPr>
            <w:ins w:id="1357" w:author="Doris Lee" w:date="2021-05-13T14:56:00Z">
              <w:r w:rsidRPr="009D2F5E">
                <w:rPr>
                  <w:color w:val="FFFFFF" w:themeColor="background1"/>
                  <w:sz w:val="16"/>
                  <w:szCs w:val="20"/>
                </w:rPr>
                <w:t>5</w:t>
              </w:r>
            </w:ins>
          </w:p>
        </w:tc>
        <w:tc>
          <w:tcPr>
            <w:tcW w:w="712" w:type="dxa"/>
            <w:shd w:val="clear" w:color="auto" w:fill="002060"/>
            <w:vAlign w:val="center"/>
            <w:tcPrChange w:id="1358" w:author="Doris Lee" w:date="2021-05-13T17:12:00Z">
              <w:tcPr>
                <w:tcW w:w="712" w:type="dxa"/>
                <w:gridSpan w:val="2"/>
                <w:shd w:val="clear" w:color="auto" w:fill="002060"/>
                <w:vAlign w:val="center"/>
              </w:tcPr>
            </w:tcPrChange>
          </w:tcPr>
          <w:p w14:paraId="45664BC6" w14:textId="77777777" w:rsidR="00B033F0" w:rsidRPr="009D2F5E" w:rsidRDefault="00B033F0" w:rsidP="00045F02">
            <w:pPr>
              <w:jc w:val="center"/>
              <w:rPr>
                <w:ins w:id="1359" w:author="Doris Lee" w:date="2021-05-13T14:56:00Z"/>
                <w:color w:val="FFFFFF" w:themeColor="background1"/>
                <w:sz w:val="16"/>
                <w:szCs w:val="20"/>
              </w:rPr>
            </w:pPr>
            <w:ins w:id="1360" w:author="Doris Lee" w:date="2021-05-13T14:56:00Z">
              <w:r w:rsidRPr="009D2F5E">
                <w:rPr>
                  <w:color w:val="FFFFFF" w:themeColor="background1"/>
                  <w:sz w:val="16"/>
                  <w:szCs w:val="20"/>
                </w:rPr>
                <w:t>6</w:t>
              </w:r>
            </w:ins>
          </w:p>
        </w:tc>
        <w:tc>
          <w:tcPr>
            <w:tcW w:w="711" w:type="dxa"/>
            <w:shd w:val="clear" w:color="auto" w:fill="002060"/>
            <w:vAlign w:val="center"/>
            <w:tcPrChange w:id="1361" w:author="Doris Lee" w:date="2021-05-13T17:12:00Z">
              <w:tcPr>
                <w:tcW w:w="711" w:type="dxa"/>
                <w:gridSpan w:val="2"/>
                <w:shd w:val="clear" w:color="auto" w:fill="002060"/>
                <w:vAlign w:val="center"/>
              </w:tcPr>
            </w:tcPrChange>
          </w:tcPr>
          <w:p w14:paraId="0075C5AC" w14:textId="77777777" w:rsidR="00B033F0" w:rsidRPr="009D2F5E" w:rsidRDefault="00B033F0" w:rsidP="00045F02">
            <w:pPr>
              <w:jc w:val="center"/>
              <w:rPr>
                <w:ins w:id="1362" w:author="Doris Lee" w:date="2021-05-13T14:56:00Z"/>
                <w:color w:val="FFFFFF" w:themeColor="background1"/>
                <w:sz w:val="16"/>
                <w:szCs w:val="20"/>
              </w:rPr>
            </w:pPr>
            <w:ins w:id="1363" w:author="Doris Lee" w:date="2021-05-13T14:56:00Z">
              <w:r w:rsidRPr="009D2F5E">
                <w:rPr>
                  <w:color w:val="FFFFFF" w:themeColor="background1"/>
                  <w:sz w:val="16"/>
                  <w:szCs w:val="20"/>
                </w:rPr>
                <w:t>7</w:t>
              </w:r>
            </w:ins>
          </w:p>
        </w:tc>
        <w:tc>
          <w:tcPr>
            <w:tcW w:w="712" w:type="dxa"/>
            <w:shd w:val="clear" w:color="auto" w:fill="002060"/>
            <w:vAlign w:val="center"/>
            <w:tcPrChange w:id="1364" w:author="Doris Lee" w:date="2021-05-13T17:12:00Z">
              <w:tcPr>
                <w:tcW w:w="712" w:type="dxa"/>
                <w:shd w:val="clear" w:color="auto" w:fill="002060"/>
                <w:vAlign w:val="center"/>
              </w:tcPr>
            </w:tcPrChange>
          </w:tcPr>
          <w:p w14:paraId="412D09B0" w14:textId="77777777" w:rsidR="00B033F0" w:rsidRPr="009D2F5E" w:rsidRDefault="00B033F0" w:rsidP="00045F02">
            <w:pPr>
              <w:jc w:val="center"/>
              <w:rPr>
                <w:ins w:id="1365" w:author="Doris Lee" w:date="2021-05-13T14:56:00Z"/>
                <w:color w:val="FFFFFF" w:themeColor="background1"/>
                <w:sz w:val="16"/>
                <w:szCs w:val="20"/>
              </w:rPr>
            </w:pPr>
            <w:ins w:id="1366" w:author="Doris Lee" w:date="2021-05-13T14:56:00Z">
              <w:r w:rsidRPr="009D2F5E">
                <w:rPr>
                  <w:color w:val="FFFFFF" w:themeColor="background1"/>
                  <w:sz w:val="16"/>
                  <w:szCs w:val="20"/>
                </w:rPr>
                <w:t>8</w:t>
              </w:r>
            </w:ins>
          </w:p>
        </w:tc>
        <w:tc>
          <w:tcPr>
            <w:tcW w:w="711" w:type="dxa"/>
            <w:shd w:val="clear" w:color="auto" w:fill="002060"/>
            <w:vAlign w:val="center"/>
            <w:tcPrChange w:id="1367" w:author="Doris Lee" w:date="2021-05-13T17:12:00Z">
              <w:tcPr>
                <w:tcW w:w="711" w:type="dxa"/>
                <w:shd w:val="clear" w:color="auto" w:fill="002060"/>
                <w:vAlign w:val="center"/>
              </w:tcPr>
            </w:tcPrChange>
          </w:tcPr>
          <w:p w14:paraId="77D9733C" w14:textId="77777777" w:rsidR="00B033F0" w:rsidRPr="009D2F5E" w:rsidRDefault="00B033F0" w:rsidP="00045F02">
            <w:pPr>
              <w:jc w:val="center"/>
              <w:rPr>
                <w:ins w:id="1368" w:author="Doris Lee" w:date="2021-05-13T14:56:00Z"/>
                <w:color w:val="FFFFFF" w:themeColor="background1"/>
                <w:sz w:val="16"/>
                <w:szCs w:val="20"/>
              </w:rPr>
            </w:pPr>
            <w:ins w:id="1369" w:author="Doris Lee" w:date="2021-05-13T14:56:00Z">
              <w:r w:rsidRPr="009D2F5E">
                <w:rPr>
                  <w:color w:val="FFFFFF" w:themeColor="background1"/>
                  <w:sz w:val="16"/>
                  <w:szCs w:val="20"/>
                </w:rPr>
                <w:t>9</w:t>
              </w:r>
            </w:ins>
          </w:p>
        </w:tc>
        <w:tc>
          <w:tcPr>
            <w:tcW w:w="712" w:type="dxa"/>
            <w:shd w:val="clear" w:color="auto" w:fill="002060"/>
            <w:vAlign w:val="center"/>
            <w:tcPrChange w:id="1370" w:author="Doris Lee" w:date="2021-05-13T17:12:00Z">
              <w:tcPr>
                <w:tcW w:w="712" w:type="dxa"/>
                <w:shd w:val="clear" w:color="auto" w:fill="002060"/>
                <w:vAlign w:val="center"/>
              </w:tcPr>
            </w:tcPrChange>
          </w:tcPr>
          <w:p w14:paraId="6C26C958" w14:textId="77777777" w:rsidR="00B033F0" w:rsidRPr="009D2F5E" w:rsidRDefault="00B033F0" w:rsidP="00045F02">
            <w:pPr>
              <w:jc w:val="center"/>
              <w:rPr>
                <w:ins w:id="1371" w:author="Doris Lee" w:date="2021-05-13T14:56:00Z"/>
                <w:color w:val="FFFFFF" w:themeColor="background1"/>
                <w:sz w:val="16"/>
                <w:szCs w:val="20"/>
              </w:rPr>
            </w:pPr>
            <w:ins w:id="1372" w:author="Doris Lee" w:date="2021-05-13T14:56:00Z">
              <w:r w:rsidRPr="009D2F5E">
                <w:rPr>
                  <w:color w:val="FFFFFF" w:themeColor="background1"/>
                  <w:sz w:val="16"/>
                  <w:szCs w:val="20"/>
                </w:rPr>
                <w:t>10</w:t>
              </w:r>
            </w:ins>
          </w:p>
        </w:tc>
      </w:tr>
      <w:tr w:rsidR="00B033F0" w:rsidRPr="009D2F5E" w14:paraId="489AB370" w14:textId="77777777" w:rsidTr="00121CBE">
        <w:trPr>
          <w:ins w:id="1373" w:author="Doris Lee" w:date="2021-05-13T14:56:00Z"/>
        </w:trPr>
        <w:tc>
          <w:tcPr>
            <w:tcW w:w="1525" w:type="dxa"/>
            <w:tcBorders>
              <w:bottom w:val="single" w:sz="4" w:space="0" w:color="auto"/>
            </w:tcBorders>
            <w:tcPrChange w:id="1374" w:author="Doris Lee" w:date="2021-05-13T17:12:00Z">
              <w:tcPr>
                <w:tcW w:w="1525" w:type="dxa"/>
              </w:tcPr>
            </w:tcPrChange>
          </w:tcPr>
          <w:p w14:paraId="56AD177A" w14:textId="77777777" w:rsidR="00B033F0" w:rsidRPr="009D2F5E" w:rsidRDefault="00B033F0" w:rsidP="00045F02">
            <w:pPr>
              <w:rPr>
                <w:ins w:id="1375" w:author="Doris Lee" w:date="2021-05-13T14:56:00Z"/>
                <w:sz w:val="16"/>
                <w:szCs w:val="20"/>
              </w:rPr>
            </w:pPr>
            <w:ins w:id="1376" w:author="Doris Lee" w:date="2021-05-13T14:56:00Z">
              <w:r w:rsidRPr="009D2F5E">
                <w:rPr>
                  <w:sz w:val="16"/>
                  <w:szCs w:val="20"/>
                </w:rPr>
                <w:t>Cost per Mile, Total</w:t>
              </w:r>
            </w:ins>
          </w:p>
        </w:tc>
        <w:tc>
          <w:tcPr>
            <w:tcW w:w="810" w:type="dxa"/>
            <w:gridSpan w:val="2"/>
            <w:vAlign w:val="center"/>
            <w:tcPrChange w:id="1377" w:author="Doris Lee" w:date="2021-05-13T17:12:00Z">
              <w:tcPr>
                <w:tcW w:w="810" w:type="dxa"/>
                <w:gridSpan w:val="2"/>
                <w:vAlign w:val="center"/>
              </w:tcPr>
            </w:tcPrChange>
          </w:tcPr>
          <w:p w14:paraId="496A8A1F" w14:textId="076581FF" w:rsidR="00B033F0" w:rsidRPr="009D2F5E" w:rsidRDefault="00B033F0" w:rsidP="00045F02">
            <w:pPr>
              <w:jc w:val="right"/>
              <w:rPr>
                <w:ins w:id="1378" w:author="Doris Lee" w:date="2021-05-13T14:56:00Z"/>
                <w:sz w:val="16"/>
                <w:szCs w:val="20"/>
              </w:rPr>
            </w:pPr>
            <w:ins w:id="1379" w:author="Doris Lee" w:date="2021-05-13T14:56:00Z">
              <w:r w:rsidRPr="009D2F5E">
                <w:rPr>
                  <w:sz w:val="16"/>
                  <w:szCs w:val="20"/>
                </w:rPr>
                <w:t>$9</w:t>
              </w:r>
              <w:r>
                <w:rPr>
                  <w:sz w:val="16"/>
                  <w:szCs w:val="20"/>
                </w:rPr>
                <w:t>0</w:t>
              </w:r>
              <w:r w:rsidRPr="009D2F5E">
                <w:rPr>
                  <w:sz w:val="16"/>
                  <w:szCs w:val="20"/>
                </w:rPr>
                <w:t>.</w:t>
              </w:r>
              <w:r>
                <w:rPr>
                  <w:sz w:val="16"/>
                  <w:szCs w:val="20"/>
                </w:rPr>
                <w:t>50</w:t>
              </w:r>
              <w:r w:rsidRPr="009D2F5E">
                <w:rPr>
                  <w:sz w:val="16"/>
                  <w:szCs w:val="20"/>
                </w:rPr>
                <w:t xml:space="preserve"> </w:t>
              </w:r>
            </w:ins>
          </w:p>
        </w:tc>
        <w:tc>
          <w:tcPr>
            <w:tcW w:w="720" w:type="dxa"/>
            <w:gridSpan w:val="2"/>
            <w:vAlign w:val="center"/>
            <w:tcPrChange w:id="1380" w:author="Doris Lee" w:date="2021-05-13T17:12:00Z">
              <w:tcPr>
                <w:tcW w:w="611" w:type="dxa"/>
                <w:vAlign w:val="center"/>
              </w:tcPr>
            </w:tcPrChange>
          </w:tcPr>
          <w:p w14:paraId="1741A932" w14:textId="20C3D624" w:rsidR="00B033F0" w:rsidRPr="009D2F5E" w:rsidRDefault="00B033F0" w:rsidP="00045F02">
            <w:pPr>
              <w:jc w:val="right"/>
              <w:rPr>
                <w:ins w:id="1381" w:author="Doris Lee" w:date="2021-05-13T14:56:00Z"/>
                <w:sz w:val="16"/>
                <w:szCs w:val="20"/>
              </w:rPr>
            </w:pPr>
            <w:ins w:id="1382" w:author="Doris Lee" w:date="2021-05-13T14:56:00Z">
              <w:r w:rsidRPr="009D2F5E">
                <w:rPr>
                  <w:sz w:val="16"/>
                  <w:szCs w:val="20"/>
                </w:rPr>
                <w:t>$</w:t>
              </w:r>
              <w:r>
                <w:rPr>
                  <w:sz w:val="16"/>
                  <w:szCs w:val="20"/>
                </w:rPr>
                <w:t>2</w:t>
              </w:r>
              <w:r w:rsidRPr="009D2F5E">
                <w:rPr>
                  <w:sz w:val="16"/>
                  <w:szCs w:val="20"/>
                </w:rPr>
                <w:t>8</w:t>
              </w:r>
              <w:r>
                <w:rPr>
                  <w:sz w:val="16"/>
                  <w:szCs w:val="20"/>
                </w:rPr>
                <w:t>.20</w:t>
              </w:r>
              <w:r w:rsidRPr="009D2F5E">
                <w:rPr>
                  <w:sz w:val="16"/>
                  <w:szCs w:val="20"/>
                </w:rPr>
                <w:t xml:space="preserve"> </w:t>
              </w:r>
            </w:ins>
          </w:p>
        </w:tc>
        <w:tc>
          <w:tcPr>
            <w:tcW w:w="720" w:type="dxa"/>
            <w:gridSpan w:val="2"/>
            <w:vAlign w:val="center"/>
            <w:tcPrChange w:id="1383" w:author="Doris Lee" w:date="2021-05-13T17:12:00Z">
              <w:tcPr>
                <w:tcW w:w="712" w:type="dxa"/>
                <w:gridSpan w:val="2"/>
                <w:vAlign w:val="center"/>
              </w:tcPr>
            </w:tcPrChange>
          </w:tcPr>
          <w:p w14:paraId="4D04A626" w14:textId="1DCE602B" w:rsidR="00B033F0" w:rsidRPr="009D2F5E" w:rsidRDefault="00B033F0" w:rsidP="00045F02">
            <w:pPr>
              <w:jc w:val="right"/>
              <w:rPr>
                <w:ins w:id="1384" w:author="Doris Lee" w:date="2021-05-13T14:56:00Z"/>
                <w:sz w:val="16"/>
                <w:szCs w:val="20"/>
              </w:rPr>
            </w:pPr>
            <w:ins w:id="1385" w:author="Doris Lee" w:date="2021-05-13T14:56:00Z">
              <w:r w:rsidRPr="009D2F5E">
                <w:rPr>
                  <w:sz w:val="16"/>
                  <w:szCs w:val="20"/>
                </w:rPr>
                <w:t>$1</w:t>
              </w:r>
              <w:r>
                <w:rPr>
                  <w:sz w:val="16"/>
                  <w:szCs w:val="20"/>
                </w:rPr>
                <w:t>4</w:t>
              </w:r>
              <w:r w:rsidRPr="009D2F5E">
                <w:rPr>
                  <w:sz w:val="16"/>
                  <w:szCs w:val="20"/>
                </w:rPr>
                <w:t>.1</w:t>
              </w:r>
              <w:r>
                <w:rPr>
                  <w:sz w:val="16"/>
                  <w:szCs w:val="20"/>
                </w:rPr>
                <w:t>0</w:t>
              </w:r>
              <w:r w:rsidRPr="009D2F5E">
                <w:rPr>
                  <w:sz w:val="16"/>
                  <w:szCs w:val="20"/>
                </w:rPr>
                <w:t xml:space="preserve"> </w:t>
              </w:r>
            </w:ins>
          </w:p>
        </w:tc>
        <w:tc>
          <w:tcPr>
            <w:tcW w:w="630" w:type="dxa"/>
            <w:gridSpan w:val="2"/>
            <w:vAlign w:val="center"/>
            <w:tcPrChange w:id="1386" w:author="Doris Lee" w:date="2021-05-13T17:12:00Z">
              <w:tcPr>
                <w:tcW w:w="711" w:type="dxa"/>
                <w:gridSpan w:val="2"/>
                <w:vAlign w:val="center"/>
              </w:tcPr>
            </w:tcPrChange>
          </w:tcPr>
          <w:p w14:paraId="4666E87B" w14:textId="6ED4349B" w:rsidR="00B033F0" w:rsidRPr="009D2F5E" w:rsidRDefault="00B033F0" w:rsidP="00045F02">
            <w:pPr>
              <w:jc w:val="right"/>
              <w:rPr>
                <w:ins w:id="1387" w:author="Doris Lee" w:date="2021-05-13T14:56:00Z"/>
                <w:sz w:val="16"/>
                <w:szCs w:val="20"/>
              </w:rPr>
            </w:pPr>
            <w:ins w:id="1388" w:author="Doris Lee" w:date="2021-05-13T14:56:00Z">
              <w:r w:rsidRPr="009D2F5E">
                <w:rPr>
                  <w:sz w:val="16"/>
                  <w:szCs w:val="20"/>
                </w:rPr>
                <w:t>$</w:t>
              </w:r>
              <w:r>
                <w:rPr>
                  <w:sz w:val="16"/>
                  <w:szCs w:val="20"/>
                </w:rPr>
                <w:t>9</w:t>
              </w:r>
              <w:r w:rsidRPr="009D2F5E">
                <w:rPr>
                  <w:sz w:val="16"/>
                  <w:szCs w:val="20"/>
                </w:rPr>
                <w:t>.</w:t>
              </w:r>
              <w:r>
                <w:rPr>
                  <w:sz w:val="16"/>
                  <w:szCs w:val="20"/>
                </w:rPr>
                <w:t>30</w:t>
              </w:r>
              <w:r w:rsidRPr="009D2F5E">
                <w:rPr>
                  <w:sz w:val="16"/>
                  <w:szCs w:val="20"/>
                </w:rPr>
                <w:t xml:space="preserve"> </w:t>
              </w:r>
            </w:ins>
          </w:p>
        </w:tc>
        <w:tc>
          <w:tcPr>
            <w:tcW w:w="676" w:type="dxa"/>
            <w:vAlign w:val="center"/>
            <w:tcPrChange w:id="1389" w:author="Doris Lee" w:date="2021-05-13T17:12:00Z">
              <w:tcPr>
                <w:tcW w:w="712" w:type="dxa"/>
                <w:gridSpan w:val="2"/>
                <w:vAlign w:val="center"/>
              </w:tcPr>
            </w:tcPrChange>
          </w:tcPr>
          <w:p w14:paraId="74F18701" w14:textId="39A0146E" w:rsidR="00B033F0" w:rsidRPr="009D2F5E" w:rsidRDefault="00B033F0" w:rsidP="00045F02">
            <w:pPr>
              <w:jc w:val="right"/>
              <w:rPr>
                <w:ins w:id="1390" w:author="Doris Lee" w:date="2021-05-13T14:56:00Z"/>
                <w:sz w:val="16"/>
                <w:szCs w:val="20"/>
              </w:rPr>
            </w:pPr>
            <w:ins w:id="1391" w:author="Doris Lee" w:date="2021-05-13T14:56:00Z">
              <w:r w:rsidRPr="009D2F5E">
                <w:rPr>
                  <w:sz w:val="16"/>
                  <w:szCs w:val="20"/>
                </w:rPr>
                <w:t>$</w:t>
              </w:r>
              <w:r>
                <w:rPr>
                  <w:sz w:val="16"/>
                  <w:szCs w:val="20"/>
                </w:rPr>
                <w:t>7</w:t>
              </w:r>
              <w:r w:rsidRPr="009D2F5E">
                <w:rPr>
                  <w:sz w:val="16"/>
                  <w:szCs w:val="20"/>
                </w:rPr>
                <w:t>.</w:t>
              </w:r>
              <w:r>
                <w:rPr>
                  <w:sz w:val="16"/>
                  <w:szCs w:val="20"/>
                </w:rPr>
                <w:t>10</w:t>
              </w:r>
              <w:r w:rsidRPr="009D2F5E">
                <w:rPr>
                  <w:sz w:val="16"/>
                  <w:szCs w:val="20"/>
                </w:rPr>
                <w:t xml:space="preserve"> </w:t>
              </w:r>
            </w:ins>
          </w:p>
        </w:tc>
        <w:tc>
          <w:tcPr>
            <w:tcW w:w="711" w:type="dxa"/>
            <w:vAlign w:val="center"/>
            <w:tcPrChange w:id="1392" w:author="Doris Lee" w:date="2021-05-13T17:12:00Z">
              <w:tcPr>
                <w:tcW w:w="711" w:type="dxa"/>
                <w:gridSpan w:val="2"/>
                <w:vAlign w:val="center"/>
              </w:tcPr>
            </w:tcPrChange>
          </w:tcPr>
          <w:p w14:paraId="70D526C6" w14:textId="25530846" w:rsidR="00B033F0" w:rsidRPr="009D2F5E" w:rsidRDefault="00B033F0" w:rsidP="00045F02">
            <w:pPr>
              <w:jc w:val="right"/>
              <w:rPr>
                <w:ins w:id="1393" w:author="Doris Lee" w:date="2021-05-13T14:56:00Z"/>
                <w:sz w:val="16"/>
                <w:szCs w:val="20"/>
              </w:rPr>
            </w:pPr>
            <w:ins w:id="1394" w:author="Doris Lee" w:date="2021-05-13T14:56:00Z">
              <w:r w:rsidRPr="009D2F5E">
                <w:rPr>
                  <w:sz w:val="16"/>
                  <w:szCs w:val="20"/>
                </w:rPr>
                <w:t>$5.</w:t>
              </w:r>
              <w:r>
                <w:rPr>
                  <w:sz w:val="16"/>
                  <w:szCs w:val="20"/>
                </w:rPr>
                <w:t>70</w:t>
              </w:r>
              <w:r w:rsidRPr="009D2F5E">
                <w:rPr>
                  <w:sz w:val="16"/>
                  <w:szCs w:val="20"/>
                </w:rPr>
                <w:t xml:space="preserve"> </w:t>
              </w:r>
            </w:ins>
          </w:p>
        </w:tc>
        <w:tc>
          <w:tcPr>
            <w:tcW w:w="712" w:type="dxa"/>
            <w:vAlign w:val="center"/>
            <w:tcPrChange w:id="1395" w:author="Doris Lee" w:date="2021-05-13T17:12:00Z">
              <w:tcPr>
                <w:tcW w:w="712" w:type="dxa"/>
                <w:gridSpan w:val="2"/>
                <w:vAlign w:val="center"/>
              </w:tcPr>
            </w:tcPrChange>
          </w:tcPr>
          <w:p w14:paraId="3C3D6C0C" w14:textId="77AFC41F" w:rsidR="00B033F0" w:rsidRPr="009D2F5E" w:rsidRDefault="00B033F0" w:rsidP="00045F02">
            <w:pPr>
              <w:jc w:val="right"/>
              <w:rPr>
                <w:ins w:id="1396" w:author="Doris Lee" w:date="2021-05-13T14:56:00Z"/>
                <w:sz w:val="16"/>
                <w:szCs w:val="20"/>
              </w:rPr>
            </w:pPr>
            <w:ins w:id="1397" w:author="Doris Lee" w:date="2021-05-13T14:56:00Z">
              <w:r w:rsidRPr="009D2F5E">
                <w:rPr>
                  <w:sz w:val="16"/>
                  <w:szCs w:val="20"/>
                </w:rPr>
                <w:t>$4.</w:t>
              </w:r>
              <w:r>
                <w:rPr>
                  <w:sz w:val="16"/>
                  <w:szCs w:val="20"/>
                </w:rPr>
                <w:t>90</w:t>
              </w:r>
              <w:r w:rsidRPr="009D2F5E">
                <w:rPr>
                  <w:sz w:val="16"/>
                  <w:szCs w:val="20"/>
                </w:rPr>
                <w:t xml:space="preserve"> </w:t>
              </w:r>
            </w:ins>
          </w:p>
        </w:tc>
        <w:tc>
          <w:tcPr>
            <w:tcW w:w="711" w:type="dxa"/>
            <w:vAlign w:val="center"/>
            <w:tcPrChange w:id="1398" w:author="Doris Lee" w:date="2021-05-13T17:12:00Z">
              <w:tcPr>
                <w:tcW w:w="711" w:type="dxa"/>
                <w:gridSpan w:val="2"/>
                <w:vAlign w:val="center"/>
              </w:tcPr>
            </w:tcPrChange>
          </w:tcPr>
          <w:p w14:paraId="1B66D46A" w14:textId="06BD875D" w:rsidR="00B033F0" w:rsidRPr="009D2F5E" w:rsidRDefault="00B033F0" w:rsidP="00045F02">
            <w:pPr>
              <w:jc w:val="right"/>
              <w:rPr>
                <w:ins w:id="1399" w:author="Doris Lee" w:date="2021-05-13T14:56:00Z"/>
                <w:sz w:val="16"/>
                <w:szCs w:val="20"/>
              </w:rPr>
            </w:pPr>
            <w:ins w:id="1400" w:author="Doris Lee" w:date="2021-05-13T14:56:00Z">
              <w:r w:rsidRPr="009D2F5E">
                <w:rPr>
                  <w:sz w:val="16"/>
                  <w:szCs w:val="20"/>
                </w:rPr>
                <w:t>$4.</w:t>
              </w:r>
              <w:r>
                <w:rPr>
                  <w:sz w:val="16"/>
                  <w:szCs w:val="20"/>
                </w:rPr>
                <w:t>40</w:t>
              </w:r>
              <w:r w:rsidRPr="009D2F5E">
                <w:rPr>
                  <w:sz w:val="16"/>
                  <w:szCs w:val="20"/>
                </w:rPr>
                <w:t xml:space="preserve"> </w:t>
              </w:r>
            </w:ins>
          </w:p>
        </w:tc>
        <w:tc>
          <w:tcPr>
            <w:tcW w:w="712" w:type="dxa"/>
            <w:vAlign w:val="center"/>
            <w:tcPrChange w:id="1401" w:author="Doris Lee" w:date="2021-05-13T17:12:00Z">
              <w:tcPr>
                <w:tcW w:w="712" w:type="dxa"/>
                <w:vAlign w:val="center"/>
              </w:tcPr>
            </w:tcPrChange>
          </w:tcPr>
          <w:p w14:paraId="52EFA7FF" w14:textId="0D4680B6" w:rsidR="00B033F0" w:rsidRPr="009D2F5E" w:rsidRDefault="00B033F0" w:rsidP="00045F02">
            <w:pPr>
              <w:jc w:val="right"/>
              <w:rPr>
                <w:ins w:id="1402" w:author="Doris Lee" w:date="2021-05-13T14:56:00Z"/>
                <w:sz w:val="16"/>
                <w:szCs w:val="20"/>
              </w:rPr>
            </w:pPr>
            <w:ins w:id="1403" w:author="Doris Lee" w:date="2021-05-13T14:56:00Z">
              <w:r>
                <w:rPr>
                  <w:sz w:val="16"/>
                  <w:szCs w:val="20"/>
                </w:rPr>
                <w:t>$4</w:t>
              </w:r>
              <w:r w:rsidRPr="009D2F5E">
                <w:rPr>
                  <w:sz w:val="16"/>
                  <w:szCs w:val="20"/>
                </w:rPr>
                <w:t>.</w:t>
              </w:r>
            </w:ins>
            <w:ins w:id="1404" w:author="Doris Lee" w:date="2021-05-13T14:57:00Z">
              <w:r>
                <w:rPr>
                  <w:sz w:val="16"/>
                  <w:szCs w:val="20"/>
                </w:rPr>
                <w:t>1</w:t>
              </w:r>
            </w:ins>
            <w:ins w:id="1405" w:author="Doris Lee" w:date="2021-05-13T14:56:00Z">
              <w:r>
                <w:rPr>
                  <w:sz w:val="16"/>
                  <w:szCs w:val="20"/>
                </w:rPr>
                <w:t>0</w:t>
              </w:r>
              <w:r w:rsidRPr="009D2F5E">
                <w:rPr>
                  <w:sz w:val="16"/>
                  <w:szCs w:val="20"/>
                </w:rPr>
                <w:t xml:space="preserve"> </w:t>
              </w:r>
            </w:ins>
          </w:p>
        </w:tc>
        <w:tc>
          <w:tcPr>
            <w:tcW w:w="711" w:type="dxa"/>
            <w:vAlign w:val="center"/>
            <w:tcPrChange w:id="1406" w:author="Doris Lee" w:date="2021-05-13T17:12:00Z">
              <w:tcPr>
                <w:tcW w:w="711" w:type="dxa"/>
                <w:vAlign w:val="center"/>
              </w:tcPr>
            </w:tcPrChange>
          </w:tcPr>
          <w:p w14:paraId="4F0CB209" w14:textId="23DEB318" w:rsidR="00B033F0" w:rsidRPr="009D2F5E" w:rsidRDefault="00B033F0" w:rsidP="00045F02">
            <w:pPr>
              <w:jc w:val="right"/>
              <w:rPr>
                <w:ins w:id="1407" w:author="Doris Lee" w:date="2021-05-13T14:56:00Z"/>
                <w:sz w:val="16"/>
                <w:szCs w:val="20"/>
              </w:rPr>
            </w:pPr>
            <w:ins w:id="1408" w:author="Doris Lee" w:date="2021-05-13T14:56:00Z">
              <w:r w:rsidRPr="009D2F5E">
                <w:rPr>
                  <w:sz w:val="16"/>
                  <w:szCs w:val="20"/>
                </w:rPr>
                <w:t>$</w:t>
              </w:r>
            </w:ins>
            <w:ins w:id="1409" w:author="Doris Lee" w:date="2021-05-13T14:57:00Z">
              <w:r>
                <w:rPr>
                  <w:sz w:val="16"/>
                  <w:szCs w:val="20"/>
                </w:rPr>
                <w:t>3</w:t>
              </w:r>
            </w:ins>
            <w:ins w:id="1410" w:author="Doris Lee" w:date="2021-05-13T14:56:00Z">
              <w:r w:rsidRPr="009D2F5E">
                <w:rPr>
                  <w:sz w:val="16"/>
                  <w:szCs w:val="20"/>
                </w:rPr>
                <w:t>.</w:t>
              </w:r>
            </w:ins>
            <w:ins w:id="1411" w:author="Doris Lee" w:date="2021-05-13T14:57:00Z">
              <w:r>
                <w:rPr>
                  <w:sz w:val="16"/>
                  <w:szCs w:val="20"/>
                </w:rPr>
                <w:t>8</w:t>
              </w:r>
            </w:ins>
            <w:ins w:id="1412" w:author="Doris Lee" w:date="2021-05-13T14:56:00Z">
              <w:r>
                <w:rPr>
                  <w:sz w:val="16"/>
                  <w:szCs w:val="20"/>
                </w:rPr>
                <w:t>0</w:t>
              </w:r>
              <w:r w:rsidRPr="009D2F5E">
                <w:rPr>
                  <w:sz w:val="16"/>
                  <w:szCs w:val="20"/>
                </w:rPr>
                <w:t xml:space="preserve"> </w:t>
              </w:r>
            </w:ins>
          </w:p>
        </w:tc>
        <w:tc>
          <w:tcPr>
            <w:tcW w:w="712" w:type="dxa"/>
            <w:vAlign w:val="center"/>
            <w:tcPrChange w:id="1413" w:author="Doris Lee" w:date="2021-05-13T17:12:00Z">
              <w:tcPr>
                <w:tcW w:w="712" w:type="dxa"/>
                <w:vAlign w:val="center"/>
              </w:tcPr>
            </w:tcPrChange>
          </w:tcPr>
          <w:p w14:paraId="3516D94A" w14:textId="7C3277DE" w:rsidR="00B033F0" w:rsidRPr="009D2F5E" w:rsidRDefault="00B033F0" w:rsidP="00045F02">
            <w:pPr>
              <w:jc w:val="right"/>
              <w:rPr>
                <w:ins w:id="1414" w:author="Doris Lee" w:date="2021-05-13T14:56:00Z"/>
                <w:sz w:val="16"/>
                <w:szCs w:val="20"/>
              </w:rPr>
            </w:pPr>
            <w:ins w:id="1415" w:author="Doris Lee" w:date="2021-05-13T14:56:00Z">
              <w:r w:rsidRPr="009D2F5E">
                <w:rPr>
                  <w:sz w:val="16"/>
                  <w:szCs w:val="20"/>
                </w:rPr>
                <w:t>$3.</w:t>
              </w:r>
            </w:ins>
            <w:ins w:id="1416" w:author="Doris Lee" w:date="2021-05-13T14:57:00Z">
              <w:r>
                <w:rPr>
                  <w:sz w:val="16"/>
                  <w:szCs w:val="20"/>
                </w:rPr>
                <w:t>6</w:t>
              </w:r>
            </w:ins>
            <w:ins w:id="1417" w:author="Doris Lee" w:date="2021-05-13T14:56:00Z">
              <w:r>
                <w:rPr>
                  <w:sz w:val="16"/>
                  <w:szCs w:val="20"/>
                </w:rPr>
                <w:t>0</w:t>
              </w:r>
              <w:r w:rsidRPr="009D2F5E">
                <w:rPr>
                  <w:sz w:val="16"/>
                  <w:szCs w:val="20"/>
                </w:rPr>
                <w:t xml:space="preserve"> </w:t>
              </w:r>
            </w:ins>
          </w:p>
        </w:tc>
      </w:tr>
      <w:tr w:rsidR="00B033F0" w14:paraId="147C5FB7" w14:textId="77777777" w:rsidTr="00121CBE">
        <w:trPr>
          <w:gridAfter w:val="4"/>
          <w:wAfter w:w="2846" w:type="dxa"/>
          <w:ins w:id="1418" w:author="Doris Lee" w:date="2021-05-13T14:57:00Z"/>
          <w:trPrChange w:id="1419" w:author="Doris Lee" w:date="2021-05-13T17:12:00Z">
            <w:trPr>
              <w:gridAfter w:val="4"/>
              <w:wAfter w:w="2846" w:type="dxa"/>
            </w:trPr>
          </w:trPrChange>
        </w:trPr>
        <w:tc>
          <w:tcPr>
            <w:tcW w:w="1524" w:type="dxa"/>
            <w:tcBorders>
              <w:top w:val="single" w:sz="4" w:space="0" w:color="auto"/>
              <w:left w:val="nil"/>
              <w:bottom w:val="nil"/>
              <w:right w:val="single" w:sz="4" w:space="0" w:color="auto"/>
            </w:tcBorders>
            <w:shd w:val="clear" w:color="auto" w:fill="auto"/>
            <w:tcPrChange w:id="1420" w:author="Doris Lee" w:date="2021-05-13T17:12:00Z">
              <w:tcPr>
                <w:tcW w:w="1524" w:type="dxa"/>
                <w:shd w:val="clear" w:color="auto" w:fill="002060"/>
              </w:tcPr>
            </w:tcPrChange>
          </w:tcPr>
          <w:p w14:paraId="2F7E9E85" w14:textId="585CFFC1" w:rsidR="00B033F0" w:rsidRPr="00DD4C31" w:rsidRDefault="00B033F0" w:rsidP="00045F02">
            <w:pPr>
              <w:rPr>
                <w:ins w:id="1421" w:author="Doris Lee" w:date="2021-05-13T14:57:00Z"/>
                <w:color w:val="FFFFFF" w:themeColor="background1"/>
                <w:sz w:val="16"/>
                <w:szCs w:val="20"/>
              </w:rPr>
            </w:pPr>
          </w:p>
        </w:tc>
        <w:tc>
          <w:tcPr>
            <w:tcW w:w="711" w:type="dxa"/>
            <w:tcBorders>
              <w:left w:val="single" w:sz="4" w:space="0" w:color="auto"/>
            </w:tcBorders>
            <w:shd w:val="clear" w:color="auto" w:fill="002060"/>
            <w:vAlign w:val="center"/>
            <w:tcPrChange w:id="1422" w:author="Doris Lee" w:date="2021-05-13T17:12:00Z">
              <w:tcPr>
                <w:tcW w:w="711" w:type="dxa"/>
                <w:shd w:val="clear" w:color="auto" w:fill="002060"/>
                <w:vAlign w:val="center"/>
              </w:tcPr>
            </w:tcPrChange>
          </w:tcPr>
          <w:p w14:paraId="27942850" w14:textId="77777777" w:rsidR="00B033F0" w:rsidRPr="00DD4C31" w:rsidRDefault="00B033F0" w:rsidP="00045F02">
            <w:pPr>
              <w:jc w:val="center"/>
              <w:rPr>
                <w:ins w:id="1423" w:author="Doris Lee" w:date="2021-05-13T14:57:00Z"/>
                <w:color w:val="FFFFFF" w:themeColor="background1"/>
                <w:sz w:val="16"/>
                <w:szCs w:val="20"/>
              </w:rPr>
            </w:pPr>
            <w:ins w:id="1424" w:author="Doris Lee" w:date="2021-05-13T14:57:00Z">
              <w:r>
                <w:rPr>
                  <w:color w:val="FFFFFF" w:themeColor="background1"/>
                  <w:sz w:val="16"/>
                  <w:szCs w:val="20"/>
                </w:rPr>
                <w:t>11</w:t>
              </w:r>
            </w:ins>
          </w:p>
        </w:tc>
        <w:tc>
          <w:tcPr>
            <w:tcW w:w="711" w:type="dxa"/>
            <w:gridSpan w:val="2"/>
            <w:shd w:val="clear" w:color="auto" w:fill="002060"/>
            <w:vAlign w:val="center"/>
            <w:tcPrChange w:id="1425" w:author="Doris Lee" w:date="2021-05-13T17:12:00Z">
              <w:tcPr>
                <w:tcW w:w="711" w:type="dxa"/>
                <w:gridSpan w:val="3"/>
                <w:shd w:val="clear" w:color="auto" w:fill="002060"/>
                <w:vAlign w:val="center"/>
              </w:tcPr>
            </w:tcPrChange>
          </w:tcPr>
          <w:p w14:paraId="79DB504A" w14:textId="77777777" w:rsidR="00B033F0" w:rsidRPr="00DD4C31" w:rsidRDefault="00B033F0" w:rsidP="00045F02">
            <w:pPr>
              <w:jc w:val="center"/>
              <w:rPr>
                <w:ins w:id="1426" w:author="Doris Lee" w:date="2021-05-13T14:57:00Z"/>
                <w:color w:val="FFFFFF" w:themeColor="background1"/>
                <w:sz w:val="16"/>
                <w:szCs w:val="20"/>
              </w:rPr>
            </w:pPr>
            <w:ins w:id="1427" w:author="Doris Lee" w:date="2021-05-13T14:57:00Z">
              <w:r>
                <w:rPr>
                  <w:color w:val="FFFFFF" w:themeColor="background1"/>
                  <w:sz w:val="16"/>
                  <w:szCs w:val="20"/>
                </w:rPr>
                <w:t>12</w:t>
              </w:r>
            </w:ins>
          </w:p>
        </w:tc>
        <w:tc>
          <w:tcPr>
            <w:tcW w:w="712" w:type="dxa"/>
            <w:gridSpan w:val="2"/>
            <w:shd w:val="clear" w:color="auto" w:fill="002060"/>
            <w:vAlign w:val="center"/>
            <w:tcPrChange w:id="1428" w:author="Doris Lee" w:date="2021-05-13T17:12:00Z">
              <w:tcPr>
                <w:tcW w:w="712" w:type="dxa"/>
                <w:gridSpan w:val="2"/>
                <w:shd w:val="clear" w:color="auto" w:fill="002060"/>
                <w:vAlign w:val="center"/>
              </w:tcPr>
            </w:tcPrChange>
          </w:tcPr>
          <w:p w14:paraId="6DA40ECE" w14:textId="77777777" w:rsidR="00B033F0" w:rsidRPr="00DD4C31" w:rsidRDefault="00B033F0" w:rsidP="00045F02">
            <w:pPr>
              <w:jc w:val="center"/>
              <w:rPr>
                <w:ins w:id="1429" w:author="Doris Lee" w:date="2021-05-13T14:57:00Z"/>
                <w:color w:val="FFFFFF" w:themeColor="background1"/>
                <w:sz w:val="16"/>
                <w:szCs w:val="20"/>
              </w:rPr>
            </w:pPr>
            <w:ins w:id="1430" w:author="Doris Lee" w:date="2021-05-13T14:57:00Z">
              <w:r>
                <w:rPr>
                  <w:color w:val="FFFFFF" w:themeColor="background1"/>
                  <w:sz w:val="16"/>
                  <w:szCs w:val="20"/>
                </w:rPr>
                <w:t>13</w:t>
              </w:r>
            </w:ins>
          </w:p>
        </w:tc>
        <w:tc>
          <w:tcPr>
            <w:tcW w:w="711" w:type="dxa"/>
            <w:gridSpan w:val="2"/>
            <w:shd w:val="clear" w:color="auto" w:fill="002060"/>
            <w:vAlign w:val="center"/>
            <w:tcPrChange w:id="1431" w:author="Doris Lee" w:date="2021-05-13T17:12:00Z">
              <w:tcPr>
                <w:tcW w:w="711" w:type="dxa"/>
                <w:gridSpan w:val="2"/>
                <w:shd w:val="clear" w:color="auto" w:fill="002060"/>
                <w:vAlign w:val="center"/>
              </w:tcPr>
            </w:tcPrChange>
          </w:tcPr>
          <w:p w14:paraId="49D8F2A4" w14:textId="77777777" w:rsidR="00B033F0" w:rsidRPr="00DD4C31" w:rsidRDefault="00B033F0" w:rsidP="00045F02">
            <w:pPr>
              <w:jc w:val="center"/>
              <w:rPr>
                <w:ins w:id="1432" w:author="Doris Lee" w:date="2021-05-13T14:57:00Z"/>
                <w:color w:val="FFFFFF" w:themeColor="background1"/>
                <w:sz w:val="16"/>
                <w:szCs w:val="20"/>
              </w:rPr>
            </w:pPr>
            <w:ins w:id="1433" w:author="Doris Lee" w:date="2021-05-13T14:57:00Z">
              <w:r>
                <w:rPr>
                  <w:color w:val="FFFFFF" w:themeColor="background1"/>
                  <w:sz w:val="16"/>
                  <w:szCs w:val="20"/>
                </w:rPr>
                <w:t>14</w:t>
              </w:r>
            </w:ins>
          </w:p>
        </w:tc>
        <w:tc>
          <w:tcPr>
            <w:tcW w:w="712" w:type="dxa"/>
            <w:gridSpan w:val="2"/>
            <w:shd w:val="clear" w:color="auto" w:fill="002060"/>
            <w:vAlign w:val="center"/>
            <w:tcPrChange w:id="1434" w:author="Doris Lee" w:date="2021-05-13T17:12:00Z">
              <w:tcPr>
                <w:tcW w:w="712" w:type="dxa"/>
                <w:gridSpan w:val="2"/>
                <w:shd w:val="clear" w:color="auto" w:fill="002060"/>
                <w:vAlign w:val="center"/>
              </w:tcPr>
            </w:tcPrChange>
          </w:tcPr>
          <w:p w14:paraId="22E15685" w14:textId="77777777" w:rsidR="00B033F0" w:rsidRPr="00DD4C31" w:rsidRDefault="00B033F0" w:rsidP="00045F02">
            <w:pPr>
              <w:jc w:val="center"/>
              <w:rPr>
                <w:ins w:id="1435" w:author="Doris Lee" w:date="2021-05-13T14:57:00Z"/>
                <w:color w:val="FFFFFF" w:themeColor="background1"/>
                <w:sz w:val="16"/>
                <w:szCs w:val="20"/>
              </w:rPr>
            </w:pPr>
            <w:ins w:id="1436" w:author="Doris Lee" w:date="2021-05-13T14:57:00Z">
              <w:r>
                <w:rPr>
                  <w:color w:val="FFFFFF" w:themeColor="background1"/>
                  <w:sz w:val="16"/>
                  <w:szCs w:val="20"/>
                </w:rPr>
                <w:t>15</w:t>
              </w:r>
            </w:ins>
          </w:p>
        </w:tc>
        <w:tc>
          <w:tcPr>
            <w:tcW w:w="711" w:type="dxa"/>
            <w:shd w:val="clear" w:color="auto" w:fill="002060"/>
            <w:vAlign w:val="center"/>
            <w:tcPrChange w:id="1437" w:author="Doris Lee" w:date="2021-05-13T17:12:00Z">
              <w:tcPr>
                <w:tcW w:w="711" w:type="dxa"/>
                <w:gridSpan w:val="2"/>
                <w:shd w:val="clear" w:color="auto" w:fill="002060"/>
                <w:vAlign w:val="center"/>
              </w:tcPr>
            </w:tcPrChange>
          </w:tcPr>
          <w:p w14:paraId="39C0F718" w14:textId="77777777" w:rsidR="00B033F0" w:rsidRPr="00DD4C31" w:rsidRDefault="00B033F0" w:rsidP="00045F02">
            <w:pPr>
              <w:jc w:val="center"/>
              <w:rPr>
                <w:ins w:id="1438" w:author="Doris Lee" w:date="2021-05-13T14:57:00Z"/>
                <w:color w:val="FFFFFF" w:themeColor="background1"/>
                <w:sz w:val="16"/>
                <w:szCs w:val="20"/>
              </w:rPr>
            </w:pPr>
            <w:ins w:id="1439" w:author="Doris Lee" w:date="2021-05-13T14:57:00Z">
              <w:r>
                <w:rPr>
                  <w:color w:val="FFFFFF" w:themeColor="background1"/>
                  <w:sz w:val="16"/>
                  <w:szCs w:val="20"/>
                </w:rPr>
                <w:t>16</w:t>
              </w:r>
            </w:ins>
          </w:p>
        </w:tc>
        <w:tc>
          <w:tcPr>
            <w:tcW w:w="712" w:type="dxa"/>
            <w:shd w:val="clear" w:color="auto" w:fill="002060"/>
            <w:vAlign w:val="center"/>
            <w:tcPrChange w:id="1440" w:author="Doris Lee" w:date="2021-05-13T17:12:00Z">
              <w:tcPr>
                <w:tcW w:w="712" w:type="dxa"/>
                <w:gridSpan w:val="2"/>
                <w:shd w:val="clear" w:color="auto" w:fill="002060"/>
                <w:vAlign w:val="center"/>
              </w:tcPr>
            </w:tcPrChange>
          </w:tcPr>
          <w:p w14:paraId="3AD43833" w14:textId="77777777" w:rsidR="00B033F0" w:rsidRPr="00DD4C31" w:rsidRDefault="00B033F0" w:rsidP="00045F02">
            <w:pPr>
              <w:jc w:val="center"/>
              <w:rPr>
                <w:ins w:id="1441" w:author="Doris Lee" w:date="2021-05-13T14:57:00Z"/>
                <w:color w:val="FFFFFF" w:themeColor="background1"/>
                <w:sz w:val="16"/>
                <w:szCs w:val="20"/>
              </w:rPr>
            </w:pPr>
            <w:ins w:id="1442" w:author="Doris Lee" w:date="2021-05-13T14:57:00Z">
              <w:r>
                <w:rPr>
                  <w:color w:val="FFFFFF" w:themeColor="background1"/>
                  <w:sz w:val="16"/>
                  <w:szCs w:val="20"/>
                </w:rPr>
                <w:t>17</w:t>
              </w:r>
            </w:ins>
          </w:p>
        </w:tc>
      </w:tr>
      <w:tr w:rsidR="00B033F0" w14:paraId="3D1A485F" w14:textId="77777777" w:rsidTr="00121CBE">
        <w:trPr>
          <w:gridAfter w:val="4"/>
          <w:wAfter w:w="2846" w:type="dxa"/>
          <w:ins w:id="1443" w:author="Doris Lee" w:date="2021-05-13T14:57:00Z"/>
          <w:trPrChange w:id="1444" w:author="Doris Lee" w:date="2021-05-13T17:12:00Z">
            <w:trPr>
              <w:gridAfter w:val="4"/>
              <w:wAfter w:w="2846" w:type="dxa"/>
            </w:trPr>
          </w:trPrChange>
        </w:trPr>
        <w:tc>
          <w:tcPr>
            <w:tcW w:w="1524" w:type="dxa"/>
            <w:tcBorders>
              <w:top w:val="nil"/>
              <w:left w:val="nil"/>
              <w:bottom w:val="nil"/>
              <w:right w:val="single" w:sz="4" w:space="0" w:color="auto"/>
            </w:tcBorders>
            <w:shd w:val="clear" w:color="auto" w:fill="auto"/>
            <w:tcPrChange w:id="1445" w:author="Doris Lee" w:date="2021-05-13T17:12:00Z">
              <w:tcPr>
                <w:tcW w:w="1524" w:type="dxa"/>
              </w:tcPr>
            </w:tcPrChange>
          </w:tcPr>
          <w:p w14:paraId="0270AD00" w14:textId="02CC802F" w:rsidR="00B033F0" w:rsidRPr="00DD4C31" w:rsidRDefault="00B033F0" w:rsidP="00045F02">
            <w:pPr>
              <w:rPr>
                <w:ins w:id="1446" w:author="Doris Lee" w:date="2021-05-13T14:57:00Z"/>
                <w:sz w:val="16"/>
                <w:szCs w:val="20"/>
              </w:rPr>
            </w:pPr>
          </w:p>
        </w:tc>
        <w:tc>
          <w:tcPr>
            <w:tcW w:w="711" w:type="dxa"/>
            <w:tcBorders>
              <w:left w:val="single" w:sz="4" w:space="0" w:color="auto"/>
            </w:tcBorders>
            <w:vAlign w:val="bottom"/>
            <w:tcPrChange w:id="1447" w:author="Doris Lee" w:date="2021-05-13T17:12:00Z">
              <w:tcPr>
                <w:tcW w:w="711" w:type="dxa"/>
                <w:vAlign w:val="bottom"/>
              </w:tcPr>
            </w:tcPrChange>
          </w:tcPr>
          <w:p w14:paraId="37A99159" w14:textId="05D15E12" w:rsidR="00B033F0" w:rsidRPr="00DD4C31" w:rsidRDefault="00B033F0" w:rsidP="00045F02">
            <w:pPr>
              <w:jc w:val="right"/>
              <w:rPr>
                <w:ins w:id="1448" w:author="Doris Lee" w:date="2021-05-13T14:57:00Z"/>
                <w:sz w:val="16"/>
                <w:szCs w:val="20"/>
              </w:rPr>
            </w:pPr>
            <w:ins w:id="1449" w:author="Doris Lee" w:date="2021-05-13T14:57:00Z">
              <w:r>
                <w:rPr>
                  <w:sz w:val="16"/>
                  <w:szCs w:val="16"/>
                </w:rPr>
                <w:t>$3.</w:t>
              </w:r>
            </w:ins>
            <w:ins w:id="1450" w:author="Doris Lee" w:date="2021-05-13T14:58:00Z">
              <w:r>
                <w:rPr>
                  <w:sz w:val="16"/>
                  <w:szCs w:val="16"/>
                </w:rPr>
                <w:t>3</w:t>
              </w:r>
            </w:ins>
            <w:ins w:id="1451" w:author="Doris Lee" w:date="2021-05-13T14:57:00Z">
              <w:r>
                <w:rPr>
                  <w:sz w:val="16"/>
                  <w:szCs w:val="16"/>
                </w:rPr>
                <w:t>0</w:t>
              </w:r>
            </w:ins>
          </w:p>
        </w:tc>
        <w:tc>
          <w:tcPr>
            <w:tcW w:w="711" w:type="dxa"/>
            <w:gridSpan w:val="2"/>
            <w:vAlign w:val="bottom"/>
            <w:tcPrChange w:id="1452" w:author="Doris Lee" w:date="2021-05-13T17:12:00Z">
              <w:tcPr>
                <w:tcW w:w="711" w:type="dxa"/>
                <w:gridSpan w:val="3"/>
                <w:vAlign w:val="bottom"/>
              </w:tcPr>
            </w:tcPrChange>
          </w:tcPr>
          <w:p w14:paraId="7F39CD96" w14:textId="6377C84E" w:rsidR="00B033F0" w:rsidRPr="00DD4C31" w:rsidRDefault="00B033F0" w:rsidP="00045F02">
            <w:pPr>
              <w:jc w:val="right"/>
              <w:rPr>
                <w:ins w:id="1453" w:author="Doris Lee" w:date="2021-05-13T14:57:00Z"/>
                <w:sz w:val="16"/>
                <w:szCs w:val="20"/>
              </w:rPr>
            </w:pPr>
            <w:ins w:id="1454" w:author="Doris Lee" w:date="2021-05-13T14:57:00Z">
              <w:r w:rsidRPr="00DD4C31">
                <w:rPr>
                  <w:sz w:val="16"/>
                  <w:szCs w:val="16"/>
                </w:rPr>
                <w:t>$</w:t>
              </w:r>
            </w:ins>
            <w:ins w:id="1455" w:author="Doris Lee" w:date="2021-05-13T14:58:00Z">
              <w:r>
                <w:rPr>
                  <w:sz w:val="16"/>
                  <w:szCs w:val="16"/>
                </w:rPr>
                <w:t>3</w:t>
              </w:r>
            </w:ins>
            <w:ins w:id="1456" w:author="Doris Lee" w:date="2021-05-13T14:57:00Z">
              <w:r w:rsidRPr="00DD4C31">
                <w:rPr>
                  <w:sz w:val="16"/>
                  <w:szCs w:val="16"/>
                </w:rPr>
                <w:t>.</w:t>
              </w:r>
            </w:ins>
            <w:ins w:id="1457" w:author="Doris Lee" w:date="2021-05-13T14:58:00Z">
              <w:r>
                <w:rPr>
                  <w:sz w:val="16"/>
                  <w:szCs w:val="16"/>
                </w:rPr>
                <w:t>2</w:t>
              </w:r>
            </w:ins>
            <w:ins w:id="1458" w:author="Doris Lee" w:date="2021-05-13T14:57:00Z">
              <w:r>
                <w:rPr>
                  <w:sz w:val="16"/>
                  <w:szCs w:val="16"/>
                </w:rPr>
                <w:t>0</w:t>
              </w:r>
              <w:r w:rsidRPr="00DD4C31">
                <w:rPr>
                  <w:sz w:val="16"/>
                  <w:szCs w:val="16"/>
                </w:rPr>
                <w:t xml:space="preserve"> </w:t>
              </w:r>
            </w:ins>
          </w:p>
        </w:tc>
        <w:tc>
          <w:tcPr>
            <w:tcW w:w="712" w:type="dxa"/>
            <w:gridSpan w:val="2"/>
            <w:vAlign w:val="bottom"/>
            <w:tcPrChange w:id="1459" w:author="Doris Lee" w:date="2021-05-13T17:12:00Z">
              <w:tcPr>
                <w:tcW w:w="712" w:type="dxa"/>
                <w:gridSpan w:val="2"/>
                <w:vAlign w:val="bottom"/>
              </w:tcPr>
            </w:tcPrChange>
          </w:tcPr>
          <w:p w14:paraId="6790E48F" w14:textId="15C7181B" w:rsidR="00B033F0" w:rsidRPr="00DD4C31" w:rsidRDefault="00B033F0" w:rsidP="00045F02">
            <w:pPr>
              <w:jc w:val="right"/>
              <w:rPr>
                <w:ins w:id="1460" w:author="Doris Lee" w:date="2021-05-13T14:57:00Z"/>
                <w:sz w:val="16"/>
                <w:szCs w:val="20"/>
              </w:rPr>
            </w:pPr>
            <w:ins w:id="1461" w:author="Doris Lee" w:date="2021-05-13T14:57:00Z">
              <w:r w:rsidRPr="00DD4C31">
                <w:rPr>
                  <w:sz w:val="16"/>
                  <w:szCs w:val="16"/>
                </w:rPr>
                <w:t>$</w:t>
              </w:r>
            </w:ins>
            <w:ins w:id="1462" w:author="Doris Lee" w:date="2021-05-13T14:58:00Z">
              <w:r>
                <w:rPr>
                  <w:sz w:val="16"/>
                  <w:szCs w:val="16"/>
                </w:rPr>
                <w:t>3</w:t>
              </w:r>
            </w:ins>
            <w:ins w:id="1463" w:author="Doris Lee" w:date="2021-05-13T14:57:00Z">
              <w:r w:rsidRPr="00DD4C31">
                <w:rPr>
                  <w:sz w:val="16"/>
                  <w:szCs w:val="16"/>
                </w:rPr>
                <w:t>.</w:t>
              </w:r>
            </w:ins>
            <w:ins w:id="1464" w:author="Doris Lee" w:date="2021-05-13T14:58:00Z">
              <w:r>
                <w:rPr>
                  <w:sz w:val="16"/>
                  <w:szCs w:val="16"/>
                </w:rPr>
                <w:t>0</w:t>
              </w:r>
            </w:ins>
            <w:ins w:id="1465" w:author="Doris Lee" w:date="2021-05-13T14:57:00Z">
              <w:r>
                <w:rPr>
                  <w:sz w:val="16"/>
                  <w:szCs w:val="16"/>
                </w:rPr>
                <w:t>0</w:t>
              </w:r>
              <w:r w:rsidRPr="00DD4C31">
                <w:rPr>
                  <w:sz w:val="16"/>
                  <w:szCs w:val="16"/>
                </w:rPr>
                <w:t xml:space="preserve"> </w:t>
              </w:r>
            </w:ins>
          </w:p>
        </w:tc>
        <w:tc>
          <w:tcPr>
            <w:tcW w:w="711" w:type="dxa"/>
            <w:gridSpan w:val="2"/>
            <w:vAlign w:val="bottom"/>
            <w:tcPrChange w:id="1466" w:author="Doris Lee" w:date="2021-05-13T17:12:00Z">
              <w:tcPr>
                <w:tcW w:w="711" w:type="dxa"/>
                <w:gridSpan w:val="2"/>
                <w:vAlign w:val="bottom"/>
              </w:tcPr>
            </w:tcPrChange>
          </w:tcPr>
          <w:p w14:paraId="3C9D1F89" w14:textId="6E487262" w:rsidR="00B033F0" w:rsidRPr="00DD4C31" w:rsidRDefault="00B033F0" w:rsidP="00045F02">
            <w:pPr>
              <w:jc w:val="right"/>
              <w:rPr>
                <w:ins w:id="1467" w:author="Doris Lee" w:date="2021-05-13T14:57:00Z"/>
                <w:sz w:val="16"/>
                <w:szCs w:val="20"/>
              </w:rPr>
            </w:pPr>
            <w:ins w:id="1468" w:author="Doris Lee" w:date="2021-05-13T14:57:00Z">
              <w:r w:rsidRPr="00DD4C31">
                <w:rPr>
                  <w:sz w:val="16"/>
                  <w:szCs w:val="16"/>
                </w:rPr>
                <w:t>$2.</w:t>
              </w:r>
            </w:ins>
            <w:ins w:id="1469" w:author="Doris Lee" w:date="2021-05-13T14:58:00Z">
              <w:r>
                <w:rPr>
                  <w:sz w:val="16"/>
                  <w:szCs w:val="16"/>
                </w:rPr>
                <w:t>9</w:t>
              </w:r>
            </w:ins>
            <w:ins w:id="1470" w:author="Doris Lee" w:date="2021-05-13T14:57:00Z">
              <w:r>
                <w:rPr>
                  <w:sz w:val="16"/>
                  <w:szCs w:val="16"/>
                </w:rPr>
                <w:t>0</w:t>
              </w:r>
              <w:r w:rsidRPr="00DD4C31">
                <w:rPr>
                  <w:sz w:val="16"/>
                  <w:szCs w:val="16"/>
                </w:rPr>
                <w:t xml:space="preserve"> </w:t>
              </w:r>
            </w:ins>
          </w:p>
        </w:tc>
        <w:tc>
          <w:tcPr>
            <w:tcW w:w="712" w:type="dxa"/>
            <w:gridSpan w:val="2"/>
            <w:vAlign w:val="bottom"/>
            <w:tcPrChange w:id="1471" w:author="Doris Lee" w:date="2021-05-13T17:12:00Z">
              <w:tcPr>
                <w:tcW w:w="712" w:type="dxa"/>
                <w:gridSpan w:val="2"/>
                <w:vAlign w:val="bottom"/>
              </w:tcPr>
            </w:tcPrChange>
          </w:tcPr>
          <w:p w14:paraId="72CF9F96" w14:textId="2DFB4B25" w:rsidR="00B033F0" w:rsidRPr="00DD4C31" w:rsidRDefault="00B033F0" w:rsidP="00045F02">
            <w:pPr>
              <w:jc w:val="right"/>
              <w:rPr>
                <w:ins w:id="1472" w:author="Doris Lee" w:date="2021-05-13T14:57:00Z"/>
                <w:sz w:val="16"/>
                <w:szCs w:val="20"/>
              </w:rPr>
            </w:pPr>
            <w:ins w:id="1473" w:author="Doris Lee" w:date="2021-05-13T14:57:00Z">
              <w:r w:rsidRPr="00DD4C31">
                <w:rPr>
                  <w:sz w:val="16"/>
                  <w:szCs w:val="16"/>
                </w:rPr>
                <w:t>$2.</w:t>
              </w:r>
            </w:ins>
            <w:ins w:id="1474" w:author="Doris Lee" w:date="2021-05-13T14:58:00Z">
              <w:r>
                <w:rPr>
                  <w:sz w:val="16"/>
                  <w:szCs w:val="16"/>
                </w:rPr>
                <w:t>8</w:t>
              </w:r>
            </w:ins>
            <w:ins w:id="1475" w:author="Doris Lee" w:date="2021-05-13T14:57:00Z">
              <w:r>
                <w:rPr>
                  <w:sz w:val="16"/>
                  <w:szCs w:val="16"/>
                </w:rPr>
                <w:t>0</w:t>
              </w:r>
              <w:r w:rsidRPr="00DD4C31">
                <w:rPr>
                  <w:sz w:val="16"/>
                  <w:szCs w:val="16"/>
                </w:rPr>
                <w:t xml:space="preserve"> </w:t>
              </w:r>
            </w:ins>
          </w:p>
        </w:tc>
        <w:tc>
          <w:tcPr>
            <w:tcW w:w="711" w:type="dxa"/>
            <w:vAlign w:val="bottom"/>
            <w:tcPrChange w:id="1476" w:author="Doris Lee" w:date="2021-05-13T17:12:00Z">
              <w:tcPr>
                <w:tcW w:w="711" w:type="dxa"/>
                <w:gridSpan w:val="2"/>
                <w:vAlign w:val="bottom"/>
              </w:tcPr>
            </w:tcPrChange>
          </w:tcPr>
          <w:p w14:paraId="222A2F03" w14:textId="3D21617D" w:rsidR="00B033F0" w:rsidRPr="00DD4C31" w:rsidRDefault="00B033F0" w:rsidP="00045F02">
            <w:pPr>
              <w:jc w:val="right"/>
              <w:rPr>
                <w:ins w:id="1477" w:author="Doris Lee" w:date="2021-05-13T14:57:00Z"/>
                <w:sz w:val="16"/>
                <w:szCs w:val="20"/>
              </w:rPr>
            </w:pPr>
            <w:ins w:id="1478" w:author="Doris Lee" w:date="2021-05-13T14:57:00Z">
              <w:r w:rsidRPr="00DD4C31">
                <w:rPr>
                  <w:sz w:val="16"/>
                  <w:szCs w:val="16"/>
                </w:rPr>
                <w:t>$2.</w:t>
              </w:r>
            </w:ins>
            <w:ins w:id="1479" w:author="Doris Lee" w:date="2021-05-13T14:58:00Z">
              <w:r>
                <w:rPr>
                  <w:sz w:val="16"/>
                  <w:szCs w:val="16"/>
                </w:rPr>
                <w:t>8</w:t>
              </w:r>
            </w:ins>
            <w:ins w:id="1480" w:author="Doris Lee" w:date="2021-05-13T14:57:00Z">
              <w:r>
                <w:rPr>
                  <w:sz w:val="16"/>
                  <w:szCs w:val="16"/>
                </w:rPr>
                <w:t>0</w:t>
              </w:r>
              <w:r w:rsidRPr="00DD4C31">
                <w:rPr>
                  <w:sz w:val="16"/>
                  <w:szCs w:val="16"/>
                </w:rPr>
                <w:t xml:space="preserve"> </w:t>
              </w:r>
            </w:ins>
          </w:p>
        </w:tc>
        <w:tc>
          <w:tcPr>
            <w:tcW w:w="712" w:type="dxa"/>
            <w:vAlign w:val="bottom"/>
            <w:tcPrChange w:id="1481" w:author="Doris Lee" w:date="2021-05-13T17:12:00Z">
              <w:tcPr>
                <w:tcW w:w="712" w:type="dxa"/>
                <w:gridSpan w:val="2"/>
                <w:vAlign w:val="bottom"/>
              </w:tcPr>
            </w:tcPrChange>
          </w:tcPr>
          <w:p w14:paraId="475A40C2" w14:textId="29DE6325" w:rsidR="00B033F0" w:rsidRPr="00DD4C31" w:rsidRDefault="00B033F0" w:rsidP="00045F02">
            <w:pPr>
              <w:jc w:val="right"/>
              <w:rPr>
                <w:ins w:id="1482" w:author="Doris Lee" w:date="2021-05-13T14:57:00Z"/>
                <w:sz w:val="16"/>
                <w:szCs w:val="20"/>
              </w:rPr>
            </w:pPr>
            <w:ins w:id="1483" w:author="Doris Lee" w:date="2021-05-13T14:57:00Z">
              <w:r w:rsidRPr="00DD4C31">
                <w:rPr>
                  <w:sz w:val="16"/>
                  <w:szCs w:val="16"/>
                </w:rPr>
                <w:t>$2.</w:t>
              </w:r>
            </w:ins>
            <w:ins w:id="1484" w:author="Doris Lee" w:date="2021-05-13T14:58:00Z">
              <w:r>
                <w:rPr>
                  <w:sz w:val="16"/>
                  <w:szCs w:val="16"/>
                </w:rPr>
                <w:t>5</w:t>
              </w:r>
            </w:ins>
            <w:ins w:id="1485" w:author="Doris Lee" w:date="2021-05-13T14:57:00Z">
              <w:r>
                <w:rPr>
                  <w:sz w:val="16"/>
                  <w:szCs w:val="16"/>
                </w:rPr>
                <w:t>0</w:t>
              </w:r>
              <w:r w:rsidRPr="00DD4C31">
                <w:rPr>
                  <w:sz w:val="16"/>
                  <w:szCs w:val="16"/>
                </w:rPr>
                <w:t xml:space="preserve"> </w:t>
              </w:r>
            </w:ins>
          </w:p>
        </w:tc>
      </w:tr>
    </w:tbl>
    <w:tbl>
      <w:tblPr>
        <w:tblStyle w:val="PortSeattle"/>
        <w:tblW w:w="8409" w:type="dxa"/>
        <w:jc w:val="center"/>
        <w:tblLook w:val="04A0" w:firstRow="1" w:lastRow="0" w:firstColumn="1" w:lastColumn="0" w:noHBand="0" w:noVBand="1"/>
      </w:tblPr>
      <w:tblGrid>
        <w:gridCol w:w="2308"/>
        <w:gridCol w:w="628"/>
        <w:gridCol w:w="628"/>
        <w:gridCol w:w="628"/>
        <w:gridCol w:w="528"/>
        <w:gridCol w:w="527"/>
        <w:gridCol w:w="527"/>
        <w:gridCol w:w="527"/>
        <w:gridCol w:w="527"/>
        <w:gridCol w:w="527"/>
        <w:gridCol w:w="527"/>
        <w:gridCol w:w="527"/>
      </w:tblGrid>
      <w:tr w:rsidR="007460E2" w:rsidRPr="009D21BC" w:rsidDel="00B033F0" w14:paraId="19B1E67F" w14:textId="0FCAC24D" w:rsidTr="00B033F0">
        <w:trPr>
          <w:cnfStyle w:val="100000000000" w:firstRow="1" w:lastRow="0" w:firstColumn="0" w:lastColumn="0" w:oddVBand="0" w:evenVBand="0" w:oddHBand="0" w:evenHBand="0" w:firstRowFirstColumn="0" w:firstRowLastColumn="0" w:lastRowFirstColumn="0" w:lastRowLastColumn="0"/>
          <w:trHeight w:val="300"/>
          <w:jc w:val="center"/>
          <w:del w:id="1486" w:author="Doris Lee" w:date="2021-05-13T14:57:00Z"/>
        </w:trPr>
        <w:tc>
          <w:tcPr>
            <w:tcW w:w="2308" w:type="dxa"/>
            <w:noWrap/>
            <w:hideMark/>
          </w:tcPr>
          <w:p w14:paraId="15D519DB" w14:textId="3E979FE2" w:rsidR="007460E2" w:rsidRPr="009D2F5E" w:rsidDel="00B033F0" w:rsidRDefault="007460E2" w:rsidP="00045F02">
            <w:pPr>
              <w:spacing w:after="160" w:line="259" w:lineRule="auto"/>
              <w:rPr>
                <w:del w:id="1487" w:author="Doris Lee" w:date="2021-05-13T14:57:00Z"/>
                <w:sz w:val="16"/>
                <w:szCs w:val="16"/>
              </w:rPr>
            </w:pPr>
            <w:del w:id="1488" w:author="Doris Lee" w:date="2021-05-13T14:57:00Z">
              <w:r w:rsidRPr="009D2F5E" w:rsidDel="00B033F0">
                <w:rPr>
                  <w:sz w:val="16"/>
                  <w:szCs w:val="16"/>
                </w:rPr>
                <w:delText>Vehicle Age</w:delText>
              </w:r>
            </w:del>
          </w:p>
        </w:tc>
        <w:tc>
          <w:tcPr>
            <w:tcW w:w="628" w:type="dxa"/>
            <w:noWrap/>
            <w:hideMark/>
          </w:tcPr>
          <w:p w14:paraId="2B4DA7BF" w14:textId="20D94031" w:rsidR="007460E2" w:rsidRPr="009D2F5E" w:rsidDel="00B033F0" w:rsidRDefault="007460E2" w:rsidP="00045F02">
            <w:pPr>
              <w:spacing w:after="160" w:line="259" w:lineRule="auto"/>
              <w:rPr>
                <w:del w:id="1489" w:author="Doris Lee" w:date="2021-05-13T14:57:00Z"/>
                <w:sz w:val="16"/>
                <w:szCs w:val="16"/>
              </w:rPr>
            </w:pPr>
            <w:del w:id="1490" w:author="Doris Lee" w:date="2021-05-13T14:57:00Z">
              <w:r w:rsidRPr="009D2F5E" w:rsidDel="00B033F0">
                <w:rPr>
                  <w:sz w:val="16"/>
                  <w:szCs w:val="16"/>
                </w:rPr>
                <w:delText>0</w:delText>
              </w:r>
            </w:del>
          </w:p>
        </w:tc>
        <w:tc>
          <w:tcPr>
            <w:tcW w:w="628" w:type="dxa"/>
            <w:noWrap/>
            <w:hideMark/>
          </w:tcPr>
          <w:p w14:paraId="5D292546" w14:textId="5A926BEE" w:rsidR="007460E2" w:rsidRPr="009D2F5E" w:rsidDel="00B033F0" w:rsidRDefault="007460E2" w:rsidP="00045F02">
            <w:pPr>
              <w:spacing w:after="160" w:line="259" w:lineRule="auto"/>
              <w:rPr>
                <w:del w:id="1491" w:author="Doris Lee" w:date="2021-05-13T14:57:00Z"/>
                <w:sz w:val="16"/>
                <w:szCs w:val="16"/>
              </w:rPr>
            </w:pPr>
            <w:del w:id="1492" w:author="Doris Lee" w:date="2021-05-13T14:57:00Z">
              <w:r w:rsidRPr="009D2F5E" w:rsidDel="00B033F0">
                <w:rPr>
                  <w:sz w:val="16"/>
                  <w:szCs w:val="16"/>
                </w:rPr>
                <w:delText>1</w:delText>
              </w:r>
            </w:del>
          </w:p>
        </w:tc>
        <w:tc>
          <w:tcPr>
            <w:tcW w:w="628" w:type="dxa"/>
            <w:noWrap/>
            <w:hideMark/>
          </w:tcPr>
          <w:p w14:paraId="0E87D4EF" w14:textId="39AFD95F" w:rsidR="007460E2" w:rsidRPr="009D2F5E" w:rsidDel="00B033F0" w:rsidRDefault="007460E2" w:rsidP="00045F02">
            <w:pPr>
              <w:spacing w:after="160" w:line="259" w:lineRule="auto"/>
              <w:rPr>
                <w:del w:id="1493" w:author="Doris Lee" w:date="2021-05-13T14:57:00Z"/>
                <w:sz w:val="16"/>
                <w:szCs w:val="16"/>
              </w:rPr>
            </w:pPr>
            <w:del w:id="1494" w:author="Doris Lee" w:date="2021-05-13T14:57:00Z">
              <w:r w:rsidRPr="009D2F5E" w:rsidDel="00B033F0">
                <w:rPr>
                  <w:sz w:val="16"/>
                  <w:szCs w:val="16"/>
                </w:rPr>
                <w:delText>2</w:delText>
              </w:r>
            </w:del>
          </w:p>
        </w:tc>
        <w:tc>
          <w:tcPr>
            <w:tcW w:w="528" w:type="dxa"/>
            <w:noWrap/>
            <w:hideMark/>
          </w:tcPr>
          <w:p w14:paraId="0C009AE3" w14:textId="7C09098F" w:rsidR="007460E2" w:rsidRPr="009D2F5E" w:rsidDel="00B033F0" w:rsidRDefault="007460E2" w:rsidP="00045F02">
            <w:pPr>
              <w:spacing w:after="160" w:line="259" w:lineRule="auto"/>
              <w:rPr>
                <w:del w:id="1495" w:author="Doris Lee" w:date="2021-05-13T14:57:00Z"/>
                <w:sz w:val="16"/>
                <w:szCs w:val="16"/>
              </w:rPr>
            </w:pPr>
            <w:del w:id="1496" w:author="Doris Lee" w:date="2021-05-13T14:57:00Z">
              <w:r w:rsidRPr="009D2F5E" w:rsidDel="00B033F0">
                <w:rPr>
                  <w:sz w:val="16"/>
                  <w:szCs w:val="16"/>
                </w:rPr>
                <w:delText>3</w:delText>
              </w:r>
            </w:del>
          </w:p>
        </w:tc>
        <w:tc>
          <w:tcPr>
            <w:tcW w:w="527" w:type="dxa"/>
            <w:noWrap/>
            <w:hideMark/>
          </w:tcPr>
          <w:p w14:paraId="0E42A393" w14:textId="553BD83B" w:rsidR="007460E2" w:rsidRPr="009D2F5E" w:rsidDel="00B033F0" w:rsidRDefault="007460E2" w:rsidP="00045F02">
            <w:pPr>
              <w:spacing w:after="160" w:line="259" w:lineRule="auto"/>
              <w:rPr>
                <w:del w:id="1497" w:author="Doris Lee" w:date="2021-05-13T14:57:00Z"/>
                <w:sz w:val="16"/>
                <w:szCs w:val="16"/>
              </w:rPr>
            </w:pPr>
            <w:del w:id="1498" w:author="Doris Lee" w:date="2021-05-13T14:57:00Z">
              <w:r w:rsidRPr="009D2F5E" w:rsidDel="00B033F0">
                <w:rPr>
                  <w:sz w:val="16"/>
                  <w:szCs w:val="16"/>
                </w:rPr>
                <w:delText>4</w:delText>
              </w:r>
            </w:del>
          </w:p>
        </w:tc>
        <w:tc>
          <w:tcPr>
            <w:tcW w:w="527" w:type="dxa"/>
            <w:noWrap/>
            <w:hideMark/>
          </w:tcPr>
          <w:p w14:paraId="2D89FF37" w14:textId="6BB3769D" w:rsidR="007460E2" w:rsidRPr="009D2F5E" w:rsidDel="00B033F0" w:rsidRDefault="007460E2" w:rsidP="00045F02">
            <w:pPr>
              <w:spacing w:after="160" w:line="259" w:lineRule="auto"/>
              <w:rPr>
                <w:del w:id="1499" w:author="Doris Lee" w:date="2021-05-13T14:57:00Z"/>
                <w:sz w:val="16"/>
                <w:szCs w:val="16"/>
              </w:rPr>
            </w:pPr>
            <w:del w:id="1500" w:author="Doris Lee" w:date="2021-05-13T14:57:00Z">
              <w:r w:rsidRPr="009D2F5E" w:rsidDel="00B033F0">
                <w:rPr>
                  <w:sz w:val="16"/>
                  <w:szCs w:val="16"/>
                </w:rPr>
                <w:delText>5</w:delText>
              </w:r>
            </w:del>
          </w:p>
        </w:tc>
        <w:tc>
          <w:tcPr>
            <w:tcW w:w="527" w:type="dxa"/>
            <w:noWrap/>
            <w:hideMark/>
          </w:tcPr>
          <w:p w14:paraId="2210BF64" w14:textId="7776D46D" w:rsidR="007460E2" w:rsidRPr="009D2F5E" w:rsidDel="00B033F0" w:rsidRDefault="007460E2" w:rsidP="00045F02">
            <w:pPr>
              <w:spacing w:after="160" w:line="259" w:lineRule="auto"/>
              <w:rPr>
                <w:del w:id="1501" w:author="Doris Lee" w:date="2021-05-13T14:57:00Z"/>
                <w:sz w:val="16"/>
                <w:szCs w:val="16"/>
              </w:rPr>
            </w:pPr>
            <w:del w:id="1502" w:author="Doris Lee" w:date="2021-05-13T14:57:00Z">
              <w:r w:rsidRPr="009D2F5E" w:rsidDel="00B033F0">
                <w:rPr>
                  <w:sz w:val="16"/>
                  <w:szCs w:val="16"/>
                </w:rPr>
                <w:delText>6</w:delText>
              </w:r>
            </w:del>
          </w:p>
        </w:tc>
        <w:tc>
          <w:tcPr>
            <w:tcW w:w="527" w:type="dxa"/>
            <w:noWrap/>
            <w:hideMark/>
          </w:tcPr>
          <w:p w14:paraId="778B3412" w14:textId="02280076" w:rsidR="007460E2" w:rsidRPr="009D2F5E" w:rsidDel="00B033F0" w:rsidRDefault="007460E2" w:rsidP="00045F02">
            <w:pPr>
              <w:spacing w:after="160" w:line="259" w:lineRule="auto"/>
              <w:rPr>
                <w:del w:id="1503" w:author="Doris Lee" w:date="2021-05-13T14:57:00Z"/>
                <w:sz w:val="16"/>
                <w:szCs w:val="16"/>
              </w:rPr>
            </w:pPr>
            <w:del w:id="1504" w:author="Doris Lee" w:date="2021-05-13T14:57:00Z">
              <w:r w:rsidRPr="009D2F5E" w:rsidDel="00B033F0">
                <w:rPr>
                  <w:sz w:val="16"/>
                  <w:szCs w:val="16"/>
                </w:rPr>
                <w:delText>7</w:delText>
              </w:r>
            </w:del>
          </w:p>
        </w:tc>
        <w:tc>
          <w:tcPr>
            <w:tcW w:w="527" w:type="dxa"/>
            <w:noWrap/>
            <w:hideMark/>
          </w:tcPr>
          <w:p w14:paraId="32598117" w14:textId="32EC2690" w:rsidR="007460E2" w:rsidRPr="009D2F5E" w:rsidDel="00B033F0" w:rsidRDefault="007460E2" w:rsidP="00045F02">
            <w:pPr>
              <w:spacing w:after="160" w:line="259" w:lineRule="auto"/>
              <w:rPr>
                <w:del w:id="1505" w:author="Doris Lee" w:date="2021-05-13T14:57:00Z"/>
                <w:sz w:val="16"/>
                <w:szCs w:val="16"/>
              </w:rPr>
            </w:pPr>
            <w:del w:id="1506" w:author="Doris Lee" w:date="2021-05-13T14:57:00Z">
              <w:r w:rsidRPr="009D2F5E" w:rsidDel="00B033F0">
                <w:rPr>
                  <w:sz w:val="16"/>
                  <w:szCs w:val="16"/>
                </w:rPr>
                <w:delText>8</w:delText>
              </w:r>
            </w:del>
          </w:p>
        </w:tc>
        <w:tc>
          <w:tcPr>
            <w:tcW w:w="527" w:type="dxa"/>
            <w:noWrap/>
            <w:hideMark/>
          </w:tcPr>
          <w:p w14:paraId="2EBA0E39" w14:textId="40D370AB" w:rsidR="007460E2" w:rsidRPr="009D2F5E" w:rsidDel="00B033F0" w:rsidRDefault="007460E2" w:rsidP="00045F02">
            <w:pPr>
              <w:spacing w:after="160" w:line="259" w:lineRule="auto"/>
              <w:rPr>
                <w:del w:id="1507" w:author="Doris Lee" w:date="2021-05-13T14:57:00Z"/>
                <w:sz w:val="16"/>
                <w:szCs w:val="16"/>
              </w:rPr>
            </w:pPr>
            <w:del w:id="1508" w:author="Doris Lee" w:date="2021-05-13T14:57:00Z">
              <w:r w:rsidRPr="009D2F5E" w:rsidDel="00B033F0">
                <w:rPr>
                  <w:sz w:val="16"/>
                  <w:szCs w:val="16"/>
                </w:rPr>
                <w:delText>9</w:delText>
              </w:r>
            </w:del>
          </w:p>
        </w:tc>
        <w:tc>
          <w:tcPr>
            <w:tcW w:w="527" w:type="dxa"/>
            <w:noWrap/>
            <w:hideMark/>
          </w:tcPr>
          <w:p w14:paraId="32C06365" w14:textId="3C0E6879" w:rsidR="007460E2" w:rsidRPr="009D2F5E" w:rsidDel="00B033F0" w:rsidRDefault="007460E2" w:rsidP="00045F02">
            <w:pPr>
              <w:spacing w:after="160" w:line="259" w:lineRule="auto"/>
              <w:rPr>
                <w:del w:id="1509" w:author="Doris Lee" w:date="2021-05-13T14:57:00Z"/>
                <w:sz w:val="16"/>
                <w:szCs w:val="16"/>
              </w:rPr>
            </w:pPr>
            <w:del w:id="1510" w:author="Doris Lee" w:date="2021-05-13T14:57:00Z">
              <w:r w:rsidRPr="009D2F5E" w:rsidDel="00B033F0">
                <w:rPr>
                  <w:sz w:val="16"/>
                  <w:szCs w:val="16"/>
                </w:rPr>
                <w:delText>10</w:delText>
              </w:r>
            </w:del>
          </w:p>
        </w:tc>
      </w:tr>
      <w:tr w:rsidR="007460E2" w:rsidRPr="00714128" w:rsidDel="00B033F0" w14:paraId="6B242F7D" w14:textId="106D091F" w:rsidTr="00B033F0">
        <w:tblPrEx>
          <w:tblCellMar>
            <w:top w:w="58" w:type="dxa"/>
            <w:left w:w="72" w:type="dxa"/>
            <w:bottom w:w="58" w:type="dxa"/>
            <w:right w:w="72" w:type="dxa"/>
          </w:tblCellMar>
        </w:tblPrEx>
        <w:trPr>
          <w:trHeight w:val="300"/>
          <w:jc w:val="center"/>
          <w:del w:id="1511" w:author="Doris Lee" w:date="2021-05-13T14:57:00Z"/>
        </w:trPr>
        <w:tc>
          <w:tcPr>
            <w:tcW w:w="2308" w:type="dxa"/>
            <w:noWrap/>
            <w:hideMark/>
          </w:tcPr>
          <w:p w14:paraId="58E45094" w14:textId="62499E3B" w:rsidR="007460E2" w:rsidRPr="009D2F5E" w:rsidDel="00B033F0" w:rsidRDefault="007460E2" w:rsidP="00045F02">
            <w:pPr>
              <w:spacing w:after="160" w:line="259" w:lineRule="auto"/>
              <w:rPr>
                <w:del w:id="1512" w:author="Doris Lee" w:date="2021-05-13T14:57:00Z"/>
                <w:sz w:val="16"/>
                <w:szCs w:val="16"/>
              </w:rPr>
            </w:pPr>
            <w:del w:id="1513" w:author="Doris Lee" w:date="2021-05-13T14:57:00Z">
              <w:r w:rsidRPr="009D2F5E" w:rsidDel="00B033F0">
                <w:rPr>
                  <w:sz w:val="16"/>
                  <w:szCs w:val="16"/>
                </w:rPr>
                <w:delText>Cost per Mile, Total</w:delText>
              </w:r>
            </w:del>
          </w:p>
        </w:tc>
        <w:tc>
          <w:tcPr>
            <w:tcW w:w="628" w:type="dxa"/>
            <w:noWrap/>
            <w:hideMark/>
          </w:tcPr>
          <w:p w14:paraId="49F431AE" w14:textId="149748BD" w:rsidR="007460E2" w:rsidRPr="009D2F5E" w:rsidDel="00B033F0" w:rsidRDefault="007460E2" w:rsidP="00045F02">
            <w:pPr>
              <w:spacing w:after="160" w:line="259" w:lineRule="auto"/>
              <w:rPr>
                <w:del w:id="1514" w:author="Doris Lee" w:date="2021-05-13T14:57:00Z"/>
                <w:sz w:val="16"/>
                <w:szCs w:val="16"/>
              </w:rPr>
            </w:pPr>
            <w:del w:id="1515" w:author="Doris Lee" w:date="2021-05-13T14:57:00Z">
              <w:r w:rsidRPr="009D2F5E" w:rsidDel="00B033F0">
                <w:rPr>
                  <w:sz w:val="16"/>
                  <w:szCs w:val="16"/>
                </w:rPr>
                <w:delText>$90.5</w:delText>
              </w:r>
            </w:del>
          </w:p>
        </w:tc>
        <w:tc>
          <w:tcPr>
            <w:tcW w:w="628" w:type="dxa"/>
            <w:noWrap/>
            <w:hideMark/>
          </w:tcPr>
          <w:p w14:paraId="3822B9FA" w14:textId="245F3448" w:rsidR="007460E2" w:rsidRPr="009D2F5E" w:rsidDel="00B033F0" w:rsidRDefault="007460E2" w:rsidP="00045F02">
            <w:pPr>
              <w:spacing w:after="160" w:line="259" w:lineRule="auto"/>
              <w:rPr>
                <w:del w:id="1516" w:author="Doris Lee" w:date="2021-05-13T14:57:00Z"/>
                <w:sz w:val="16"/>
                <w:szCs w:val="16"/>
              </w:rPr>
            </w:pPr>
            <w:del w:id="1517" w:author="Doris Lee" w:date="2021-05-13T14:57:00Z">
              <w:r w:rsidRPr="009D2F5E" w:rsidDel="00B033F0">
                <w:rPr>
                  <w:sz w:val="16"/>
                  <w:szCs w:val="16"/>
                </w:rPr>
                <w:delText>$28.2</w:delText>
              </w:r>
            </w:del>
          </w:p>
        </w:tc>
        <w:tc>
          <w:tcPr>
            <w:tcW w:w="628" w:type="dxa"/>
            <w:noWrap/>
            <w:hideMark/>
          </w:tcPr>
          <w:p w14:paraId="27457687" w14:textId="18D456AC" w:rsidR="007460E2" w:rsidRPr="009D2F5E" w:rsidDel="00B033F0" w:rsidRDefault="007460E2" w:rsidP="00045F02">
            <w:pPr>
              <w:spacing w:after="160" w:line="259" w:lineRule="auto"/>
              <w:rPr>
                <w:del w:id="1518" w:author="Doris Lee" w:date="2021-05-13T14:57:00Z"/>
                <w:sz w:val="16"/>
                <w:szCs w:val="16"/>
              </w:rPr>
            </w:pPr>
            <w:del w:id="1519" w:author="Doris Lee" w:date="2021-05-13T14:57:00Z">
              <w:r w:rsidRPr="009D2F5E" w:rsidDel="00B033F0">
                <w:rPr>
                  <w:sz w:val="16"/>
                  <w:szCs w:val="16"/>
                </w:rPr>
                <w:delText>$14.1</w:delText>
              </w:r>
            </w:del>
          </w:p>
        </w:tc>
        <w:tc>
          <w:tcPr>
            <w:tcW w:w="528" w:type="dxa"/>
            <w:noWrap/>
            <w:hideMark/>
          </w:tcPr>
          <w:p w14:paraId="2EE0D031" w14:textId="1ED4F650" w:rsidR="007460E2" w:rsidRPr="009D2F5E" w:rsidDel="00B033F0" w:rsidRDefault="007460E2" w:rsidP="00045F02">
            <w:pPr>
              <w:spacing w:after="160" w:line="259" w:lineRule="auto"/>
              <w:rPr>
                <w:del w:id="1520" w:author="Doris Lee" w:date="2021-05-13T14:57:00Z"/>
                <w:sz w:val="16"/>
                <w:szCs w:val="16"/>
              </w:rPr>
            </w:pPr>
            <w:del w:id="1521" w:author="Doris Lee" w:date="2021-05-13T14:57:00Z">
              <w:r w:rsidRPr="009D2F5E" w:rsidDel="00B033F0">
                <w:rPr>
                  <w:sz w:val="16"/>
                  <w:szCs w:val="16"/>
                </w:rPr>
                <w:delText>$9.3</w:delText>
              </w:r>
            </w:del>
          </w:p>
        </w:tc>
        <w:tc>
          <w:tcPr>
            <w:tcW w:w="527" w:type="dxa"/>
            <w:noWrap/>
            <w:hideMark/>
          </w:tcPr>
          <w:p w14:paraId="019FB5A8" w14:textId="16295484" w:rsidR="007460E2" w:rsidRPr="009D2F5E" w:rsidDel="00B033F0" w:rsidRDefault="007460E2" w:rsidP="00045F02">
            <w:pPr>
              <w:spacing w:after="160" w:line="259" w:lineRule="auto"/>
              <w:rPr>
                <w:del w:id="1522" w:author="Doris Lee" w:date="2021-05-13T14:57:00Z"/>
                <w:sz w:val="16"/>
                <w:szCs w:val="16"/>
              </w:rPr>
            </w:pPr>
            <w:del w:id="1523" w:author="Doris Lee" w:date="2021-05-13T14:57:00Z">
              <w:r w:rsidRPr="009D2F5E" w:rsidDel="00B033F0">
                <w:rPr>
                  <w:sz w:val="16"/>
                  <w:szCs w:val="16"/>
                </w:rPr>
                <w:delText>$7.1</w:delText>
              </w:r>
            </w:del>
          </w:p>
        </w:tc>
        <w:tc>
          <w:tcPr>
            <w:tcW w:w="527" w:type="dxa"/>
            <w:noWrap/>
            <w:hideMark/>
          </w:tcPr>
          <w:p w14:paraId="670896F1" w14:textId="5D247652" w:rsidR="007460E2" w:rsidRPr="009D2F5E" w:rsidDel="00B033F0" w:rsidRDefault="007460E2" w:rsidP="00045F02">
            <w:pPr>
              <w:spacing w:after="160" w:line="259" w:lineRule="auto"/>
              <w:rPr>
                <w:del w:id="1524" w:author="Doris Lee" w:date="2021-05-13T14:57:00Z"/>
                <w:sz w:val="16"/>
                <w:szCs w:val="16"/>
              </w:rPr>
            </w:pPr>
            <w:del w:id="1525" w:author="Doris Lee" w:date="2021-05-13T14:57:00Z">
              <w:r w:rsidRPr="009D2F5E" w:rsidDel="00B033F0">
                <w:rPr>
                  <w:sz w:val="16"/>
                  <w:szCs w:val="16"/>
                </w:rPr>
                <w:delText>$5.7</w:delText>
              </w:r>
            </w:del>
          </w:p>
        </w:tc>
        <w:tc>
          <w:tcPr>
            <w:tcW w:w="527" w:type="dxa"/>
            <w:noWrap/>
            <w:hideMark/>
          </w:tcPr>
          <w:p w14:paraId="4F937C22" w14:textId="49535FD4" w:rsidR="007460E2" w:rsidRPr="009D2F5E" w:rsidDel="00B033F0" w:rsidRDefault="007460E2" w:rsidP="00045F02">
            <w:pPr>
              <w:spacing w:after="160" w:line="259" w:lineRule="auto"/>
              <w:rPr>
                <w:del w:id="1526" w:author="Doris Lee" w:date="2021-05-13T14:57:00Z"/>
                <w:sz w:val="16"/>
                <w:szCs w:val="16"/>
              </w:rPr>
            </w:pPr>
            <w:del w:id="1527" w:author="Doris Lee" w:date="2021-05-13T14:57:00Z">
              <w:r w:rsidRPr="009D2F5E" w:rsidDel="00B033F0">
                <w:rPr>
                  <w:sz w:val="16"/>
                  <w:szCs w:val="16"/>
                </w:rPr>
                <w:delText>$4.9</w:delText>
              </w:r>
            </w:del>
          </w:p>
        </w:tc>
        <w:tc>
          <w:tcPr>
            <w:tcW w:w="527" w:type="dxa"/>
            <w:noWrap/>
            <w:hideMark/>
          </w:tcPr>
          <w:p w14:paraId="680E0ED3" w14:textId="188CB5F6" w:rsidR="007460E2" w:rsidRPr="009D2F5E" w:rsidDel="00B033F0" w:rsidRDefault="007460E2" w:rsidP="00045F02">
            <w:pPr>
              <w:spacing w:after="160" w:line="259" w:lineRule="auto"/>
              <w:rPr>
                <w:del w:id="1528" w:author="Doris Lee" w:date="2021-05-13T14:57:00Z"/>
                <w:sz w:val="16"/>
                <w:szCs w:val="16"/>
              </w:rPr>
            </w:pPr>
            <w:del w:id="1529" w:author="Doris Lee" w:date="2021-05-13T14:57:00Z">
              <w:r w:rsidRPr="009D2F5E" w:rsidDel="00B033F0">
                <w:rPr>
                  <w:sz w:val="16"/>
                  <w:szCs w:val="16"/>
                </w:rPr>
                <w:delText>$4.4</w:delText>
              </w:r>
            </w:del>
          </w:p>
        </w:tc>
        <w:tc>
          <w:tcPr>
            <w:tcW w:w="527" w:type="dxa"/>
            <w:noWrap/>
            <w:hideMark/>
          </w:tcPr>
          <w:p w14:paraId="7E5B92C2" w14:textId="0ADD5AD1" w:rsidR="007460E2" w:rsidRPr="009D2F5E" w:rsidDel="00B033F0" w:rsidRDefault="007460E2" w:rsidP="00045F02">
            <w:pPr>
              <w:spacing w:after="160" w:line="259" w:lineRule="auto"/>
              <w:rPr>
                <w:del w:id="1530" w:author="Doris Lee" w:date="2021-05-13T14:57:00Z"/>
                <w:sz w:val="16"/>
                <w:szCs w:val="16"/>
              </w:rPr>
            </w:pPr>
            <w:del w:id="1531" w:author="Doris Lee" w:date="2021-05-13T14:57:00Z">
              <w:r w:rsidRPr="009D2F5E" w:rsidDel="00B033F0">
                <w:rPr>
                  <w:sz w:val="16"/>
                  <w:szCs w:val="16"/>
                </w:rPr>
                <w:delText>$4.1</w:delText>
              </w:r>
            </w:del>
          </w:p>
        </w:tc>
        <w:tc>
          <w:tcPr>
            <w:tcW w:w="527" w:type="dxa"/>
            <w:noWrap/>
            <w:hideMark/>
          </w:tcPr>
          <w:p w14:paraId="1A1A2214" w14:textId="1C663879" w:rsidR="007460E2" w:rsidRPr="009D2F5E" w:rsidDel="00B033F0" w:rsidRDefault="007460E2" w:rsidP="00045F02">
            <w:pPr>
              <w:spacing w:after="160" w:line="259" w:lineRule="auto"/>
              <w:rPr>
                <w:del w:id="1532" w:author="Doris Lee" w:date="2021-05-13T14:57:00Z"/>
                <w:sz w:val="16"/>
                <w:szCs w:val="16"/>
              </w:rPr>
            </w:pPr>
            <w:del w:id="1533" w:author="Doris Lee" w:date="2021-05-13T14:57:00Z">
              <w:r w:rsidRPr="009D2F5E" w:rsidDel="00B033F0">
                <w:rPr>
                  <w:sz w:val="16"/>
                  <w:szCs w:val="16"/>
                </w:rPr>
                <w:delText>$3.8</w:delText>
              </w:r>
            </w:del>
          </w:p>
        </w:tc>
        <w:tc>
          <w:tcPr>
            <w:tcW w:w="527" w:type="dxa"/>
            <w:noWrap/>
            <w:hideMark/>
          </w:tcPr>
          <w:p w14:paraId="779A07A5" w14:textId="146C0E4B" w:rsidR="007460E2" w:rsidRPr="009D2F5E" w:rsidDel="00B033F0" w:rsidRDefault="007460E2" w:rsidP="00045F02">
            <w:pPr>
              <w:spacing w:after="160" w:line="259" w:lineRule="auto"/>
              <w:rPr>
                <w:del w:id="1534" w:author="Doris Lee" w:date="2021-05-13T14:57:00Z"/>
                <w:sz w:val="16"/>
                <w:szCs w:val="16"/>
              </w:rPr>
            </w:pPr>
            <w:del w:id="1535" w:author="Doris Lee" w:date="2021-05-13T14:57:00Z">
              <w:r w:rsidRPr="009D2F5E" w:rsidDel="00B033F0">
                <w:rPr>
                  <w:sz w:val="16"/>
                  <w:szCs w:val="16"/>
                </w:rPr>
                <w:delText>$3.6</w:delText>
              </w:r>
            </w:del>
          </w:p>
        </w:tc>
      </w:tr>
    </w:tbl>
    <w:p w14:paraId="663EB3A3" w14:textId="77777777" w:rsidR="007460E2" w:rsidRPr="009D21BC" w:rsidRDefault="007460E2" w:rsidP="007460E2">
      <w:pPr>
        <w:pStyle w:val="NoSpacing"/>
      </w:pPr>
    </w:p>
    <w:tbl>
      <w:tblPr>
        <w:tblStyle w:val="PortSeattle"/>
        <w:tblW w:w="5869" w:type="dxa"/>
        <w:jc w:val="center"/>
        <w:tblLook w:val="04A0" w:firstRow="1" w:lastRow="0" w:firstColumn="1" w:lastColumn="0" w:noHBand="0" w:noVBand="1"/>
      </w:tblPr>
      <w:tblGrid>
        <w:gridCol w:w="2257"/>
        <w:gridCol w:w="516"/>
        <w:gridCol w:w="516"/>
        <w:gridCol w:w="516"/>
        <w:gridCol w:w="516"/>
        <w:gridCol w:w="516"/>
        <w:gridCol w:w="516"/>
        <w:gridCol w:w="516"/>
      </w:tblGrid>
      <w:tr w:rsidR="007460E2" w:rsidRPr="00714128" w:rsidDel="00B033F0" w14:paraId="5C3AC9FC" w14:textId="029388A4" w:rsidTr="00045F02">
        <w:trPr>
          <w:cnfStyle w:val="100000000000" w:firstRow="1" w:lastRow="0" w:firstColumn="0" w:lastColumn="0" w:oddVBand="0" w:evenVBand="0" w:oddHBand="0" w:evenHBand="0" w:firstRowFirstColumn="0" w:firstRowLastColumn="0" w:lastRowFirstColumn="0" w:lastRowLastColumn="0"/>
          <w:trHeight w:val="300"/>
          <w:jc w:val="center"/>
          <w:del w:id="1536" w:author="Doris Lee" w:date="2021-05-13T14:58:00Z"/>
        </w:trPr>
        <w:tc>
          <w:tcPr>
            <w:tcW w:w="1872" w:type="dxa"/>
            <w:noWrap/>
            <w:hideMark/>
          </w:tcPr>
          <w:p w14:paraId="0E7E5D58" w14:textId="16CA8F97" w:rsidR="007460E2" w:rsidRPr="009D2F5E" w:rsidDel="00B033F0" w:rsidRDefault="007460E2" w:rsidP="00045F02">
            <w:pPr>
              <w:spacing w:after="160" w:line="259" w:lineRule="auto"/>
              <w:rPr>
                <w:del w:id="1537" w:author="Doris Lee" w:date="2021-05-13T14:58:00Z"/>
                <w:sz w:val="16"/>
                <w:szCs w:val="16"/>
              </w:rPr>
            </w:pPr>
            <w:del w:id="1538" w:author="Doris Lee" w:date="2021-05-13T14:58:00Z">
              <w:r w:rsidRPr="009D2F5E" w:rsidDel="00B033F0">
                <w:rPr>
                  <w:sz w:val="16"/>
                  <w:szCs w:val="16"/>
                </w:rPr>
                <w:delText>Vehicle Age</w:delText>
              </w:r>
            </w:del>
          </w:p>
        </w:tc>
        <w:tc>
          <w:tcPr>
            <w:tcW w:w="0" w:type="dxa"/>
            <w:noWrap/>
            <w:hideMark/>
          </w:tcPr>
          <w:p w14:paraId="20CFA661" w14:textId="59827CD7" w:rsidR="007460E2" w:rsidRPr="009D2F5E" w:rsidDel="00B033F0" w:rsidRDefault="007460E2" w:rsidP="00045F02">
            <w:pPr>
              <w:spacing w:after="160" w:line="259" w:lineRule="auto"/>
              <w:rPr>
                <w:del w:id="1539" w:author="Doris Lee" w:date="2021-05-13T14:58:00Z"/>
                <w:sz w:val="16"/>
                <w:szCs w:val="16"/>
              </w:rPr>
            </w:pPr>
            <w:del w:id="1540" w:author="Doris Lee" w:date="2021-05-13T14:58:00Z">
              <w:r w:rsidRPr="009D2F5E" w:rsidDel="00B033F0">
                <w:rPr>
                  <w:sz w:val="16"/>
                  <w:szCs w:val="16"/>
                </w:rPr>
                <w:delText>11</w:delText>
              </w:r>
            </w:del>
          </w:p>
        </w:tc>
        <w:tc>
          <w:tcPr>
            <w:tcW w:w="0" w:type="dxa"/>
            <w:noWrap/>
            <w:hideMark/>
          </w:tcPr>
          <w:p w14:paraId="592E8D8F" w14:textId="4CE49546" w:rsidR="007460E2" w:rsidRPr="009D2F5E" w:rsidDel="00B033F0" w:rsidRDefault="007460E2" w:rsidP="00045F02">
            <w:pPr>
              <w:spacing w:after="160" w:line="259" w:lineRule="auto"/>
              <w:rPr>
                <w:del w:id="1541" w:author="Doris Lee" w:date="2021-05-13T14:58:00Z"/>
                <w:sz w:val="16"/>
                <w:szCs w:val="16"/>
              </w:rPr>
            </w:pPr>
            <w:del w:id="1542" w:author="Doris Lee" w:date="2021-05-13T14:58:00Z">
              <w:r w:rsidRPr="009D2F5E" w:rsidDel="00B033F0">
                <w:rPr>
                  <w:sz w:val="16"/>
                  <w:szCs w:val="16"/>
                </w:rPr>
                <w:delText>12</w:delText>
              </w:r>
            </w:del>
          </w:p>
        </w:tc>
        <w:tc>
          <w:tcPr>
            <w:tcW w:w="0" w:type="dxa"/>
            <w:noWrap/>
            <w:hideMark/>
          </w:tcPr>
          <w:p w14:paraId="69F99B3C" w14:textId="37712FAB" w:rsidR="007460E2" w:rsidRPr="009D2F5E" w:rsidDel="00B033F0" w:rsidRDefault="007460E2" w:rsidP="00045F02">
            <w:pPr>
              <w:spacing w:after="160" w:line="259" w:lineRule="auto"/>
              <w:rPr>
                <w:del w:id="1543" w:author="Doris Lee" w:date="2021-05-13T14:58:00Z"/>
                <w:sz w:val="16"/>
                <w:szCs w:val="16"/>
              </w:rPr>
            </w:pPr>
            <w:del w:id="1544" w:author="Doris Lee" w:date="2021-05-13T14:58:00Z">
              <w:r w:rsidRPr="009D2F5E" w:rsidDel="00B033F0">
                <w:rPr>
                  <w:sz w:val="16"/>
                  <w:szCs w:val="16"/>
                </w:rPr>
                <w:delText>13</w:delText>
              </w:r>
            </w:del>
          </w:p>
        </w:tc>
        <w:tc>
          <w:tcPr>
            <w:tcW w:w="0" w:type="dxa"/>
            <w:noWrap/>
            <w:hideMark/>
          </w:tcPr>
          <w:p w14:paraId="27C54968" w14:textId="559E9774" w:rsidR="007460E2" w:rsidRPr="009D2F5E" w:rsidDel="00B033F0" w:rsidRDefault="007460E2" w:rsidP="00045F02">
            <w:pPr>
              <w:spacing w:after="160" w:line="259" w:lineRule="auto"/>
              <w:rPr>
                <w:del w:id="1545" w:author="Doris Lee" w:date="2021-05-13T14:58:00Z"/>
                <w:sz w:val="16"/>
                <w:szCs w:val="16"/>
              </w:rPr>
            </w:pPr>
            <w:del w:id="1546" w:author="Doris Lee" w:date="2021-05-13T14:58:00Z">
              <w:r w:rsidRPr="009D2F5E" w:rsidDel="00B033F0">
                <w:rPr>
                  <w:sz w:val="16"/>
                  <w:szCs w:val="16"/>
                </w:rPr>
                <w:delText>14</w:delText>
              </w:r>
            </w:del>
          </w:p>
        </w:tc>
        <w:tc>
          <w:tcPr>
            <w:tcW w:w="0" w:type="dxa"/>
            <w:noWrap/>
            <w:hideMark/>
          </w:tcPr>
          <w:p w14:paraId="569DD0E1" w14:textId="6BAA18F0" w:rsidR="007460E2" w:rsidRPr="009D2F5E" w:rsidDel="00B033F0" w:rsidRDefault="007460E2" w:rsidP="00045F02">
            <w:pPr>
              <w:spacing w:after="160" w:line="259" w:lineRule="auto"/>
              <w:rPr>
                <w:del w:id="1547" w:author="Doris Lee" w:date="2021-05-13T14:58:00Z"/>
                <w:sz w:val="16"/>
                <w:szCs w:val="16"/>
              </w:rPr>
            </w:pPr>
            <w:del w:id="1548" w:author="Doris Lee" w:date="2021-05-13T14:58:00Z">
              <w:r w:rsidRPr="009D2F5E" w:rsidDel="00B033F0">
                <w:rPr>
                  <w:sz w:val="16"/>
                  <w:szCs w:val="16"/>
                </w:rPr>
                <w:delText>15</w:delText>
              </w:r>
            </w:del>
          </w:p>
        </w:tc>
        <w:tc>
          <w:tcPr>
            <w:tcW w:w="0" w:type="dxa"/>
            <w:noWrap/>
            <w:hideMark/>
          </w:tcPr>
          <w:p w14:paraId="7F63271E" w14:textId="41A405CE" w:rsidR="007460E2" w:rsidRPr="009D2F5E" w:rsidDel="00B033F0" w:rsidRDefault="007460E2" w:rsidP="00045F02">
            <w:pPr>
              <w:spacing w:after="160" w:line="259" w:lineRule="auto"/>
              <w:rPr>
                <w:del w:id="1549" w:author="Doris Lee" w:date="2021-05-13T14:58:00Z"/>
                <w:sz w:val="16"/>
                <w:szCs w:val="16"/>
              </w:rPr>
            </w:pPr>
            <w:del w:id="1550" w:author="Doris Lee" w:date="2021-05-13T14:58:00Z">
              <w:r w:rsidRPr="009D2F5E" w:rsidDel="00B033F0">
                <w:rPr>
                  <w:sz w:val="16"/>
                  <w:szCs w:val="16"/>
                </w:rPr>
                <w:delText>16</w:delText>
              </w:r>
            </w:del>
          </w:p>
        </w:tc>
        <w:tc>
          <w:tcPr>
            <w:tcW w:w="0" w:type="dxa"/>
            <w:noWrap/>
            <w:hideMark/>
          </w:tcPr>
          <w:p w14:paraId="19E0B2DF" w14:textId="51FA18BA" w:rsidR="007460E2" w:rsidRPr="009D2F5E" w:rsidDel="00B033F0" w:rsidRDefault="007460E2" w:rsidP="00045F02">
            <w:pPr>
              <w:spacing w:after="160" w:line="259" w:lineRule="auto"/>
              <w:rPr>
                <w:del w:id="1551" w:author="Doris Lee" w:date="2021-05-13T14:58:00Z"/>
                <w:sz w:val="16"/>
                <w:szCs w:val="16"/>
              </w:rPr>
            </w:pPr>
            <w:del w:id="1552" w:author="Doris Lee" w:date="2021-05-13T14:58:00Z">
              <w:r w:rsidRPr="009D2F5E" w:rsidDel="00B033F0">
                <w:rPr>
                  <w:sz w:val="16"/>
                  <w:szCs w:val="16"/>
                </w:rPr>
                <w:delText>17</w:delText>
              </w:r>
            </w:del>
          </w:p>
        </w:tc>
      </w:tr>
      <w:tr w:rsidR="007460E2" w:rsidRPr="00714128" w:rsidDel="00B033F0" w14:paraId="41C84297" w14:textId="7935FFD2" w:rsidTr="00045F02">
        <w:tblPrEx>
          <w:tblCellMar>
            <w:top w:w="58" w:type="dxa"/>
            <w:left w:w="72" w:type="dxa"/>
            <w:bottom w:w="58" w:type="dxa"/>
            <w:right w:w="72" w:type="dxa"/>
          </w:tblCellMar>
        </w:tblPrEx>
        <w:trPr>
          <w:trHeight w:val="300"/>
          <w:jc w:val="center"/>
          <w:del w:id="1553" w:author="Doris Lee" w:date="2021-05-13T14:58:00Z"/>
        </w:trPr>
        <w:tc>
          <w:tcPr>
            <w:tcW w:w="1872" w:type="dxa"/>
            <w:noWrap/>
            <w:hideMark/>
          </w:tcPr>
          <w:p w14:paraId="5663B27F" w14:textId="69EE576C" w:rsidR="007460E2" w:rsidRPr="009D2F5E" w:rsidDel="00B033F0" w:rsidRDefault="007460E2" w:rsidP="00045F02">
            <w:pPr>
              <w:spacing w:after="160" w:line="259" w:lineRule="auto"/>
              <w:rPr>
                <w:del w:id="1554" w:author="Doris Lee" w:date="2021-05-13T14:58:00Z"/>
                <w:sz w:val="16"/>
                <w:szCs w:val="16"/>
              </w:rPr>
            </w:pPr>
            <w:del w:id="1555" w:author="Doris Lee" w:date="2021-05-13T14:58:00Z">
              <w:r w:rsidRPr="009D2F5E" w:rsidDel="00B033F0">
                <w:rPr>
                  <w:sz w:val="16"/>
                  <w:szCs w:val="16"/>
                </w:rPr>
                <w:delText>Cost per Mile, Total</w:delText>
              </w:r>
            </w:del>
          </w:p>
        </w:tc>
        <w:tc>
          <w:tcPr>
            <w:tcW w:w="0" w:type="dxa"/>
            <w:noWrap/>
            <w:hideMark/>
          </w:tcPr>
          <w:p w14:paraId="49C385D5" w14:textId="512C691B" w:rsidR="007460E2" w:rsidRPr="009D2F5E" w:rsidDel="00B033F0" w:rsidRDefault="007460E2" w:rsidP="00045F02">
            <w:pPr>
              <w:spacing w:after="160" w:line="259" w:lineRule="auto"/>
              <w:rPr>
                <w:del w:id="1556" w:author="Doris Lee" w:date="2021-05-13T14:58:00Z"/>
                <w:sz w:val="16"/>
                <w:szCs w:val="16"/>
              </w:rPr>
            </w:pPr>
            <w:del w:id="1557" w:author="Doris Lee" w:date="2021-05-13T14:58:00Z">
              <w:r w:rsidRPr="009D2F5E" w:rsidDel="00B033F0">
                <w:rPr>
                  <w:sz w:val="16"/>
                  <w:szCs w:val="16"/>
                </w:rPr>
                <w:delText>$3.3</w:delText>
              </w:r>
            </w:del>
          </w:p>
        </w:tc>
        <w:tc>
          <w:tcPr>
            <w:tcW w:w="0" w:type="dxa"/>
            <w:noWrap/>
            <w:hideMark/>
          </w:tcPr>
          <w:p w14:paraId="6CF21218" w14:textId="4F9049A1" w:rsidR="007460E2" w:rsidRPr="009D2F5E" w:rsidDel="00B033F0" w:rsidRDefault="007460E2" w:rsidP="00045F02">
            <w:pPr>
              <w:spacing w:after="160" w:line="259" w:lineRule="auto"/>
              <w:rPr>
                <w:del w:id="1558" w:author="Doris Lee" w:date="2021-05-13T14:58:00Z"/>
                <w:sz w:val="16"/>
                <w:szCs w:val="16"/>
              </w:rPr>
            </w:pPr>
            <w:del w:id="1559" w:author="Doris Lee" w:date="2021-05-13T14:58:00Z">
              <w:r w:rsidRPr="009D2F5E" w:rsidDel="00B033F0">
                <w:rPr>
                  <w:sz w:val="16"/>
                  <w:szCs w:val="16"/>
                </w:rPr>
                <w:delText>$3.2</w:delText>
              </w:r>
            </w:del>
          </w:p>
        </w:tc>
        <w:tc>
          <w:tcPr>
            <w:tcW w:w="0" w:type="dxa"/>
            <w:noWrap/>
            <w:hideMark/>
          </w:tcPr>
          <w:p w14:paraId="1DAD1B22" w14:textId="6C173110" w:rsidR="007460E2" w:rsidRPr="009D2F5E" w:rsidDel="00B033F0" w:rsidRDefault="007460E2" w:rsidP="00045F02">
            <w:pPr>
              <w:spacing w:after="160" w:line="259" w:lineRule="auto"/>
              <w:rPr>
                <w:del w:id="1560" w:author="Doris Lee" w:date="2021-05-13T14:58:00Z"/>
                <w:sz w:val="16"/>
                <w:szCs w:val="16"/>
              </w:rPr>
            </w:pPr>
            <w:del w:id="1561" w:author="Doris Lee" w:date="2021-05-13T14:58:00Z">
              <w:r w:rsidRPr="009D2F5E" w:rsidDel="00B033F0">
                <w:rPr>
                  <w:sz w:val="16"/>
                  <w:szCs w:val="16"/>
                </w:rPr>
                <w:delText>$3.0</w:delText>
              </w:r>
            </w:del>
          </w:p>
        </w:tc>
        <w:tc>
          <w:tcPr>
            <w:tcW w:w="0" w:type="dxa"/>
            <w:noWrap/>
            <w:hideMark/>
          </w:tcPr>
          <w:p w14:paraId="14F696EF" w14:textId="4115A146" w:rsidR="007460E2" w:rsidRPr="009D2F5E" w:rsidDel="00B033F0" w:rsidRDefault="007460E2" w:rsidP="00045F02">
            <w:pPr>
              <w:spacing w:after="160" w:line="259" w:lineRule="auto"/>
              <w:rPr>
                <w:del w:id="1562" w:author="Doris Lee" w:date="2021-05-13T14:58:00Z"/>
                <w:sz w:val="16"/>
                <w:szCs w:val="16"/>
              </w:rPr>
            </w:pPr>
            <w:del w:id="1563" w:author="Doris Lee" w:date="2021-05-13T14:58:00Z">
              <w:r w:rsidRPr="009D2F5E" w:rsidDel="00B033F0">
                <w:rPr>
                  <w:sz w:val="16"/>
                  <w:szCs w:val="16"/>
                </w:rPr>
                <w:delText>$2.9</w:delText>
              </w:r>
            </w:del>
          </w:p>
        </w:tc>
        <w:tc>
          <w:tcPr>
            <w:tcW w:w="0" w:type="dxa"/>
            <w:noWrap/>
            <w:hideMark/>
          </w:tcPr>
          <w:p w14:paraId="53090F69" w14:textId="1BE3BAC4" w:rsidR="007460E2" w:rsidRPr="009D2F5E" w:rsidDel="00B033F0" w:rsidRDefault="007460E2" w:rsidP="00045F02">
            <w:pPr>
              <w:spacing w:after="160" w:line="259" w:lineRule="auto"/>
              <w:rPr>
                <w:del w:id="1564" w:author="Doris Lee" w:date="2021-05-13T14:58:00Z"/>
                <w:sz w:val="16"/>
                <w:szCs w:val="16"/>
              </w:rPr>
            </w:pPr>
            <w:del w:id="1565" w:author="Doris Lee" w:date="2021-05-13T14:58:00Z">
              <w:r w:rsidRPr="009D2F5E" w:rsidDel="00B033F0">
                <w:rPr>
                  <w:sz w:val="16"/>
                  <w:szCs w:val="16"/>
                </w:rPr>
                <w:delText>$2.8</w:delText>
              </w:r>
            </w:del>
          </w:p>
        </w:tc>
        <w:tc>
          <w:tcPr>
            <w:tcW w:w="0" w:type="dxa"/>
            <w:noWrap/>
            <w:hideMark/>
          </w:tcPr>
          <w:p w14:paraId="1DA11F04" w14:textId="0490B502" w:rsidR="007460E2" w:rsidRPr="00A07BB6" w:rsidDel="00B033F0" w:rsidRDefault="007460E2" w:rsidP="00045F02">
            <w:pPr>
              <w:spacing w:after="160" w:line="259" w:lineRule="auto"/>
              <w:rPr>
                <w:del w:id="1566" w:author="Doris Lee" w:date="2021-05-13T14:58:00Z"/>
                <w:sz w:val="16"/>
                <w:szCs w:val="16"/>
              </w:rPr>
            </w:pPr>
            <w:del w:id="1567" w:author="Doris Lee" w:date="2021-05-13T14:58:00Z">
              <w:r w:rsidRPr="00486982" w:rsidDel="00B033F0">
                <w:rPr>
                  <w:sz w:val="16"/>
                  <w:szCs w:val="16"/>
                </w:rPr>
                <w:delText>$2.8</w:delText>
              </w:r>
            </w:del>
          </w:p>
        </w:tc>
        <w:tc>
          <w:tcPr>
            <w:tcW w:w="0" w:type="dxa"/>
            <w:noWrap/>
            <w:hideMark/>
          </w:tcPr>
          <w:p w14:paraId="492F9732" w14:textId="51B3C915" w:rsidR="007460E2" w:rsidRPr="00A07BB6" w:rsidDel="00B033F0" w:rsidRDefault="007460E2" w:rsidP="00045F02">
            <w:pPr>
              <w:spacing w:after="160" w:line="259" w:lineRule="auto"/>
              <w:rPr>
                <w:del w:id="1568" w:author="Doris Lee" w:date="2021-05-13T14:58:00Z"/>
                <w:sz w:val="16"/>
                <w:szCs w:val="16"/>
                <w:rPrChange w:id="1569" w:author="Doris Lee" w:date="2021-05-13T14:51:00Z">
                  <w:rPr>
                    <w:del w:id="1570" w:author="Doris Lee" w:date="2021-05-13T14:58:00Z"/>
                    <w:sz w:val="16"/>
                    <w:szCs w:val="16"/>
                    <w:highlight w:val="yellow"/>
                  </w:rPr>
                </w:rPrChange>
              </w:rPr>
            </w:pPr>
            <w:del w:id="1571" w:author="Doris Lee" w:date="2021-05-13T14:58:00Z">
              <w:r w:rsidRPr="00A07BB6" w:rsidDel="00B033F0">
                <w:rPr>
                  <w:sz w:val="16"/>
                  <w:szCs w:val="16"/>
                  <w:rPrChange w:id="1572" w:author="Doris Lee" w:date="2021-05-13T14:51:00Z">
                    <w:rPr>
                      <w:sz w:val="16"/>
                      <w:szCs w:val="16"/>
                      <w:highlight w:val="yellow"/>
                    </w:rPr>
                  </w:rPrChange>
                </w:rPr>
                <w:delText>$2.5</w:delText>
              </w:r>
            </w:del>
          </w:p>
        </w:tc>
      </w:tr>
    </w:tbl>
    <w:p w14:paraId="3AAF6423" w14:textId="27A40949" w:rsidR="007460E2" w:rsidDel="00B033F0" w:rsidRDefault="007460E2" w:rsidP="007460E2">
      <w:pPr>
        <w:rPr>
          <w:del w:id="1573" w:author="Doris Lee" w:date="2021-05-13T14:58:00Z"/>
        </w:rPr>
      </w:pPr>
    </w:p>
    <w:p w14:paraId="75A15EEA" w14:textId="77777777" w:rsidR="007460E2" w:rsidRDefault="007460E2" w:rsidP="007460E2">
      <w:pPr>
        <w:pStyle w:val="Heading4"/>
      </w:pPr>
      <w:r>
        <w:t>Diesel Buses</w:t>
      </w:r>
    </w:p>
    <w:p w14:paraId="4AC32CCB" w14:textId="7AECCFC4" w:rsidR="007460E2" w:rsidRDefault="007460E2" w:rsidP="007460E2">
      <w:r>
        <w:t xml:space="preserve">Diesel buses are no longer in consideration at Metro for future purchases due to advances in clean technologies, including hybrid and electric battery buses. Overall, diesel buses provide service at a lower per mile cost than alternatives, but this type of analysis does not include outside non-economic factors that determine bus fuel type choices (such as greenhouse gas reduction policies). </w:t>
      </w:r>
      <w:ins w:id="1574" w:author="Doris Lee" w:date="2021-05-13T14:48:00Z">
        <w:r w:rsidR="00235BD7" w:rsidRPr="00235BD7">
          <w:rPr>
            <w:b/>
            <w:bCs/>
            <w:rPrChange w:id="1575" w:author="Doris Lee" w:date="2021-05-13T14:48:00Z">
              <w:rPr/>
            </w:rPrChange>
          </w:rPr>
          <w:fldChar w:fldCharType="begin"/>
        </w:r>
        <w:r w:rsidR="00235BD7" w:rsidRPr="00235BD7">
          <w:rPr>
            <w:b/>
            <w:bCs/>
            <w:rPrChange w:id="1576" w:author="Doris Lee" w:date="2021-05-13T14:48:00Z">
              <w:rPr/>
            </w:rPrChange>
          </w:rPr>
          <w:instrText xml:space="preserve"> REF _Ref71809705 \h </w:instrText>
        </w:r>
      </w:ins>
      <w:r w:rsidR="00235BD7">
        <w:rPr>
          <w:b/>
          <w:bCs/>
        </w:rPr>
        <w:instrText xml:space="preserve"> \* MERGEFORMAT </w:instrText>
      </w:r>
      <w:r w:rsidR="00235BD7" w:rsidRPr="00235BD7">
        <w:rPr>
          <w:b/>
          <w:bCs/>
          <w:rPrChange w:id="1577" w:author="Doris Lee" w:date="2021-05-13T14:48:00Z">
            <w:rPr>
              <w:b/>
              <w:bCs/>
            </w:rPr>
          </w:rPrChange>
        </w:rPr>
      </w:r>
      <w:r w:rsidR="00235BD7" w:rsidRPr="00235BD7">
        <w:rPr>
          <w:b/>
          <w:bCs/>
          <w:rPrChange w:id="1578" w:author="Doris Lee" w:date="2021-05-13T14:48:00Z">
            <w:rPr/>
          </w:rPrChange>
        </w:rPr>
        <w:fldChar w:fldCharType="separate"/>
      </w:r>
      <w:ins w:id="1579" w:author="Doris Lee" w:date="2021-05-13T14:48:00Z">
        <w:r w:rsidR="00235BD7" w:rsidRPr="00235BD7">
          <w:rPr>
            <w:b/>
            <w:bCs/>
            <w:rPrChange w:id="1580" w:author="Doris Lee" w:date="2021-05-13T14:48:00Z">
              <w:rPr/>
            </w:rPrChange>
          </w:rPr>
          <w:t xml:space="preserve">Figure </w:t>
        </w:r>
        <w:r w:rsidR="00235BD7" w:rsidRPr="00235BD7">
          <w:rPr>
            <w:b/>
            <w:bCs/>
            <w:noProof/>
            <w:rPrChange w:id="1581" w:author="Doris Lee" w:date="2021-05-13T14:48:00Z">
              <w:rPr>
                <w:noProof/>
              </w:rPr>
            </w:rPrChange>
          </w:rPr>
          <w:t>3</w:t>
        </w:r>
        <w:r w:rsidR="00235BD7" w:rsidRPr="00235BD7">
          <w:rPr>
            <w:b/>
            <w:bCs/>
            <w:rPrChange w:id="1582" w:author="Doris Lee" w:date="2021-05-13T14:48:00Z">
              <w:rPr/>
            </w:rPrChange>
          </w:rPr>
          <w:noBreakHyphen/>
        </w:r>
        <w:r w:rsidR="00235BD7" w:rsidRPr="00235BD7">
          <w:rPr>
            <w:b/>
            <w:bCs/>
            <w:noProof/>
            <w:rPrChange w:id="1583" w:author="Doris Lee" w:date="2021-05-13T14:48:00Z">
              <w:rPr>
                <w:noProof/>
              </w:rPr>
            </w:rPrChange>
          </w:rPr>
          <w:t>14</w:t>
        </w:r>
        <w:r w:rsidR="00235BD7" w:rsidRPr="00235BD7">
          <w:rPr>
            <w:b/>
            <w:bCs/>
            <w:rPrChange w:id="1584" w:author="Doris Lee" w:date="2021-05-13T14:48:00Z">
              <w:rPr/>
            </w:rPrChange>
          </w:rPr>
          <w:fldChar w:fldCharType="end"/>
        </w:r>
      </w:ins>
      <w:del w:id="1585" w:author="Doris Lee" w:date="2021-05-13T14:48:00Z">
        <w:r w:rsidRPr="009D2F5E" w:rsidDel="00235BD7">
          <w:rPr>
            <w:b/>
            <w:bCs/>
          </w:rPr>
          <w:delText>Figure 3-13</w:delText>
        </w:r>
      </w:del>
      <w:r>
        <w:t xml:space="preserve"> shows the total cost per mile data in </w:t>
      </w:r>
      <w:ins w:id="1586" w:author="Doris Lee" w:date="2021-05-13T14:48:00Z">
        <w:r w:rsidR="00235BD7" w:rsidRPr="00235BD7">
          <w:rPr>
            <w:b/>
            <w:bCs/>
            <w:rPrChange w:id="1587" w:author="Doris Lee" w:date="2021-05-13T14:48:00Z">
              <w:rPr/>
            </w:rPrChange>
          </w:rPr>
          <w:fldChar w:fldCharType="begin"/>
        </w:r>
        <w:r w:rsidR="00235BD7" w:rsidRPr="00235BD7">
          <w:rPr>
            <w:b/>
            <w:bCs/>
            <w:rPrChange w:id="1588" w:author="Doris Lee" w:date="2021-05-13T14:48:00Z">
              <w:rPr/>
            </w:rPrChange>
          </w:rPr>
          <w:instrText xml:space="preserve"> REF _Ref71809726 \h </w:instrText>
        </w:r>
      </w:ins>
      <w:r w:rsidR="00235BD7">
        <w:rPr>
          <w:b/>
          <w:bCs/>
        </w:rPr>
        <w:instrText xml:space="preserve"> \* MERGEFORMAT </w:instrText>
      </w:r>
      <w:r w:rsidR="00235BD7" w:rsidRPr="00235BD7">
        <w:rPr>
          <w:b/>
          <w:bCs/>
          <w:rPrChange w:id="1589" w:author="Doris Lee" w:date="2021-05-13T14:48:00Z">
            <w:rPr>
              <w:b/>
              <w:bCs/>
            </w:rPr>
          </w:rPrChange>
        </w:rPr>
      </w:r>
      <w:r w:rsidR="00235BD7" w:rsidRPr="00235BD7">
        <w:rPr>
          <w:b/>
          <w:bCs/>
          <w:rPrChange w:id="1590" w:author="Doris Lee" w:date="2021-05-13T14:48:00Z">
            <w:rPr/>
          </w:rPrChange>
        </w:rPr>
        <w:fldChar w:fldCharType="separate"/>
      </w:r>
      <w:ins w:id="1591" w:author="Doris Lee" w:date="2021-05-13T14:48:00Z">
        <w:r w:rsidR="00235BD7" w:rsidRPr="00235BD7">
          <w:rPr>
            <w:b/>
            <w:bCs/>
            <w:rPrChange w:id="1592" w:author="Doris Lee" w:date="2021-05-13T14:48:00Z">
              <w:rPr/>
            </w:rPrChange>
          </w:rPr>
          <w:t xml:space="preserve">Table </w:t>
        </w:r>
        <w:r w:rsidR="00235BD7" w:rsidRPr="00235BD7">
          <w:rPr>
            <w:b/>
            <w:bCs/>
            <w:noProof/>
            <w:rPrChange w:id="1593" w:author="Doris Lee" w:date="2021-05-13T14:48:00Z">
              <w:rPr>
                <w:noProof/>
              </w:rPr>
            </w:rPrChange>
          </w:rPr>
          <w:t>3</w:t>
        </w:r>
        <w:r w:rsidR="00235BD7" w:rsidRPr="00235BD7">
          <w:rPr>
            <w:b/>
            <w:bCs/>
            <w:rPrChange w:id="1594" w:author="Doris Lee" w:date="2021-05-13T14:48:00Z">
              <w:rPr/>
            </w:rPrChange>
          </w:rPr>
          <w:noBreakHyphen/>
        </w:r>
        <w:r w:rsidR="00235BD7" w:rsidRPr="00235BD7">
          <w:rPr>
            <w:b/>
            <w:bCs/>
            <w:noProof/>
            <w:rPrChange w:id="1595" w:author="Doris Lee" w:date="2021-05-13T14:48:00Z">
              <w:rPr>
                <w:noProof/>
              </w:rPr>
            </w:rPrChange>
          </w:rPr>
          <w:t>3</w:t>
        </w:r>
        <w:r w:rsidR="00235BD7" w:rsidRPr="00235BD7">
          <w:rPr>
            <w:b/>
            <w:bCs/>
            <w:rPrChange w:id="1596" w:author="Doris Lee" w:date="2021-05-13T14:48:00Z">
              <w:rPr/>
            </w:rPrChange>
          </w:rPr>
          <w:fldChar w:fldCharType="end"/>
        </w:r>
      </w:ins>
      <w:del w:id="1597" w:author="Doris Lee" w:date="2021-05-13T14:48:00Z">
        <w:r w:rsidRPr="009D2F5E" w:rsidDel="00235BD7">
          <w:rPr>
            <w:b/>
            <w:bCs/>
          </w:rPr>
          <w:delText>Table 3-2</w:delText>
        </w:r>
      </w:del>
      <w:r>
        <w:t xml:space="preserve"> visually.</w:t>
      </w:r>
    </w:p>
    <w:p w14:paraId="3C9A5644" w14:textId="4627A040" w:rsidR="007460E2" w:rsidRPr="009C1429" w:rsidRDefault="007460E2" w:rsidP="007460E2">
      <w:pPr>
        <w:pStyle w:val="Caption"/>
        <w:jc w:val="center"/>
      </w:pPr>
      <w:bookmarkStart w:id="1598" w:name="_Ref71809705"/>
      <w:r>
        <w:t xml:space="preserve">Figure </w:t>
      </w:r>
      <w:ins w:id="1599" w:author="Doris Lee" w:date="2021-05-17T10:12:00Z">
        <w:r w:rsidR="0035567E">
          <w:fldChar w:fldCharType="begin"/>
        </w:r>
        <w:r w:rsidR="0035567E">
          <w:instrText xml:space="preserve"> STYLEREF 1 \s </w:instrText>
        </w:r>
      </w:ins>
      <w:r w:rsidR="0035567E">
        <w:fldChar w:fldCharType="separate"/>
      </w:r>
      <w:r w:rsidR="0035567E">
        <w:rPr>
          <w:noProof/>
        </w:rPr>
        <w:t>3</w:t>
      </w:r>
      <w:ins w:id="1600"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601" w:author="Doris Lee" w:date="2021-05-17T10:12:00Z">
        <w:r w:rsidR="0035567E">
          <w:rPr>
            <w:noProof/>
          </w:rPr>
          <w:t>13</w:t>
        </w:r>
        <w:r w:rsidR="0035567E">
          <w:fldChar w:fldCharType="end"/>
        </w:r>
      </w:ins>
      <w:del w:id="1602" w:author="Doris Lee" w:date="2021-05-17T10:11:00Z">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1603" w:author="Doris Lee" w:date="2021-05-13T17:18:00Z">
        <w:r w:rsidR="002F3893" w:rsidDel="000F76E6">
          <w:rPr>
            <w:noProof/>
          </w:rPr>
          <w:delText>14</w:delText>
        </w:r>
      </w:del>
      <w:del w:id="1604" w:author="Doris Lee" w:date="2021-05-17T10:11:00Z">
        <w:r w:rsidR="004C239A" w:rsidDel="000257D4">
          <w:rPr>
            <w:noProof/>
          </w:rPr>
          <w:fldChar w:fldCharType="end"/>
        </w:r>
      </w:del>
      <w:bookmarkEnd w:id="1598"/>
      <w:r>
        <w:t>: Average Total Cost of Ownership per Mile, All Diesel Buses</w:t>
      </w:r>
    </w:p>
    <w:p w14:paraId="07EC4579" w14:textId="77777777" w:rsidR="007460E2" w:rsidRDefault="007460E2" w:rsidP="007460E2">
      <w:r>
        <w:rPr>
          <w:noProof/>
        </w:rPr>
        <w:drawing>
          <wp:inline distT="0" distB="0" distL="0" distR="0" wp14:anchorId="21BBD54C" wp14:editId="3DF2942F">
            <wp:extent cx="5943600" cy="151574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5745"/>
                    </a:xfrm>
                    <a:prstGeom prst="rect">
                      <a:avLst/>
                    </a:prstGeom>
                  </pic:spPr>
                </pic:pic>
              </a:graphicData>
            </a:graphic>
          </wp:inline>
        </w:drawing>
      </w:r>
    </w:p>
    <w:p w14:paraId="0E31F379" w14:textId="77777777" w:rsidR="007460E2" w:rsidRDefault="007460E2" w:rsidP="007460E2">
      <w:pPr>
        <w:pStyle w:val="Caption"/>
        <w:jc w:val="center"/>
      </w:pPr>
      <w:bookmarkStart w:id="1605" w:name="_Ref71809726"/>
      <w:r>
        <w:lastRenderedPageBreak/>
        <w:t xml:space="preserve">Table </w:t>
      </w:r>
      <w:fldSimple w:instr=" STYLEREF 1 \s ">
        <w:r>
          <w:rPr>
            <w:noProof/>
          </w:rPr>
          <w:t>3</w:t>
        </w:r>
      </w:fldSimple>
      <w:r>
        <w:noBreakHyphen/>
      </w:r>
      <w:fldSimple w:instr=" SEQ Table \* ARABIC \s 1 ">
        <w:r>
          <w:rPr>
            <w:noProof/>
          </w:rPr>
          <w:t>3</w:t>
        </w:r>
      </w:fldSimple>
      <w:bookmarkEnd w:id="1605"/>
      <w:r>
        <w:t>: Total Cost per Mile, Diesel Buses</w:t>
      </w:r>
    </w:p>
    <w:tbl>
      <w:tblPr>
        <w:tblStyle w:val="TableGrid"/>
        <w:tblW w:w="0" w:type="auto"/>
        <w:tblLayout w:type="fixed"/>
        <w:tblLook w:val="04A0" w:firstRow="1" w:lastRow="0" w:firstColumn="1" w:lastColumn="0" w:noHBand="0" w:noVBand="1"/>
      </w:tblPr>
      <w:tblGrid>
        <w:gridCol w:w="1525"/>
        <w:gridCol w:w="810"/>
        <w:gridCol w:w="611"/>
        <w:gridCol w:w="712"/>
        <w:gridCol w:w="711"/>
        <w:gridCol w:w="712"/>
        <w:gridCol w:w="711"/>
        <w:gridCol w:w="712"/>
        <w:gridCol w:w="711"/>
        <w:gridCol w:w="712"/>
        <w:gridCol w:w="711"/>
        <w:gridCol w:w="712"/>
      </w:tblGrid>
      <w:tr w:rsidR="007460E2" w14:paraId="0FFE33F9" w14:textId="77777777" w:rsidTr="00045F02">
        <w:tc>
          <w:tcPr>
            <w:tcW w:w="1525" w:type="dxa"/>
            <w:shd w:val="clear" w:color="auto" w:fill="002060"/>
          </w:tcPr>
          <w:p w14:paraId="2D562B7F" w14:textId="77777777" w:rsidR="007460E2" w:rsidRPr="009D2F5E" w:rsidRDefault="007460E2" w:rsidP="00045F02">
            <w:pPr>
              <w:rPr>
                <w:color w:val="FFFFFF" w:themeColor="background1"/>
                <w:sz w:val="16"/>
                <w:szCs w:val="20"/>
              </w:rPr>
            </w:pPr>
            <w:r w:rsidRPr="009D2F5E">
              <w:rPr>
                <w:color w:val="FFFFFF" w:themeColor="background1"/>
                <w:sz w:val="16"/>
                <w:szCs w:val="20"/>
              </w:rPr>
              <w:t>Vehicle Age</w:t>
            </w:r>
          </w:p>
        </w:tc>
        <w:tc>
          <w:tcPr>
            <w:tcW w:w="810" w:type="dxa"/>
            <w:shd w:val="clear" w:color="auto" w:fill="002060"/>
            <w:vAlign w:val="center"/>
          </w:tcPr>
          <w:p w14:paraId="5DCF6600"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0</w:t>
            </w:r>
          </w:p>
        </w:tc>
        <w:tc>
          <w:tcPr>
            <w:tcW w:w="611" w:type="dxa"/>
            <w:shd w:val="clear" w:color="auto" w:fill="002060"/>
            <w:vAlign w:val="center"/>
          </w:tcPr>
          <w:p w14:paraId="7888F70C"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1</w:t>
            </w:r>
          </w:p>
        </w:tc>
        <w:tc>
          <w:tcPr>
            <w:tcW w:w="712" w:type="dxa"/>
            <w:shd w:val="clear" w:color="auto" w:fill="002060"/>
            <w:vAlign w:val="center"/>
          </w:tcPr>
          <w:p w14:paraId="397A7A86"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2</w:t>
            </w:r>
          </w:p>
        </w:tc>
        <w:tc>
          <w:tcPr>
            <w:tcW w:w="711" w:type="dxa"/>
            <w:shd w:val="clear" w:color="auto" w:fill="002060"/>
            <w:vAlign w:val="center"/>
          </w:tcPr>
          <w:p w14:paraId="2ABB4790"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3</w:t>
            </w:r>
          </w:p>
        </w:tc>
        <w:tc>
          <w:tcPr>
            <w:tcW w:w="712" w:type="dxa"/>
            <w:shd w:val="clear" w:color="auto" w:fill="002060"/>
            <w:vAlign w:val="center"/>
          </w:tcPr>
          <w:p w14:paraId="6DB533D4"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4</w:t>
            </w:r>
          </w:p>
        </w:tc>
        <w:tc>
          <w:tcPr>
            <w:tcW w:w="711" w:type="dxa"/>
            <w:shd w:val="clear" w:color="auto" w:fill="002060"/>
            <w:vAlign w:val="center"/>
          </w:tcPr>
          <w:p w14:paraId="5B924805"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5</w:t>
            </w:r>
          </w:p>
        </w:tc>
        <w:tc>
          <w:tcPr>
            <w:tcW w:w="712" w:type="dxa"/>
            <w:shd w:val="clear" w:color="auto" w:fill="002060"/>
            <w:vAlign w:val="center"/>
          </w:tcPr>
          <w:p w14:paraId="15E1D956"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6</w:t>
            </w:r>
          </w:p>
        </w:tc>
        <w:tc>
          <w:tcPr>
            <w:tcW w:w="711" w:type="dxa"/>
            <w:shd w:val="clear" w:color="auto" w:fill="002060"/>
            <w:vAlign w:val="center"/>
          </w:tcPr>
          <w:p w14:paraId="145B72D7"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7</w:t>
            </w:r>
          </w:p>
        </w:tc>
        <w:tc>
          <w:tcPr>
            <w:tcW w:w="712" w:type="dxa"/>
            <w:shd w:val="clear" w:color="auto" w:fill="002060"/>
            <w:vAlign w:val="center"/>
          </w:tcPr>
          <w:p w14:paraId="1351573C"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8</w:t>
            </w:r>
          </w:p>
        </w:tc>
        <w:tc>
          <w:tcPr>
            <w:tcW w:w="711" w:type="dxa"/>
            <w:shd w:val="clear" w:color="auto" w:fill="002060"/>
            <w:vAlign w:val="center"/>
          </w:tcPr>
          <w:p w14:paraId="328C43F5"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9</w:t>
            </w:r>
          </w:p>
        </w:tc>
        <w:tc>
          <w:tcPr>
            <w:tcW w:w="712" w:type="dxa"/>
            <w:shd w:val="clear" w:color="auto" w:fill="002060"/>
            <w:vAlign w:val="center"/>
          </w:tcPr>
          <w:p w14:paraId="4A17D975" w14:textId="77777777" w:rsidR="007460E2" w:rsidRPr="009D2F5E" w:rsidRDefault="007460E2" w:rsidP="00045F02">
            <w:pPr>
              <w:jc w:val="center"/>
              <w:rPr>
                <w:color w:val="FFFFFF" w:themeColor="background1"/>
                <w:sz w:val="16"/>
                <w:szCs w:val="20"/>
              </w:rPr>
            </w:pPr>
            <w:r w:rsidRPr="009D2F5E">
              <w:rPr>
                <w:color w:val="FFFFFF" w:themeColor="background1"/>
                <w:sz w:val="16"/>
                <w:szCs w:val="20"/>
              </w:rPr>
              <w:t>10</w:t>
            </w:r>
          </w:p>
        </w:tc>
      </w:tr>
      <w:tr w:rsidR="007460E2" w14:paraId="64BD8EA4" w14:textId="77777777" w:rsidTr="00045F02">
        <w:tc>
          <w:tcPr>
            <w:tcW w:w="1525" w:type="dxa"/>
          </w:tcPr>
          <w:p w14:paraId="261CA276" w14:textId="77777777" w:rsidR="007460E2" w:rsidRPr="009D2F5E" w:rsidRDefault="007460E2" w:rsidP="00045F02">
            <w:pPr>
              <w:rPr>
                <w:sz w:val="16"/>
                <w:szCs w:val="20"/>
              </w:rPr>
            </w:pPr>
            <w:r w:rsidRPr="009D2F5E">
              <w:rPr>
                <w:sz w:val="16"/>
                <w:szCs w:val="20"/>
              </w:rPr>
              <w:t>Cost per Mile, Total</w:t>
            </w:r>
          </w:p>
        </w:tc>
        <w:tc>
          <w:tcPr>
            <w:tcW w:w="810" w:type="dxa"/>
            <w:vAlign w:val="center"/>
          </w:tcPr>
          <w:p w14:paraId="33915BE4" w14:textId="77777777" w:rsidR="007460E2" w:rsidRPr="009D2F5E" w:rsidRDefault="007460E2" w:rsidP="00045F02">
            <w:pPr>
              <w:jc w:val="right"/>
              <w:rPr>
                <w:sz w:val="16"/>
                <w:szCs w:val="20"/>
              </w:rPr>
            </w:pPr>
            <w:r w:rsidRPr="009D2F5E">
              <w:rPr>
                <w:sz w:val="16"/>
                <w:szCs w:val="20"/>
              </w:rPr>
              <w:t>$109.6</w:t>
            </w:r>
            <w:r>
              <w:rPr>
                <w:sz w:val="16"/>
                <w:szCs w:val="20"/>
              </w:rPr>
              <w:t>0</w:t>
            </w:r>
            <w:r w:rsidRPr="009D2F5E">
              <w:rPr>
                <w:sz w:val="16"/>
                <w:szCs w:val="20"/>
              </w:rPr>
              <w:t xml:space="preserve"> </w:t>
            </w:r>
          </w:p>
        </w:tc>
        <w:tc>
          <w:tcPr>
            <w:tcW w:w="611" w:type="dxa"/>
            <w:vAlign w:val="center"/>
          </w:tcPr>
          <w:p w14:paraId="6A7EF731" w14:textId="77777777" w:rsidR="007460E2" w:rsidRPr="009D2F5E" w:rsidRDefault="007460E2" w:rsidP="00045F02">
            <w:pPr>
              <w:jc w:val="right"/>
              <w:rPr>
                <w:sz w:val="16"/>
                <w:szCs w:val="20"/>
              </w:rPr>
            </w:pPr>
            <w:r w:rsidRPr="009D2F5E">
              <w:rPr>
                <w:sz w:val="16"/>
                <w:szCs w:val="20"/>
              </w:rPr>
              <w:t>$8.4</w:t>
            </w:r>
            <w:r>
              <w:rPr>
                <w:sz w:val="16"/>
                <w:szCs w:val="20"/>
              </w:rPr>
              <w:t>0</w:t>
            </w:r>
            <w:r w:rsidRPr="009D2F5E">
              <w:rPr>
                <w:sz w:val="16"/>
                <w:szCs w:val="20"/>
              </w:rPr>
              <w:t xml:space="preserve"> </w:t>
            </w:r>
          </w:p>
        </w:tc>
        <w:tc>
          <w:tcPr>
            <w:tcW w:w="712" w:type="dxa"/>
            <w:vAlign w:val="center"/>
          </w:tcPr>
          <w:p w14:paraId="23DE09F0" w14:textId="77777777" w:rsidR="007460E2" w:rsidRPr="009D2F5E" w:rsidRDefault="007460E2" w:rsidP="00045F02">
            <w:pPr>
              <w:jc w:val="right"/>
              <w:rPr>
                <w:sz w:val="16"/>
                <w:szCs w:val="20"/>
              </w:rPr>
            </w:pPr>
            <w:r w:rsidRPr="009D2F5E">
              <w:rPr>
                <w:sz w:val="16"/>
                <w:szCs w:val="20"/>
              </w:rPr>
              <w:t>$12.1</w:t>
            </w:r>
            <w:r>
              <w:rPr>
                <w:sz w:val="16"/>
                <w:szCs w:val="20"/>
              </w:rPr>
              <w:t>0</w:t>
            </w:r>
            <w:r w:rsidRPr="009D2F5E">
              <w:rPr>
                <w:sz w:val="16"/>
                <w:szCs w:val="20"/>
              </w:rPr>
              <w:t xml:space="preserve"> </w:t>
            </w:r>
          </w:p>
        </w:tc>
        <w:tc>
          <w:tcPr>
            <w:tcW w:w="711" w:type="dxa"/>
            <w:vAlign w:val="center"/>
          </w:tcPr>
          <w:p w14:paraId="18300EB0" w14:textId="77777777" w:rsidR="007460E2" w:rsidRPr="009D2F5E" w:rsidRDefault="007460E2" w:rsidP="00045F02">
            <w:pPr>
              <w:jc w:val="right"/>
              <w:rPr>
                <w:sz w:val="16"/>
                <w:szCs w:val="20"/>
              </w:rPr>
            </w:pPr>
            <w:r w:rsidRPr="009D2F5E">
              <w:rPr>
                <w:sz w:val="16"/>
                <w:szCs w:val="20"/>
              </w:rPr>
              <w:t>$8.6</w:t>
            </w:r>
            <w:r>
              <w:rPr>
                <w:sz w:val="16"/>
                <w:szCs w:val="20"/>
              </w:rPr>
              <w:t>0</w:t>
            </w:r>
            <w:r w:rsidRPr="009D2F5E">
              <w:rPr>
                <w:sz w:val="16"/>
                <w:szCs w:val="20"/>
              </w:rPr>
              <w:t xml:space="preserve"> </w:t>
            </w:r>
          </w:p>
        </w:tc>
        <w:tc>
          <w:tcPr>
            <w:tcW w:w="712" w:type="dxa"/>
            <w:vAlign w:val="center"/>
          </w:tcPr>
          <w:p w14:paraId="06B028E4" w14:textId="77777777" w:rsidR="007460E2" w:rsidRPr="009D2F5E" w:rsidRDefault="007460E2" w:rsidP="00045F02">
            <w:pPr>
              <w:jc w:val="right"/>
              <w:rPr>
                <w:sz w:val="16"/>
                <w:szCs w:val="20"/>
              </w:rPr>
            </w:pPr>
            <w:r w:rsidRPr="009D2F5E">
              <w:rPr>
                <w:sz w:val="16"/>
                <w:szCs w:val="20"/>
              </w:rPr>
              <w:t>$6.5</w:t>
            </w:r>
            <w:r>
              <w:rPr>
                <w:sz w:val="16"/>
                <w:szCs w:val="20"/>
              </w:rPr>
              <w:t>0</w:t>
            </w:r>
            <w:r w:rsidRPr="009D2F5E">
              <w:rPr>
                <w:sz w:val="16"/>
                <w:szCs w:val="20"/>
              </w:rPr>
              <w:t xml:space="preserve"> </w:t>
            </w:r>
          </w:p>
        </w:tc>
        <w:tc>
          <w:tcPr>
            <w:tcW w:w="711" w:type="dxa"/>
            <w:vAlign w:val="center"/>
          </w:tcPr>
          <w:p w14:paraId="2F1D7A16" w14:textId="77777777" w:rsidR="007460E2" w:rsidRPr="009D2F5E" w:rsidRDefault="007460E2" w:rsidP="00045F02">
            <w:pPr>
              <w:jc w:val="right"/>
              <w:rPr>
                <w:sz w:val="16"/>
                <w:szCs w:val="20"/>
              </w:rPr>
            </w:pPr>
            <w:r w:rsidRPr="009D2F5E">
              <w:rPr>
                <w:sz w:val="16"/>
                <w:szCs w:val="20"/>
              </w:rPr>
              <w:t>$5.3</w:t>
            </w:r>
            <w:r>
              <w:rPr>
                <w:sz w:val="16"/>
                <w:szCs w:val="20"/>
              </w:rPr>
              <w:t>0</w:t>
            </w:r>
            <w:r w:rsidRPr="009D2F5E">
              <w:rPr>
                <w:sz w:val="16"/>
                <w:szCs w:val="20"/>
              </w:rPr>
              <w:t xml:space="preserve"> </w:t>
            </w:r>
          </w:p>
        </w:tc>
        <w:tc>
          <w:tcPr>
            <w:tcW w:w="712" w:type="dxa"/>
            <w:vAlign w:val="center"/>
          </w:tcPr>
          <w:p w14:paraId="18E16DDE" w14:textId="77777777" w:rsidR="007460E2" w:rsidRPr="009D2F5E" w:rsidRDefault="007460E2" w:rsidP="00045F02">
            <w:pPr>
              <w:jc w:val="right"/>
              <w:rPr>
                <w:sz w:val="16"/>
                <w:szCs w:val="20"/>
              </w:rPr>
            </w:pPr>
            <w:r w:rsidRPr="009D2F5E">
              <w:rPr>
                <w:sz w:val="16"/>
                <w:szCs w:val="20"/>
              </w:rPr>
              <w:t>$4.5</w:t>
            </w:r>
            <w:r>
              <w:rPr>
                <w:sz w:val="16"/>
                <w:szCs w:val="20"/>
              </w:rPr>
              <w:t>0</w:t>
            </w:r>
            <w:r w:rsidRPr="009D2F5E">
              <w:rPr>
                <w:sz w:val="16"/>
                <w:szCs w:val="20"/>
              </w:rPr>
              <w:t xml:space="preserve"> </w:t>
            </w:r>
          </w:p>
        </w:tc>
        <w:tc>
          <w:tcPr>
            <w:tcW w:w="711" w:type="dxa"/>
            <w:vAlign w:val="center"/>
          </w:tcPr>
          <w:p w14:paraId="1B40A941" w14:textId="77777777" w:rsidR="007460E2" w:rsidRPr="009D2F5E" w:rsidRDefault="007460E2" w:rsidP="00045F02">
            <w:pPr>
              <w:jc w:val="right"/>
              <w:rPr>
                <w:sz w:val="16"/>
                <w:szCs w:val="20"/>
              </w:rPr>
            </w:pPr>
            <w:r w:rsidRPr="009D2F5E">
              <w:rPr>
                <w:sz w:val="16"/>
                <w:szCs w:val="20"/>
              </w:rPr>
              <w:t>$4.0</w:t>
            </w:r>
            <w:r>
              <w:rPr>
                <w:sz w:val="16"/>
                <w:szCs w:val="20"/>
              </w:rPr>
              <w:t>0</w:t>
            </w:r>
            <w:r w:rsidRPr="009D2F5E">
              <w:rPr>
                <w:sz w:val="16"/>
                <w:szCs w:val="20"/>
              </w:rPr>
              <w:t xml:space="preserve"> </w:t>
            </w:r>
          </w:p>
        </w:tc>
        <w:tc>
          <w:tcPr>
            <w:tcW w:w="712" w:type="dxa"/>
            <w:vAlign w:val="center"/>
          </w:tcPr>
          <w:p w14:paraId="1AA9E0A8" w14:textId="77777777" w:rsidR="007460E2" w:rsidRPr="009D2F5E" w:rsidRDefault="007460E2" w:rsidP="00045F02">
            <w:pPr>
              <w:jc w:val="right"/>
              <w:rPr>
                <w:sz w:val="16"/>
                <w:szCs w:val="20"/>
              </w:rPr>
            </w:pPr>
            <w:r w:rsidRPr="009D2F5E">
              <w:rPr>
                <w:sz w:val="16"/>
                <w:szCs w:val="20"/>
              </w:rPr>
              <w:t>$3.6</w:t>
            </w:r>
            <w:r>
              <w:rPr>
                <w:sz w:val="16"/>
                <w:szCs w:val="20"/>
              </w:rPr>
              <w:t>0</w:t>
            </w:r>
            <w:r w:rsidRPr="009D2F5E">
              <w:rPr>
                <w:sz w:val="16"/>
                <w:szCs w:val="20"/>
              </w:rPr>
              <w:t xml:space="preserve"> </w:t>
            </w:r>
          </w:p>
        </w:tc>
        <w:tc>
          <w:tcPr>
            <w:tcW w:w="711" w:type="dxa"/>
            <w:vAlign w:val="center"/>
          </w:tcPr>
          <w:p w14:paraId="021C4FCC" w14:textId="77777777" w:rsidR="007460E2" w:rsidRPr="009D2F5E" w:rsidRDefault="007460E2" w:rsidP="00045F02">
            <w:pPr>
              <w:jc w:val="right"/>
              <w:rPr>
                <w:sz w:val="16"/>
                <w:szCs w:val="20"/>
              </w:rPr>
            </w:pPr>
            <w:r w:rsidRPr="009D2F5E">
              <w:rPr>
                <w:sz w:val="16"/>
                <w:szCs w:val="20"/>
              </w:rPr>
              <w:t>$3.4</w:t>
            </w:r>
            <w:r>
              <w:rPr>
                <w:sz w:val="16"/>
                <w:szCs w:val="20"/>
              </w:rPr>
              <w:t>0</w:t>
            </w:r>
            <w:r w:rsidRPr="009D2F5E">
              <w:rPr>
                <w:sz w:val="16"/>
                <w:szCs w:val="20"/>
              </w:rPr>
              <w:t xml:space="preserve"> </w:t>
            </w:r>
          </w:p>
        </w:tc>
        <w:tc>
          <w:tcPr>
            <w:tcW w:w="712" w:type="dxa"/>
            <w:vAlign w:val="center"/>
          </w:tcPr>
          <w:p w14:paraId="132DF285" w14:textId="77777777" w:rsidR="007460E2" w:rsidRPr="009D2F5E" w:rsidRDefault="007460E2" w:rsidP="00045F02">
            <w:pPr>
              <w:jc w:val="right"/>
              <w:rPr>
                <w:sz w:val="16"/>
                <w:szCs w:val="20"/>
              </w:rPr>
            </w:pPr>
            <w:r w:rsidRPr="009D2F5E">
              <w:rPr>
                <w:sz w:val="16"/>
                <w:szCs w:val="20"/>
              </w:rPr>
              <w:t>$3.2</w:t>
            </w:r>
            <w:r>
              <w:rPr>
                <w:sz w:val="16"/>
                <w:szCs w:val="20"/>
              </w:rPr>
              <w:t>0</w:t>
            </w:r>
            <w:r w:rsidRPr="009D2F5E">
              <w:rPr>
                <w:sz w:val="16"/>
                <w:szCs w:val="20"/>
              </w:rPr>
              <w:t xml:space="preserve"> </w:t>
            </w:r>
          </w:p>
        </w:tc>
      </w:tr>
    </w:tbl>
    <w:p w14:paraId="57160E81" w14:textId="6E7315D6" w:rsidR="007460E2" w:rsidDel="00121CBE" w:rsidRDefault="007460E2" w:rsidP="007460E2">
      <w:pPr>
        <w:rPr>
          <w:del w:id="1606" w:author="Doris Lee" w:date="2021-05-13T17:12:00Z"/>
        </w:rPr>
      </w:pPr>
    </w:p>
    <w:tbl>
      <w:tblPr>
        <w:tblStyle w:val="TableGrid"/>
        <w:tblW w:w="0" w:type="auto"/>
        <w:tblLayout w:type="fixed"/>
        <w:tblLook w:val="04A0" w:firstRow="1" w:lastRow="0" w:firstColumn="1" w:lastColumn="0" w:noHBand="0" w:noVBand="1"/>
        <w:tblPrChange w:id="1607" w:author="Doris Lee" w:date="2021-05-13T17:12:00Z">
          <w:tblPr>
            <w:tblStyle w:val="TableGrid"/>
            <w:tblW w:w="0" w:type="auto"/>
            <w:tblLayout w:type="fixed"/>
            <w:tblLook w:val="04A0" w:firstRow="1" w:lastRow="0" w:firstColumn="1" w:lastColumn="0" w:noHBand="0" w:noVBand="1"/>
          </w:tblPr>
        </w:tblPrChange>
      </w:tblPr>
      <w:tblGrid>
        <w:gridCol w:w="1524"/>
        <w:gridCol w:w="711"/>
        <w:gridCol w:w="711"/>
        <w:gridCol w:w="712"/>
        <w:gridCol w:w="711"/>
        <w:gridCol w:w="712"/>
        <w:gridCol w:w="711"/>
        <w:gridCol w:w="712"/>
        <w:gridCol w:w="711"/>
        <w:gridCol w:w="712"/>
        <w:gridCol w:w="711"/>
        <w:tblGridChange w:id="1608">
          <w:tblGrid>
            <w:gridCol w:w="1524"/>
            <w:gridCol w:w="711"/>
            <w:gridCol w:w="711"/>
            <w:gridCol w:w="712"/>
            <w:gridCol w:w="711"/>
            <w:gridCol w:w="712"/>
            <w:gridCol w:w="711"/>
            <w:gridCol w:w="712"/>
            <w:gridCol w:w="711"/>
            <w:gridCol w:w="712"/>
            <w:gridCol w:w="711"/>
          </w:tblGrid>
        </w:tblGridChange>
      </w:tblGrid>
      <w:tr w:rsidR="007460E2" w14:paraId="334CFBAD" w14:textId="77777777" w:rsidTr="00121CBE">
        <w:tc>
          <w:tcPr>
            <w:tcW w:w="1524" w:type="dxa"/>
            <w:tcBorders>
              <w:top w:val="nil"/>
              <w:left w:val="nil"/>
              <w:bottom w:val="nil"/>
              <w:right w:val="single" w:sz="4" w:space="0" w:color="auto"/>
            </w:tcBorders>
            <w:shd w:val="clear" w:color="auto" w:fill="auto"/>
            <w:tcPrChange w:id="1609" w:author="Doris Lee" w:date="2021-05-13T17:12:00Z">
              <w:tcPr>
                <w:tcW w:w="1524" w:type="dxa"/>
                <w:shd w:val="clear" w:color="auto" w:fill="002060"/>
              </w:tcPr>
            </w:tcPrChange>
          </w:tcPr>
          <w:p w14:paraId="04375E68" w14:textId="5019B245" w:rsidR="007460E2" w:rsidRPr="00DD4C31" w:rsidRDefault="007460E2" w:rsidP="00045F02">
            <w:pPr>
              <w:rPr>
                <w:color w:val="FFFFFF" w:themeColor="background1"/>
                <w:sz w:val="16"/>
                <w:szCs w:val="20"/>
              </w:rPr>
            </w:pPr>
            <w:del w:id="1610" w:author="Doris Lee" w:date="2021-05-13T17:12:00Z">
              <w:r w:rsidRPr="00DD4C31" w:rsidDel="00121CBE">
                <w:rPr>
                  <w:color w:val="FFFFFF" w:themeColor="background1"/>
                  <w:sz w:val="16"/>
                  <w:szCs w:val="20"/>
                </w:rPr>
                <w:delText>Vehicle Age</w:delText>
              </w:r>
            </w:del>
          </w:p>
        </w:tc>
        <w:tc>
          <w:tcPr>
            <w:tcW w:w="711" w:type="dxa"/>
            <w:tcBorders>
              <w:left w:val="single" w:sz="4" w:space="0" w:color="auto"/>
            </w:tcBorders>
            <w:shd w:val="clear" w:color="auto" w:fill="002060"/>
            <w:vAlign w:val="center"/>
            <w:tcPrChange w:id="1611" w:author="Doris Lee" w:date="2021-05-13T17:12:00Z">
              <w:tcPr>
                <w:tcW w:w="711" w:type="dxa"/>
                <w:shd w:val="clear" w:color="auto" w:fill="002060"/>
                <w:vAlign w:val="center"/>
              </w:tcPr>
            </w:tcPrChange>
          </w:tcPr>
          <w:p w14:paraId="5B2D72B4" w14:textId="77777777" w:rsidR="007460E2" w:rsidRPr="00DD4C31" w:rsidRDefault="007460E2" w:rsidP="00045F02">
            <w:pPr>
              <w:jc w:val="center"/>
              <w:rPr>
                <w:color w:val="FFFFFF" w:themeColor="background1"/>
                <w:sz w:val="16"/>
                <w:szCs w:val="20"/>
              </w:rPr>
            </w:pPr>
            <w:r>
              <w:rPr>
                <w:color w:val="FFFFFF" w:themeColor="background1"/>
                <w:sz w:val="16"/>
                <w:szCs w:val="20"/>
              </w:rPr>
              <w:t>11</w:t>
            </w:r>
          </w:p>
        </w:tc>
        <w:tc>
          <w:tcPr>
            <w:tcW w:w="711" w:type="dxa"/>
            <w:shd w:val="clear" w:color="auto" w:fill="002060"/>
            <w:vAlign w:val="center"/>
            <w:tcPrChange w:id="1612" w:author="Doris Lee" w:date="2021-05-13T17:12:00Z">
              <w:tcPr>
                <w:tcW w:w="711" w:type="dxa"/>
                <w:shd w:val="clear" w:color="auto" w:fill="002060"/>
                <w:vAlign w:val="center"/>
              </w:tcPr>
            </w:tcPrChange>
          </w:tcPr>
          <w:p w14:paraId="799642B2" w14:textId="77777777" w:rsidR="007460E2" w:rsidRPr="00DD4C31" w:rsidRDefault="007460E2" w:rsidP="00045F02">
            <w:pPr>
              <w:jc w:val="center"/>
              <w:rPr>
                <w:color w:val="FFFFFF" w:themeColor="background1"/>
                <w:sz w:val="16"/>
                <w:szCs w:val="20"/>
              </w:rPr>
            </w:pPr>
            <w:r>
              <w:rPr>
                <w:color w:val="FFFFFF" w:themeColor="background1"/>
                <w:sz w:val="16"/>
                <w:szCs w:val="20"/>
              </w:rPr>
              <w:t>12</w:t>
            </w:r>
          </w:p>
        </w:tc>
        <w:tc>
          <w:tcPr>
            <w:tcW w:w="712" w:type="dxa"/>
            <w:shd w:val="clear" w:color="auto" w:fill="002060"/>
            <w:vAlign w:val="center"/>
            <w:tcPrChange w:id="1613" w:author="Doris Lee" w:date="2021-05-13T17:12:00Z">
              <w:tcPr>
                <w:tcW w:w="712" w:type="dxa"/>
                <w:shd w:val="clear" w:color="auto" w:fill="002060"/>
                <w:vAlign w:val="center"/>
              </w:tcPr>
            </w:tcPrChange>
          </w:tcPr>
          <w:p w14:paraId="1489A8AB" w14:textId="77777777" w:rsidR="007460E2" w:rsidRPr="00DD4C31" w:rsidRDefault="007460E2" w:rsidP="00045F02">
            <w:pPr>
              <w:jc w:val="center"/>
              <w:rPr>
                <w:color w:val="FFFFFF" w:themeColor="background1"/>
                <w:sz w:val="16"/>
                <w:szCs w:val="20"/>
              </w:rPr>
            </w:pPr>
            <w:r>
              <w:rPr>
                <w:color w:val="FFFFFF" w:themeColor="background1"/>
                <w:sz w:val="16"/>
                <w:szCs w:val="20"/>
              </w:rPr>
              <w:t>13</w:t>
            </w:r>
          </w:p>
        </w:tc>
        <w:tc>
          <w:tcPr>
            <w:tcW w:w="711" w:type="dxa"/>
            <w:shd w:val="clear" w:color="auto" w:fill="002060"/>
            <w:vAlign w:val="center"/>
            <w:tcPrChange w:id="1614" w:author="Doris Lee" w:date="2021-05-13T17:12:00Z">
              <w:tcPr>
                <w:tcW w:w="711" w:type="dxa"/>
                <w:shd w:val="clear" w:color="auto" w:fill="002060"/>
                <w:vAlign w:val="center"/>
              </w:tcPr>
            </w:tcPrChange>
          </w:tcPr>
          <w:p w14:paraId="0018614C" w14:textId="77777777" w:rsidR="007460E2" w:rsidRPr="00DD4C31" w:rsidRDefault="007460E2" w:rsidP="00045F02">
            <w:pPr>
              <w:jc w:val="center"/>
              <w:rPr>
                <w:color w:val="FFFFFF" w:themeColor="background1"/>
                <w:sz w:val="16"/>
                <w:szCs w:val="20"/>
              </w:rPr>
            </w:pPr>
            <w:r>
              <w:rPr>
                <w:color w:val="FFFFFF" w:themeColor="background1"/>
                <w:sz w:val="16"/>
                <w:szCs w:val="20"/>
              </w:rPr>
              <w:t>14</w:t>
            </w:r>
          </w:p>
        </w:tc>
        <w:tc>
          <w:tcPr>
            <w:tcW w:w="712" w:type="dxa"/>
            <w:shd w:val="clear" w:color="auto" w:fill="002060"/>
            <w:vAlign w:val="center"/>
            <w:tcPrChange w:id="1615" w:author="Doris Lee" w:date="2021-05-13T17:12:00Z">
              <w:tcPr>
                <w:tcW w:w="712" w:type="dxa"/>
                <w:shd w:val="clear" w:color="auto" w:fill="002060"/>
                <w:vAlign w:val="center"/>
              </w:tcPr>
            </w:tcPrChange>
          </w:tcPr>
          <w:p w14:paraId="4259446D" w14:textId="77777777" w:rsidR="007460E2" w:rsidRPr="00DD4C31" w:rsidRDefault="007460E2" w:rsidP="00045F02">
            <w:pPr>
              <w:jc w:val="center"/>
              <w:rPr>
                <w:color w:val="FFFFFF" w:themeColor="background1"/>
                <w:sz w:val="16"/>
                <w:szCs w:val="20"/>
              </w:rPr>
            </w:pPr>
            <w:r>
              <w:rPr>
                <w:color w:val="FFFFFF" w:themeColor="background1"/>
                <w:sz w:val="16"/>
                <w:szCs w:val="20"/>
              </w:rPr>
              <w:t>15</w:t>
            </w:r>
          </w:p>
        </w:tc>
        <w:tc>
          <w:tcPr>
            <w:tcW w:w="711" w:type="dxa"/>
            <w:shd w:val="clear" w:color="auto" w:fill="002060"/>
            <w:vAlign w:val="center"/>
            <w:tcPrChange w:id="1616" w:author="Doris Lee" w:date="2021-05-13T17:12:00Z">
              <w:tcPr>
                <w:tcW w:w="711" w:type="dxa"/>
                <w:shd w:val="clear" w:color="auto" w:fill="002060"/>
                <w:vAlign w:val="center"/>
              </w:tcPr>
            </w:tcPrChange>
          </w:tcPr>
          <w:p w14:paraId="75A2DCB1" w14:textId="77777777" w:rsidR="007460E2" w:rsidRPr="00DD4C31" w:rsidRDefault="007460E2" w:rsidP="00045F02">
            <w:pPr>
              <w:jc w:val="center"/>
              <w:rPr>
                <w:color w:val="FFFFFF" w:themeColor="background1"/>
                <w:sz w:val="16"/>
                <w:szCs w:val="20"/>
              </w:rPr>
            </w:pPr>
            <w:r>
              <w:rPr>
                <w:color w:val="FFFFFF" w:themeColor="background1"/>
                <w:sz w:val="16"/>
                <w:szCs w:val="20"/>
              </w:rPr>
              <w:t>16</w:t>
            </w:r>
          </w:p>
        </w:tc>
        <w:tc>
          <w:tcPr>
            <w:tcW w:w="712" w:type="dxa"/>
            <w:shd w:val="clear" w:color="auto" w:fill="002060"/>
            <w:vAlign w:val="center"/>
            <w:tcPrChange w:id="1617" w:author="Doris Lee" w:date="2021-05-13T17:12:00Z">
              <w:tcPr>
                <w:tcW w:w="712" w:type="dxa"/>
                <w:shd w:val="clear" w:color="auto" w:fill="002060"/>
                <w:vAlign w:val="center"/>
              </w:tcPr>
            </w:tcPrChange>
          </w:tcPr>
          <w:p w14:paraId="03F96AA4" w14:textId="77777777" w:rsidR="007460E2" w:rsidRPr="00DD4C31" w:rsidRDefault="007460E2" w:rsidP="00045F02">
            <w:pPr>
              <w:jc w:val="center"/>
              <w:rPr>
                <w:color w:val="FFFFFF" w:themeColor="background1"/>
                <w:sz w:val="16"/>
                <w:szCs w:val="20"/>
              </w:rPr>
            </w:pPr>
            <w:r>
              <w:rPr>
                <w:color w:val="FFFFFF" w:themeColor="background1"/>
                <w:sz w:val="16"/>
                <w:szCs w:val="20"/>
              </w:rPr>
              <w:t>17</w:t>
            </w:r>
          </w:p>
        </w:tc>
        <w:tc>
          <w:tcPr>
            <w:tcW w:w="711" w:type="dxa"/>
            <w:shd w:val="clear" w:color="auto" w:fill="002060"/>
            <w:vAlign w:val="center"/>
            <w:tcPrChange w:id="1618" w:author="Doris Lee" w:date="2021-05-13T17:12:00Z">
              <w:tcPr>
                <w:tcW w:w="711" w:type="dxa"/>
                <w:shd w:val="clear" w:color="auto" w:fill="002060"/>
                <w:vAlign w:val="center"/>
              </w:tcPr>
            </w:tcPrChange>
          </w:tcPr>
          <w:p w14:paraId="127CBE44" w14:textId="77777777" w:rsidR="007460E2" w:rsidRPr="00DD4C31" w:rsidRDefault="007460E2" w:rsidP="00045F02">
            <w:pPr>
              <w:jc w:val="center"/>
              <w:rPr>
                <w:color w:val="FFFFFF" w:themeColor="background1"/>
                <w:sz w:val="16"/>
                <w:szCs w:val="20"/>
              </w:rPr>
            </w:pPr>
            <w:r>
              <w:rPr>
                <w:color w:val="FFFFFF" w:themeColor="background1"/>
                <w:sz w:val="16"/>
                <w:szCs w:val="20"/>
              </w:rPr>
              <w:t>18</w:t>
            </w:r>
          </w:p>
        </w:tc>
        <w:tc>
          <w:tcPr>
            <w:tcW w:w="712" w:type="dxa"/>
            <w:shd w:val="clear" w:color="auto" w:fill="002060"/>
            <w:vAlign w:val="center"/>
            <w:tcPrChange w:id="1619" w:author="Doris Lee" w:date="2021-05-13T17:12:00Z">
              <w:tcPr>
                <w:tcW w:w="712" w:type="dxa"/>
                <w:shd w:val="clear" w:color="auto" w:fill="002060"/>
                <w:vAlign w:val="center"/>
              </w:tcPr>
            </w:tcPrChange>
          </w:tcPr>
          <w:p w14:paraId="569C0261" w14:textId="77777777" w:rsidR="007460E2" w:rsidRPr="00DD4C31" w:rsidRDefault="007460E2" w:rsidP="00045F02">
            <w:pPr>
              <w:jc w:val="center"/>
              <w:rPr>
                <w:color w:val="FFFFFF" w:themeColor="background1"/>
                <w:sz w:val="16"/>
                <w:szCs w:val="20"/>
              </w:rPr>
            </w:pPr>
            <w:r>
              <w:rPr>
                <w:color w:val="FFFFFF" w:themeColor="background1"/>
                <w:sz w:val="16"/>
                <w:szCs w:val="20"/>
              </w:rPr>
              <w:t>19</w:t>
            </w:r>
          </w:p>
        </w:tc>
        <w:tc>
          <w:tcPr>
            <w:tcW w:w="711" w:type="dxa"/>
            <w:shd w:val="clear" w:color="auto" w:fill="002060"/>
            <w:vAlign w:val="center"/>
            <w:tcPrChange w:id="1620" w:author="Doris Lee" w:date="2021-05-13T17:12:00Z">
              <w:tcPr>
                <w:tcW w:w="711" w:type="dxa"/>
                <w:shd w:val="clear" w:color="auto" w:fill="002060"/>
                <w:vAlign w:val="center"/>
              </w:tcPr>
            </w:tcPrChange>
          </w:tcPr>
          <w:p w14:paraId="3A142E9C" w14:textId="77777777" w:rsidR="007460E2" w:rsidRPr="00DD4C31" w:rsidRDefault="007460E2" w:rsidP="00045F02">
            <w:pPr>
              <w:jc w:val="center"/>
              <w:rPr>
                <w:color w:val="FFFFFF" w:themeColor="background1"/>
                <w:sz w:val="16"/>
                <w:szCs w:val="20"/>
              </w:rPr>
            </w:pPr>
            <w:r>
              <w:rPr>
                <w:color w:val="FFFFFF" w:themeColor="background1"/>
                <w:sz w:val="16"/>
                <w:szCs w:val="20"/>
              </w:rPr>
              <w:t>20</w:t>
            </w:r>
          </w:p>
        </w:tc>
      </w:tr>
      <w:tr w:rsidR="007460E2" w14:paraId="41E801D5" w14:textId="77777777" w:rsidTr="00121CBE">
        <w:tc>
          <w:tcPr>
            <w:tcW w:w="1524" w:type="dxa"/>
            <w:tcBorders>
              <w:top w:val="nil"/>
              <w:left w:val="nil"/>
              <w:bottom w:val="nil"/>
              <w:right w:val="single" w:sz="4" w:space="0" w:color="auto"/>
            </w:tcBorders>
            <w:shd w:val="clear" w:color="auto" w:fill="auto"/>
            <w:tcPrChange w:id="1621" w:author="Doris Lee" w:date="2021-05-13T17:12:00Z">
              <w:tcPr>
                <w:tcW w:w="1524" w:type="dxa"/>
              </w:tcPr>
            </w:tcPrChange>
          </w:tcPr>
          <w:p w14:paraId="2B5FEFFE" w14:textId="04D8E0E7" w:rsidR="007460E2" w:rsidRPr="00DD4C31" w:rsidRDefault="007460E2" w:rsidP="00045F02">
            <w:pPr>
              <w:rPr>
                <w:sz w:val="16"/>
                <w:szCs w:val="20"/>
              </w:rPr>
            </w:pPr>
            <w:del w:id="1622" w:author="Doris Lee" w:date="2021-05-13T17:12:00Z">
              <w:r w:rsidRPr="00DD4C31" w:rsidDel="00121CBE">
                <w:rPr>
                  <w:sz w:val="16"/>
                  <w:szCs w:val="20"/>
                </w:rPr>
                <w:delText>Cost per Mile, Total</w:delText>
              </w:r>
            </w:del>
          </w:p>
        </w:tc>
        <w:tc>
          <w:tcPr>
            <w:tcW w:w="711" w:type="dxa"/>
            <w:tcBorders>
              <w:left w:val="single" w:sz="4" w:space="0" w:color="auto"/>
            </w:tcBorders>
            <w:vAlign w:val="bottom"/>
            <w:tcPrChange w:id="1623" w:author="Doris Lee" w:date="2021-05-13T17:12:00Z">
              <w:tcPr>
                <w:tcW w:w="711" w:type="dxa"/>
                <w:vAlign w:val="bottom"/>
              </w:tcPr>
            </w:tcPrChange>
          </w:tcPr>
          <w:p w14:paraId="1A86BC71" w14:textId="77777777" w:rsidR="007460E2" w:rsidRPr="00DD4C31" w:rsidRDefault="007460E2" w:rsidP="00045F02">
            <w:pPr>
              <w:jc w:val="right"/>
              <w:rPr>
                <w:sz w:val="16"/>
                <w:szCs w:val="20"/>
              </w:rPr>
            </w:pPr>
            <w:r>
              <w:rPr>
                <w:sz w:val="16"/>
                <w:szCs w:val="16"/>
              </w:rPr>
              <w:t>$3.10</w:t>
            </w:r>
          </w:p>
        </w:tc>
        <w:tc>
          <w:tcPr>
            <w:tcW w:w="711" w:type="dxa"/>
            <w:vAlign w:val="bottom"/>
            <w:tcPrChange w:id="1624" w:author="Doris Lee" w:date="2021-05-13T17:12:00Z">
              <w:tcPr>
                <w:tcW w:w="711" w:type="dxa"/>
                <w:vAlign w:val="bottom"/>
              </w:tcPr>
            </w:tcPrChange>
          </w:tcPr>
          <w:p w14:paraId="3DF7F45F" w14:textId="77777777" w:rsidR="007460E2" w:rsidRPr="00DD4C31" w:rsidRDefault="007460E2" w:rsidP="00045F02">
            <w:pPr>
              <w:jc w:val="right"/>
              <w:rPr>
                <w:sz w:val="16"/>
                <w:szCs w:val="20"/>
              </w:rPr>
            </w:pPr>
            <w:r w:rsidRPr="00DD4C31">
              <w:rPr>
                <w:sz w:val="16"/>
                <w:szCs w:val="16"/>
              </w:rPr>
              <w:t>$2.9</w:t>
            </w:r>
            <w:r>
              <w:rPr>
                <w:sz w:val="16"/>
                <w:szCs w:val="16"/>
              </w:rPr>
              <w:t>0</w:t>
            </w:r>
            <w:r w:rsidRPr="00DD4C31">
              <w:rPr>
                <w:sz w:val="16"/>
                <w:szCs w:val="16"/>
              </w:rPr>
              <w:t xml:space="preserve"> </w:t>
            </w:r>
          </w:p>
        </w:tc>
        <w:tc>
          <w:tcPr>
            <w:tcW w:w="712" w:type="dxa"/>
            <w:vAlign w:val="bottom"/>
            <w:tcPrChange w:id="1625" w:author="Doris Lee" w:date="2021-05-13T17:12:00Z">
              <w:tcPr>
                <w:tcW w:w="712" w:type="dxa"/>
                <w:vAlign w:val="bottom"/>
              </w:tcPr>
            </w:tcPrChange>
          </w:tcPr>
          <w:p w14:paraId="6C66B8A0" w14:textId="77777777" w:rsidR="007460E2" w:rsidRPr="00DD4C31" w:rsidRDefault="007460E2" w:rsidP="00045F02">
            <w:pPr>
              <w:jc w:val="right"/>
              <w:rPr>
                <w:sz w:val="16"/>
                <w:szCs w:val="20"/>
              </w:rPr>
            </w:pPr>
            <w:r w:rsidRPr="00DD4C31">
              <w:rPr>
                <w:sz w:val="16"/>
                <w:szCs w:val="16"/>
              </w:rPr>
              <w:t>$2.8</w:t>
            </w:r>
            <w:r>
              <w:rPr>
                <w:sz w:val="16"/>
                <w:szCs w:val="16"/>
              </w:rPr>
              <w:t>0</w:t>
            </w:r>
            <w:r w:rsidRPr="00DD4C31">
              <w:rPr>
                <w:sz w:val="16"/>
                <w:szCs w:val="16"/>
              </w:rPr>
              <w:t xml:space="preserve"> </w:t>
            </w:r>
          </w:p>
        </w:tc>
        <w:tc>
          <w:tcPr>
            <w:tcW w:w="711" w:type="dxa"/>
            <w:vAlign w:val="bottom"/>
            <w:tcPrChange w:id="1626" w:author="Doris Lee" w:date="2021-05-13T17:12:00Z">
              <w:tcPr>
                <w:tcW w:w="711" w:type="dxa"/>
                <w:vAlign w:val="bottom"/>
              </w:tcPr>
            </w:tcPrChange>
          </w:tcPr>
          <w:p w14:paraId="3BC5C358" w14:textId="77777777" w:rsidR="007460E2" w:rsidRPr="00DD4C31" w:rsidRDefault="007460E2" w:rsidP="00045F02">
            <w:pPr>
              <w:jc w:val="right"/>
              <w:rPr>
                <w:sz w:val="16"/>
                <w:szCs w:val="20"/>
              </w:rPr>
            </w:pPr>
            <w:r w:rsidRPr="00DD4C31">
              <w:rPr>
                <w:sz w:val="16"/>
                <w:szCs w:val="16"/>
              </w:rPr>
              <w:t>$2.7</w:t>
            </w:r>
            <w:r>
              <w:rPr>
                <w:sz w:val="16"/>
                <w:szCs w:val="16"/>
              </w:rPr>
              <w:t>0</w:t>
            </w:r>
            <w:r w:rsidRPr="00DD4C31">
              <w:rPr>
                <w:sz w:val="16"/>
                <w:szCs w:val="16"/>
              </w:rPr>
              <w:t xml:space="preserve"> </w:t>
            </w:r>
          </w:p>
        </w:tc>
        <w:tc>
          <w:tcPr>
            <w:tcW w:w="712" w:type="dxa"/>
            <w:vAlign w:val="bottom"/>
            <w:tcPrChange w:id="1627" w:author="Doris Lee" w:date="2021-05-13T17:12:00Z">
              <w:tcPr>
                <w:tcW w:w="712" w:type="dxa"/>
                <w:vAlign w:val="bottom"/>
              </w:tcPr>
            </w:tcPrChange>
          </w:tcPr>
          <w:p w14:paraId="2CE3CC21" w14:textId="77777777" w:rsidR="007460E2" w:rsidRPr="00DD4C31" w:rsidRDefault="007460E2" w:rsidP="00045F02">
            <w:pPr>
              <w:jc w:val="right"/>
              <w:rPr>
                <w:sz w:val="16"/>
                <w:szCs w:val="20"/>
              </w:rPr>
            </w:pPr>
            <w:r w:rsidRPr="00DD4C31">
              <w:rPr>
                <w:sz w:val="16"/>
                <w:szCs w:val="16"/>
              </w:rPr>
              <w:t>$2.5</w:t>
            </w:r>
            <w:r>
              <w:rPr>
                <w:sz w:val="16"/>
                <w:szCs w:val="16"/>
              </w:rPr>
              <w:t>0</w:t>
            </w:r>
            <w:r w:rsidRPr="00DD4C31">
              <w:rPr>
                <w:sz w:val="16"/>
                <w:szCs w:val="16"/>
              </w:rPr>
              <w:t xml:space="preserve"> </w:t>
            </w:r>
          </w:p>
        </w:tc>
        <w:tc>
          <w:tcPr>
            <w:tcW w:w="711" w:type="dxa"/>
            <w:vAlign w:val="bottom"/>
            <w:tcPrChange w:id="1628" w:author="Doris Lee" w:date="2021-05-13T17:12:00Z">
              <w:tcPr>
                <w:tcW w:w="711" w:type="dxa"/>
                <w:vAlign w:val="bottom"/>
              </w:tcPr>
            </w:tcPrChange>
          </w:tcPr>
          <w:p w14:paraId="3A1ADA91" w14:textId="77777777" w:rsidR="007460E2" w:rsidRPr="00DD4C31" w:rsidRDefault="007460E2" w:rsidP="00045F02">
            <w:pPr>
              <w:jc w:val="right"/>
              <w:rPr>
                <w:sz w:val="16"/>
                <w:szCs w:val="20"/>
              </w:rPr>
            </w:pPr>
            <w:r w:rsidRPr="00DD4C31">
              <w:rPr>
                <w:sz w:val="16"/>
                <w:szCs w:val="16"/>
              </w:rPr>
              <w:t>$2.4</w:t>
            </w:r>
            <w:r>
              <w:rPr>
                <w:sz w:val="16"/>
                <w:szCs w:val="16"/>
              </w:rPr>
              <w:t>0</w:t>
            </w:r>
            <w:r w:rsidRPr="00DD4C31">
              <w:rPr>
                <w:sz w:val="16"/>
                <w:szCs w:val="16"/>
              </w:rPr>
              <w:t xml:space="preserve"> </w:t>
            </w:r>
          </w:p>
        </w:tc>
        <w:tc>
          <w:tcPr>
            <w:tcW w:w="712" w:type="dxa"/>
            <w:vAlign w:val="bottom"/>
            <w:tcPrChange w:id="1629" w:author="Doris Lee" w:date="2021-05-13T17:12:00Z">
              <w:tcPr>
                <w:tcW w:w="712" w:type="dxa"/>
                <w:vAlign w:val="bottom"/>
              </w:tcPr>
            </w:tcPrChange>
          </w:tcPr>
          <w:p w14:paraId="333FB894" w14:textId="77777777" w:rsidR="007460E2" w:rsidRPr="00DD4C31" w:rsidRDefault="007460E2" w:rsidP="00045F02">
            <w:pPr>
              <w:jc w:val="right"/>
              <w:rPr>
                <w:sz w:val="16"/>
                <w:szCs w:val="20"/>
              </w:rPr>
            </w:pPr>
            <w:r w:rsidRPr="00DD4C31">
              <w:rPr>
                <w:sz w:val="16"/>
                <w:szCs w:val="16"/>
              </w:rPr>
              <w:t>$2.3</w:t>
            </w:r>
            <w:r>
              <w:rPr>
                <w:sz w:val="16"/>
                <w:szCs w:val="16"/>
              </w:rPr>
              <w:t>0</w:t>
            </w:r>
            <w:r w:rsidRPr="00DD4C31">
              <w:rPr>
                <w:sz w:val="16"/>
                <w:szCs w:val="16"/>
              </w:rPr>
              <w:t xml:space="preserve"> </w:t>
            </w:r>
          </w:p>
        </w:tc>
        <w:tc>
          <w:tcPr>
            <w:tcW w:w="711" w:type="dxa"/>
            <w:vAlign w:val="bottom"/>
            <w:tcPrChange w:id="1630" w:author="Doris Lee" w:date="2021-05-13T17:12:00Z">
              <w:tcPr>
                <w:tcW w:w="711" w:type="dxa"/>
                <w:vAlign w:val="bottom"/>
              </w:tcPr>
            </w:tcPrChange>
          </w:tcPr>
          <w:p w14:paraId="2E98DFAE" w14:textId="77777777" w:rsidR="007460E2" w:rsidRPr="00235BD7" w:rsidRDefault="007460E2" w:rsidP="00045F02">
            <w:pPr>
              <w:jc w:val="right"/>
              <w:rPr>
                <w:sz w:val="16"/>
                <w:szCs w:val="20"/>
              </w:rPr>
            </w:pPr>
            <w:r w:rsidRPr="00486982">
              <w:rPr>
                <w:sz w:val="16"/>
                <w:szCs w:val="16"/>
              </w:rPr>
              <w:t>$2.20</w:t>
            </w:r>
            <w:r w:rsidRPr="00235BD7">
              <w:rPr>
                <w:sz w:val="16"/>
                <w:szCs w:val="16"/>
              </w:rPr>
              <w:t xml:space="preserve"> </w:t>
            </w:r>
          </w:p>
        </w:tc>
        <w:tc>
          <w:tcPr>
            <w:tcW w:w="712" w:type="dxa"/>
            <w:vAlign w:val="bottom"/>
            <w:tcPrChange w:id="1631" w:author="Doris Lee" w:date="2021-05-13T17:12:00Z">
              <w:tcPr>
                <w:tcW w:w="712" w:type="dxa"/>
                <w:vAlign w:val="bottom"/>
              </w:tcPr>
            </w:tcPrChange>
          </w:tcPr>
          <w:p w14:paraId="39C9EEDA" w14:textId="77777777" w:rsidR="007460E2" w:rsidRPr="00235BD7" w:rsidRDefault="007460E2" w:rsidP="00045F02">
            <w:pPr>
              <w:jc w:val="right"/>
              <w:rPr>
                <w:sz w:val="16"/>
                <w:szCs w:val="20"/>
              </w:rPr>
            </w:pPr>
            <w:r w:rsidRPr="00235BD7">
              <w:rPr>
                <w:sz w:val="16"/>
                <w:szCs w:val="16"/>
              </w:rPr>
              <w:t xml:space="preserve">$2.20 </w:t>
            </w:r>
          </w:p>
        </w:tc>
        <w:tc>
          <w:tcPr>
            <w:tcW w:w="711" w:type="dxa"/>
            <w:vAlign w:val="bottom"/>
            <w:tcPrChange w:id="1632" w:author="Doris Lee" w:date="2021-05-13T17:12:00Z">
              <w:tcPr>
                <w:tcW w:w="711" w:type="dxa"/>
                <w:vAlign w:val="bottom"/>
              </w:tcPr>
            </w:tcPrChange>
          </w:tcPr>
          <w:p w14:paraId="12DCF677" w14:textId="77777777" w:rsidR="007460E2" w:rsidRPr="00486982" w:rsidRDefault="007460E2" w:rsidP="00045F02">
            <w:pPr>
              <w:jc w:val="right"/>
              <w:rPr>
                <w:sz w:val="16"/>
                <w:szCs w:val="20"/>
              </w:rPr>
            </w:pPr>
            <w:r w:rsidRPr="00235BD7">
              <w:rPr>
                <w:sz w:val="16"/>
                <w:szCs w:val="16"/>
                <w:rPrChange w:id="1633" w:author="Doris Lee" w:date="2021-05-13T14:48:00Z">
                  <w:rPr>
                    <w:sz w:val="16"/>
                    <w:szCs w:val="16"/>
                    <w:highlight w:val="yellow"/>
                  </w:rPr>
                </w:rPrChange>
              </w:rPr>
              <w:t>$2.00</w:t>
            </w:r>
            <w:r w:rsidRPr="00486982">
              <w:rPr>
                <w:sz w:val="16"/>
                <w:szCs w:val="16"/>
              </w:rPr>
              <w:t xml:space="preserve"> </w:t>
            </w:r>
          </w:p>
        </w:tc>
      </w:tr>
    </w:tbl>
    <w:p w14:paraId="7C9B109B" w14:textId="77777777" w:rsidR="007460E2" w:rsidRPr="00FC6FAE" w:rsidRDefault="007460E2" w:rsidP="007460E2"/>
    <w:p w14:paraId="63D90E68" w14:textId="77777777" w:rsidR="007460E2" w:rsidRDefault="007460E2" w:rsidP="007460E2">
      <w:pPr>
        <w:pStyle w:val="Heading4"/>
      </w:pPr>
      <w:r>
        <w:t>Trolley Buses</w:t>
      </w:r>
    </w:p>
    <w:p w14:paraId="190A8E9D" w14:textId="77777777" w:rsidR="007460E2" w:rsidRDefault="007460E2" w:rsidP="007460E2">
      <w:r>
        <w:t xml:space="preserve">There are four classifications of trolley buses: 8-year rebuilt, 12-year, 15-year, and 16-year. The 12-year is presented as representative for this bus type as the other three have incomplete records and signs of assets being recoded over time. This evidence includes significant changes in the number of buses included in a category and vehicles where the first record is from year 15 of the vehicle life. The 12-year category provides the best available information for evaluating useful life. </w:t>
      </w:r>
    </w:p>
    <w:p w14:paraId="450DE6EA" w14:textId="5DAE6082" w:rsidR="007460E2" w:rsidRPr="009D21BC" w:rsidRDefault="007E5607" w:rsidP="007460E2">
      <w:ins w:id="1634" w:author="Doris Lee" w:date="2021-05-13T14:49:00Z">
        <w:r w:rsidRPr="00486982">
          <w:rPr>
            <w:b/>
            <w:bCs/>
          </w:rPr>
          <w:fldChar w:fldCharType="begin"/>
        </w:r>
        <w:r w:rsidRPr="007E5607">
          <w:rPr>
            <w:b/>
            <w:bCs/>
          </w:rPr>
          <w:instrText xml:space="preserve"> REF _Ref71809790 \h </w:instrText>
        </w:r>
      </w:ins>
      <w:r w:rsidRPr="007E5607">
        <w:rPr>
          <w:b/>
          <w:bCs/>
          <w:rPrChange w:id="1635" w:author="Doris Lee" w:date="2021-05-13T14:49:00Z">
            <w:rPr/>
          </w:rPrChange>
        </w:rPr>
        <w:instrText xml:space="preserve"> \* MERGEFORMAT </w:instrText>
      </w:r>
      <w:r w:rsidRPr="00486982">
        <w:rPr>
          <w:b/>
          <w:bCs/>
        </w:rPr>
      </w:r>
      <w:r w:rsidRPr="00486982">
        <w:rPr>
          <w:b/>
          <w:bCs/>
          <w:rPrChange w:id="1636" w:author="Doris Lee" w:date="2021-05-13T14:49:00Z">
            <w:rPr>
              <w:b/>
              <w:bCs/>
            </w:rPr>
          </w:rPrChange>
        </w:rPr>
        <w:fldChar w:fldCharType="separate"/>
      </w:r>
      <w:ins w:id="1637" w:author="Doris Lee" w:date="2021-05-13T14:49:00Z">
        <w:r w:rsidRPr="007E5607">
          <w:rPr>
            <w:b/>
            <w:bCs/>
            <w:rPrChange w:id="1638" w:author="Doris Lee" w:date="2021-05-13T14:49:00Z">
              <w:rPr/>
            </w:rPrChange>
          </w:rPr>
          <w:t xml:space="preserve">Figure </w:t>
        </w:r>
        <w:r w:rsidRPr="007E5607">
          <w:rPr>
            <w:b/>
            <w:bCs/>
            <w:noProof/>
            <w:rPrChange w:id="1639" w:author="Doris Lee" w:date="2021-05-13T14:49:00Z">
              <w:rPr>
                <w:noProof/>
              </w:rPr>
            </w:rPrChange>
          </w:rPr>
          <w:t>3</w:t>
        </w:r>
        <w:r w:rsidRPr="007E5607">
          <w:rPr>
            <w:b/>
            <w:bCs/>
            <w:rPrChange w:id="1640" w:author="Doris Lee" w:date="2021-05-13T14:49:00Z">
              <w:rPr/>
            </w:rPrChange>
          </w:rPr>
          <w:noBreakHyphen/>
        </w:r>
        <w:r w:rsidRPr="007E5607">
          <w:rPr>
            <w:b/>
            <w:bCs/>
            <w:noProof/>
            <w:rPrChange w:id="1641" w:author="Doris Lee" w:date="2021-05-13T14:49:00Z">
              <w:rPr>
                <w:noProof/>
              </w:rPr>
            </w:rPrChange>
          </w:rPr>
          <w:t>15</w:t>
        </w:r>
        <w:r w:rsidRPr="00486982">
          <w:rPr>
            <w:b/>
            <w:bCs/>
          </w:rPr>
          <w:fldChar w:fldCharType="end"/>
        </w:r>
        <w:r>
          <w:rPr>
            <w:b/>
            <w:bCs/>
          </w:rPr>
          <w:t xml:space="preserve"> </w:t>
        </w:r>
      </w:ins>
      <w:del w:id="1642" w:author="Doris Lee" w:date="2021-05-13T14:49:00Z">
        <w:r w:rsidR="007460E2" w:rsidRPr="009C1429" w:rsidDel="007E5607">
          <w:rPr>
            <w:b/>
            <w:bCs/>
          </w:rPr>
          <w:delText>Figure 3-1</w:delText>
        </w:r>
        <w:r w:rsidR="007460E2" w:rsidDel="007E5607">
          <w:rPr>
            <w:b/>
            <w:bCs/>
          </w:rPr>
          <w:delText>4</w:delText>
        </w:r>
        <w:r w:rsidR="007460E2" w:rsidDel="007E5607">
          <w:delText xml:space="preserve"> </w:delText>
        </w:r>
      </w:del>
      <w:r w:rsidR="007460E2">
        <w:t xml:space="preserve">shows the total cost per mile data in </w:t>
      </w:r>
      <w:ins w:id="1643" w:author="Doris Lee" w:date="2021-05-13T14:49:00Z">
        <w:r w:rsidRPr="007E5607">
          <w:rPr>
            <w:b/>
            <w:bCs/>
            <w:rPrChange w:id="1644" w:author="Doris Lee" w:date="2021-05-13T14:49:00Z">
              <w:rPr/>
            </w:rPrChange>
          </w:rPr>
          <w:fldChar w:fldCharType="begin"/>
        </w:r>
        <w:r w:rsidRPr="007E5607">
          <w:rPr>
            <w:b/>
            <w:bCs/>
            <w:rPrChange w:id="1645" w:author="Doris Lee" w:date="2021-05-13T14:49:00Z">
              <w:rPr/>
            </w:rPrChange>
          </w:rPr>
          <w:instrText xml:space="preserve"> REF _Ref71809772 \h </w:instrText>
        </w:r>
      </w:ins>
      <w:r>
        <w:rPr>
          <w:b/>
          <w:bCs/>
        </w:rPr>
        <w:instrText xml:space="preserve"> \* MERGEFORMAT </w:instrText>
      </w:r>
      <w:r w:rsidRPr="007E5607">
        <w:rPr>
          <w:b/>
          <w:bCs/>
          <w:rPrChange w:id="1646" w:author="Doris Lee" w:date="2021-05-13T14:49:00Z">
            <w:rPr>
              <w:b/>
              <w:bCs/>
            </w:rPr>
          </w:rPrChange>
        </w:rPr>
      </w:r>
      <w:r w:rsidRPr="007E5607">
        <w:rPr>
          <w:b/>
          <w:bCs/>
          <w:rPrChange w:id="1647" w:author="Doris Lee" w:date="2021-05-13T14:49:00Z">
            <w:rPr/>
          </w:rPrChange>
        </w:rPr>
        <w:fldChar w:fldCharType="separate"/>
      </w:r>
      <w:ins w:id="1648" w:author="Doris Lee" w:date="2021-05-13T14:49:00Z">
        <w:r w:rsidRPr="007E5607">
          <w:rPr>
            <w:b/>
            <w:bCs/>
            <w:rPrChange w:id="1649" w:author="Doris Lee" w:date="2021-05-13T14:49:00Z">
              <w:rPr/>
            </w:rPrChange>
          </w:rPr>
          <w:t xml:space="preserve">Table </w:t>
        </w:r>
        <w:r w:rsidRPr="007E5607">
          <w:rPr>
            <w:b/>
            <w:bCs/>
            <w:noProof/>
            <w:rPrChange w:id="1650" w:author="Doris Lee" w:date="2021-05-13T14:49:00Z">
              <w:rPr>
                <w:noProof/>
              </w:rPr>
            </w:rPrChange>
          </w:rPr>
          <w:t>3</w:t>
        </w:r>
        <w:r w:rsidRPr="007E5607">
          <w:rPr>
            <w:b/>
            <w:bCs/>
            <w:rPrChange w:id="1651" w:author="Doris Lee" w:date="2021-05-13T14:49:00Z">
              <w:rPr/>
            </w:rPrChange>
          </w:rPr>
          <w:noBreakHyphen/>
        </w:r>
        <w:r w:rsidRPr="007E5607">
          <w:rPr>
            <w:b/>
            <w:bCs/>
            <w:noProof/>
            <w:rPrChange w:id="1652" w:author="Doris Lee" w:date="2021-05-13T14:49:00Z">
              <w:rPr>
                <w:noProof/>
              </w:rPr>
            </w:rPrChange>
          </w:rPr>
          <w:t>4</w:t>
        </w:r>
        <w:r w:rsidRPr="007E5607">
          <w:rPr>
            <w:b/>
            <w:bCs/>
            <w:rPrChange w:id="1653" w:author="Doris Lee" w:date="2021-05-13T14:49:00Z">
              <w:rPr/>
            </w:rPrChange>
          </w:rPr>
          <w:fldChar w:fldCharType="end"/>
        </w:r>
      </w:ins>
      <w:del w:id="1654" w:author="Doris Lee" w:date="2021-05-13T14:49:00Z">
        <w:r w:rsidR="007460E2" w:rsidRPr="009C1429" w:rsidDel="007E5607">
          <w:rPr>
            <w:b/>
            <w:bCs/>
          </w:rPr>
          <w:delText>Table 3-</w:delText>
        </w:r>
        <w:r w:rsidR="007460E2" w:rsidDel="007E5607">
          <w:rPr>
            <w:b/>
            <w:bCs/>
          </w:rPr>
          <w:delText>3</w:delText>
        </w:r>
      </w:del>
      <w:r w:rsidR="007460E2">
        <w:t xml:space="preserve"> visually.</w:t>
      </w:r>
    </w:p>
    <w:p w14:paraId="41607C98" w14:textId="5813FF72" w:rsidR="007460E2" w:rsidRPr="009C1429" w:rsidRDefault="007460E2" w:rsidP="007460E2">
      <w:pPr>
        <w:pStyle w:val="Caption"/>
        <w:jc w:val="center"/>
      </w:pPr>
      <w:bookmarkStart w:id="1655" w:name="_Ref71809790"/>
      <w:r>
        <w:t xml:space="preserve">Figure </w:t>
      </w:r>
      <w:ins w:id="1656" w:author="Doris Lee" w:date="2021-05-17T10:12:00Z">
        <w:r w:rsidR="0035567E">
          <w:fldChar w:fldCharType="begin"/>
        </w:r>
        <w:r w:rsidR="0035567E">
          <w:instrText xml:space="preserve"> STYLEREF 1 \s </w:instrText>
        </w:r>
      </w:ins>
      <w:r w:rsidR="0035567E">
        <w:fldChar w:fldCharType="separate"/>
      </w:r>
      <w:r w:rsidR="0035567E">
        <w:rPr>
          <w:noProof/>
        </w:rPr>
        <w:t>3</w:t>
      </w:r>
      <w:ins w:id="1657"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1658" w:author="Doris Lee" w:date="2021-05-17T10:12:00Z">
        <w:r w:rsidR="0035567E">
          <w:rPr>
            <w:noProof/>
          </w:rPr>
          <w:t>14</w:t>
        </w:r>
        <w:r w:rsidR="0035567E">
          <w:fldChar w:fldCharType="end"/>
        </w:r>
      </w:ins>
      <w:bookmarkEnd w:id="1655"/>
      <w:del w:id="1659" w:author="Doris Lee" w:date="2021-05-12T17:15:00Z">
        <w:r w:rsidDel="007460E2">
          <w:fldChar w:fldCharType="begin"/>
        </w:r>
        <w:r w:rsidDel="007460E2">
          <w:delInstrText xml:space="preserve"> STYLEREF 1 \s </w:delInstrText>
        </w:r>
        <w:r w:rsidDel="007460E2">
          <w:fldChar w:fldCharType="separate"/>
        </w:r>
        <w:r w:rsidDel="007460E2">
          <w:rPr>
            <w:noProof/>
          </w:rPr>
          <w:delText>3</w:delText>
        </w:r>
        <w:r w:rsidDel="007460E2">
          <w:rPr>
            <w:noProof/>
          </w:rPr>
          <w:fldChar w:fldCharType="end"/>
        </w:r>
        <w:r w:rsidDel="007460E2">
          <w:noBreakHyphen/>
        </w:r>
        <w:r w:rsidDel="007460E2">
          <w:fldChar w:fldCharType="begin"/>
        </w:r>
        <w:r w:rsidDel="007460E2">
          <w:delInstrText xml:space="preserve"> SEQ Figure \* ARABIC \s 1 </w:delInstrText>
        </w:r>
        <w:r w:rsidDel="007460E2">
          <w:fldChar w:fldCharType="separate"/>
        </w:r>
        <w:r w:rsidDel="007460E2">
          <w:rPr>
            <w:noProof/>
          </w:rPr>
          <w:delText>14</w:delText>
        </w:r>
        <w:r w:rsidDel="007460E2">
          <w:rPr>
            <w:noProof/>
          </w:rPr>
          <w:fldChar w:fldCharType="end"/>
        </w:r>
      </w:del>
      <w:r>
        <w:t>: Average Total Cost of Ownership per Mile, 12-Year Tolley Buses</w:t>
      </w:r>
    </w:p>
    <w:p w14:paraId="2D98A80A" w14:textId="77777777" w:rsidR="007460E2" w:rsidRDefault="007460E2" w:rsidP="007460E2">
      <w:r>
        <w:rPr>
          <w:noProof/>
        </w:rPr>
        <w:drawing>
          <wp:inline distT="0" distB="0" distL="0" distR="0" wp14:anchorId="1E2BA52B" wp14:editId="0B6C3126">
            <wp:extent cx="5943600" cy="15157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15745"/>
                    </a:xfrm>
                    <a:prstGeom prst="rect">
                      <a:avLst/>
                    </a:prstGeom>
                  </pic:spPr>
                </pic:pic>
              </a:graphicData>
            </a:graphic>
          </wp:inline>
        </w:drawing>
      </w:r>
    </w:p>
    <w:p w14:paraId="547352C9" w14:textId="77777777" w:rsidR="007460E2" w:rsidRDefault="007460E2" w:rsidP="007460E2">
      <w:pPr>
        <w:pStyle w:val="Caption"/>
        <w:jc w:val="center"/>
      </w:pPr>
      <w:bookmarkStart w:id="1660" w:name="_Ref71809772"/>
      <w:r>
        <w:t xml:space="preserve">Table </w:t>
      </w:r>
      <w:fldSimple w:instr=" STYLEREF 1 \s ">
        <w:r>
          <w:rPr>
            <w:noProof/>
          </w:rPr>
          <w:t>3</w:t>
        </w:r>
      </w:fldSimple>
      <w:r>
        <w:noBreakHyphen/>
      </w:r>
      <w:fldSimple w:instr=" SEQ Table \* ARABIC \s 1 ">
        <w:r>
          <w:rPr>
            <w:noProof/>
          </w:rPr>
          <w:t>4</w:t>
        </w:r>
      </w:fldSimple>
      <w:bookmarkEnd w:id="1660"/>
      <w:r>
        <w:t>: Total Cost per Mile, 12-Year Tolley Buses</w:t>
      </w:r>
    </w:p>
    <w:tbl>
      <w:tblPr>
        <w:tblStyle w:val="TableGrid"/>
        <w:tblW w:w="9805" w:type="dxa"/>
        <w:tblLayout w:type="fixed"/>
        <w:tblLook w:val="04A0" w:firstRow="1" w:lastRow="0" w:firstColumn="1" w:lastColumn="0" w:noHBand="0" w:noVBand="1"/>
        <w:tblPrChange w:id="1661" w:author="Doris Lee" w:date="2021-05-13T17:14:00Z">
          <w:tblPr>
            <w:tblStyle w:val="TableGrid"/>
            <w:tblW w:w="9805" w:type="dxa"/>
            <w:tblLayout w:type="fixed"/>
            <w:tblLook w:val="04A0" w:firstRow="1" w:lastRow="0" w:firstColumn="1" w:lastColumn="0" w:noHBand="0" w:noVBand="1"/>
          </w:tblPr>
        </w:tblPrChange>
      </w:tblPr>
      <w:tblGrid>
        <w:gridCol w:w="1525"/>
        <w:gridCol w:w="752"/>
        <w:gridCol w:w="753"/>
        <w:gridCol w:w="753"/>
        <w:gridCol w:w="752"/>
        <w:gridCol w:w="753"/>
        <w:gridCol w:w="753"/>
        <w:gridCol w:w="753"/>
        <w:gridCol w:w="752"/>
        <w:gridCol w:w="753"/>
        <w:gridCol w:w="753"/>
        <w:gridCol w:w="753"/>
        <w:tblGridChange w:id="1662">
          <w:tblGrid>
            <w:gridCol w:w="1525"/>
            <w:gridCol w:w="752"/>
            <w:gridCol w:w="753"/>
            <w:gridCol w:w="753"/>
            <w:gridCol w:w="752"/>
            <w:gridCol w:w="753"/>
            <w:gridCol w:w="753"/>
            <w:gridCol w:w="753"/>
            <w:gridCol w:w="752"/>
            <w:gridCol w:w="753"/>
            <w:gridCol w:w="753"/>
            <w:gridCol w:w="753"/>
          </w:tblGrid>
        </w:tblGridChange>
      </w:tblGrid>
      <w:tr w:rsidR="007460E2" w14:paraId="03D4ACD6" w14:textId="77777777" w:rsidTr="001354A0">
        <w:tc>
          <w:tcPr>
            <w:tcW w:w="1525" w:type="dxa"/>
            <w:tcBorders>
              <w:bottom w:val="single" w:sz="4" w:space="0" w:color="auto"/>
            </w:tcBorders>
            <w:shd w:val="clear" w:color="auto" w:fill="002060"/>
            <w:tcPrChange w:id="1663" w:author="Doris Lee" w:date="2021-05-13T17:14:00Z">
              <w:tcPr>
                <w:tcW w:w="1525" w:type="dxa"/>
                <w:shd w:val="clear" w:color="auto" w:fill="002060"/>
              </w:tcPr>
            </w:tcPrChange>
          </w:tcPr>
          <w:p w14:paraId="673BC9FA" w14:textId="77777777" w:rsidR="007460E2" w:rsidRPr="00DD4C31" w:rsidRDefault="007460E2" w:rsidP="00045F02">
            <w:pPr>
              <w:rPr>
                <w:color w:val="FFFFFF" w:themeColor="background1"/>
                <w:sz w:val="16"/>
                <w:szCs w:val="20"/>
              </w:rPr>
            </w:pPr>
            <w:r w:rsidRPr="00DD4C31">
              <w:rPr>
                <w:color w:val="FFFFFF" w:themeColor="background1"/>
                <w:sz w:val="16"/>
                <w:szCs w:val="20"/>
              </w:rPr>
              <w:t>Vehicle Age</w:t>
            </w:r>
          </w:p>
        </w:tc>
        <w:tc>
          <w:tcPr>
            <w:tcW w:w="752" w:type="dxa"/>
            <w:shd w:val="clear" w:color="auto" w:fill="002060"/>
            <w:vAlign w:val="center"/>
            <w:tcPrChange w:id="1664" w:author="Doris Lee" w:date="2021-05-13T17:14:00Z">
              <w:tcPr>
                <w:tcW w:w="752" w:type="dxa"/>
                <w:shd w:val="clear" w:color="auto" w:fill="002060"/>
                <w:vAlign w:val="center"/>
              </w:tcPr>
            </w:tcPrChange>
          </w:tcPr>
          <w:p w14:paraId="7BC0574E"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0</w:t>
            </w:r>
          </w:p>
        </w:tc>
        <w:tc>
          <w:tcPr>
            <w:tcW w:w="753" w:type="dxa"/>
            <w:shd w:val="clear" w:color="auto" w:fill="002060"/>
            <w:vAlign w:val="center"/>
            <w:tcPrChange w:id="1665" w:author="Doris Lee" w:date="2021-05-13T17:14:00Z">
              <w:tcPr>
                <w:tcW w:w="753" w:type="dxa"/>
                <w:shd w:val="clear" w:color="auto" w:fill="002060"/>
                <w:vAlign w:val="center"/>
              </w:tcPr>
            </w:tcPrChange>
          </w:tcPr>
          <w:p w14:paraId="1CE24339"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1</w:t>
            </w:r>
          </w:p>
        </w:tc>
        <w:tc>
          <w:tcPr>
            <w:tcW w:w="753" w:type="dxa"/>
            <w:shd w:val="clear" w:color="auto" w:fill="002060"/>
            <w:vAlign w:val="center"/>
            <w:tcPrChange w:id="1666" w:author="Doris Lee" w:date="2021-05-13T17:14:00Z">
              <w:tcPr>
                <w:tcW w:w="753" w:type="dxa"/>
                <w:shd w:val="clear" w:color="auto" w:fill="002060"/>
                <w:vAlign w:val="center"/>
              </w:tcPr>
            </w:tcPrChange>
          </w:tcPr>
          <w:p w14:paraId="2F39AD29"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2</w:t>
            </w:r>
          </w:p>
        </w:tc>
        <w:tc>
          <w:tcPr>
            <w:tcW w:w="752" w:type="dxa"/>
            <w:shd w:val="clear" w:color="auto" w:fill="002060"/>
            <w:vAlign w:val="center"/>
            <w:tcPrChange w:id="1667" w:author="Doris Lee" w:date="2021-05-13T17:14:00Z">
              <w:tcPr>
                <w:tcW w:w="752" w:type="dxa"/>
                <w:shd w:val="clear" w:color="auto" w:fill="002060"/>
                <w:vAlign w:val="center"/>
              </w:tcPr>
            </w:tcPrChange>
          </w:tcPr>
          <w:p w14:paraId="52B4D45C"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3</w:t>
            </w:r>
          </w:p>
        </w:tc>
        <w:tc>
          <w:tcPr>
            <w:tcW w:w="753" w:type="dxa"/>
            <w:shd w:val="clear" w:color="auto" w:fill="002060"/>
            <w:vAlign w:val="center"/>
            <w:tcPrChange w:id="1668" w:author="Doris Lee" w:date="2021-05-13T17:14:00Z">
              <w:tcPr>
                <w:tcW w:w="753" w:type="dxa"/>
                <w:shd w:val="clear" w:color="auto" w:fill="002060"/>
                <w:vAlign w:val="center"/>
              </w:tcPr>
            </w:tcPrChange>
          </w:tcPr>
          <w:p w14:paraId="7E43BEC9"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4</w:t>
            </w:r>
          </w:p>
        </w:tc>
        <w:tc>
          <w:tcPr>
            <w:tcW w:w="753" w:type="dxa"/>
            <w:shd w:val="clear" w:color="auto" w:fill="002060"/>
            <w:vAlign w:val="center"/>
            <w:tcPrChange w:id="1669" w:author="Doris Lee" w:date="2021-05-13T17:14:00Z">
              <w:tcPr>
                <w:tcW w:w="753" w:type="dxa"/>
                <w:shd w:val="clear" w:color="auto" w:fill="002060"/>
                <w:vAlign w:val="center"/>
              </w:tcPr>
            </w:tcPrChange>
          </w:tcPr>
          <w:p w14:paraId="07FB1E68"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5</w:t>
            </w:r>
          </w:p>
        </w:tc>
        <w:tc>
          <w:tcPr>
            <w:tcW w:w="753" w:type="dxa"/>
            <w:shd w:val="clear" w:color="auto" w:fill="002060"/>
            <w:vAlign w:val="center"/>
            <w:tcPrChange w:id="1670" w:author="Doris Lee" w:date="2021-05-13T17:14:00Z">
              <w:tcPr>
                <w:tcW w:w="753" w:type="dxa"/>
                <w:shd w:val="clear" w:color="auto" w:fill="002060"/>
                <w:vAlign w:val="center"/>
              </w:tcPr>
            </w:tcPrChange>
          </w:tcPr>
          <w:p w14:paraId="47CA3926"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6</w:t>
            </w:r>
          </w:p>
        </w:tc>
        <w:tc>
          <w:tcPr>
            <w:tcW w:w="752" w:type="dxa"/>
            <w:shd w:val="clear" w:color="auto" w:fill="002060"/>
            <w:vAlign w:val="center"/>
            <w:tcPrChange w:id="1671" w:author="Doris Lee" w:date="2021-05-13T17:14:00Z">
              <w:tcPr>
                <w:tcW w:w="752" w:type="dxa"/>
                <w:shd w:val="clear" w:color="auto" w:fill="002060"/>
                <w:vAlign w:val="center"/>
              </w:tcPr>
            </w:tcPrChange>
          </w:tcPr>
          <w:p w14:paraId="33FF3794"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7</w:t>
            </w:r>
          </w:p>
        </w:tc>
        <w:tc>
          <w:tcPr>
            <w:tcW w:w="753" w:type="dxa"/>
            <w:shd w:val="clear" w:color="auto" w:fill="002060"/>
            <w:vAlign w:val="center"/>
            <w:tcPrChange w:id="1672" w:author="Doris Lee" w:date="2021-05-13T17:14:00Z">
              <w:tcPr>
                <w:tcW w:w="753" w:type="dxa"/>
                <w:shd w:val="clear" w:color="auto" w:fill="002060"/>
                <w:vAlign w:val="center"/>
              </w:tcPr>
            </w:tcPrChange>
          </w:tcPr>
          <w:p w14:paraId="6103FB43"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8</w:t>
            </w:r>
          </w:p>
        </w:tc>
        <w:tc>
          <w:tcPr>
            <w:tcW w:w="753" w:type="dxa"/>
            <w:shd w:val="clear" w:color="auto" w:fill="002060"/>
            <w:vAlign w:val="center"/>
            <w:tcPrChange w:id="1673" w:author="Doris Lee" w:date="2021-05-13T17:14:00Z">
              <w:tcPr>
                <w:tcW w:w="753" w:type="dxa"/>
                <w:shd w:val="clear" w:color="auto" w:fill="002060"/>
                <w:vAlign w:val="center"/>
              </w:tcPr>
            </w:tcPrChange>
          </w:tcPr>
          <w:p w14:paraId="70CB12A7"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9</w:t>
            </w:r>
          </w:p>
        </w:tc>
        <w:tc>
          <w:tcPr>
            <w:tcW w:w="753" w:type="dxa"/>
            <w:shd w:val="clear" w:color="auto" w:fill="002060"/>
            <w:vAlign w:val="center"/>
            <w:tcPrChange w:id="1674" w:author="Doris Lee" w:date="2021-05-13T17:14:00Z">
              <w:tcPr>
                <w:tcW w:w="753" w:type="dxa"/>
                <w:shd w:val="clear" w:color="auto" w:fill="002060"/>
                <w:vAlign w:val="center"/>
              </w:tcPr>
            </w:tcPrChange>
          </w:tcPr>
          <w:p w14:paraId="39977E4A" w14:textId="77777777" w:rsidR="007460E2" w:rsidRPr="00DD4C31" w:rsidRDefault="007460E2" w:rsidP="00045F02">
            <w:pPr>
              <w:jc w:val="center"/>
              <w:rPr>
                <w:color w:val="FFFFFF" w:themeColor="background1"/>
                <w:sz w:val="16"/>
                <w:szCs w:val="20"/>
              </w:rPr>
            </w:pPr>
            <w:r w:rsidRPr="00DD4C31">
              <w:rPr>
                <w:color w:val="FFFFFF" w:themeColor="background1"/>
                <w:sz w:val="16"/>
                <w:szCs w:val="20"/>
              </w:rPr>
              <w:t>10</w:t>
            </w:r>
          </w:p>
        </w:tc>
      </w:tr>
      <w:tr w:rsidR="007460E2" w14:paraId="1719F9D9" w14:textId="77777777" w:rsidTr="001354A0">
        <w:tc>
          <w:tcPr>
            <w:tcW w:w="1525" w:type="dxa"/>
            <w:tcBorders>
              <w:bottom w:val="single" w:sz="4" w:space="0" w:color="auto"/>
            </w:tcBorders>
            <w:tcPrChange w:id="1675" w:author="Doris Lee" w:date="2021-05-13T17:15:00Z">
              <w:tcPr>
                <w:tcW w:w="1525" w:type="dxa"/>
              </w:tcPr>
            </w:tcPrChange>
          </w:tcPr>
          <w:p w14:paraId="10F739F4" w14:textId="77777777" w:rsidR="007460E2" w:rsidRPr="00DD4C31" w:rsidRDefault="007460E2" w:rsidP="00045F02">
            <w:pPr>
              <w:rPr>
                <w:sz w:val="16"/>
                <w:szCs w:val="20"/>
              </w:rPr>
            </w:pPr>
            <w:r w:rsidRPr="00DD4C31">
              <w:rPr>
                <w:sz w:val="16"/>
                <w:szCs w:val="20"/>
              </w:rPr>
              <w:t>Cost per Mile, Total</w:t>
            </w:r>
          </w:p>
        </w:tc>
        <w:tc>
          <w:tcPr>
            <w:tcW w:w="752" w:type="dxa"/>
            <w:tcBorders>
              <w:bottom w:val="single" w:sz="4" w:space="0" w:color="auto"/>
            </w:tcBorders>
            <w:tcPrChange w:id="1676" w:author="Doris Lee" w:date="2021-05-13T17:15:00Z">
              <w:tcPr>
                <w:tcW w:w="752" w:type="dxa"/>
              </w:tcPr>
            </w:tcPrChange>
          </w:tcPr>
          <w:p w14:paraId="7776FF8F" w14:textId="77777777" w:rsidR="007460E2" w:rsidRPr="00DD4C31" w:rsidRDefault="007460E2" w:rsidP="00045F02">
            <w:pPr>
              <w:jc w:val="right"/>
              <w:rPr>
                <w:sz w:val="16"/>
                <w:szCs w:val="20"/>
              </w:rPr>
            </w:pPr>
            <w:r w:rsidRPr="00DD4C31">
              <w:rPr>
                <w:sz w:val="16"/>
                <w:szCs w:val="16"/>
              </w:rPr>
              <w:t>$123.8</w:t>
            </w:r>
            <w:r>
              <w:rPr>
                <w:sz w:val="16"/>
                <w:szCs w:val="16"/>
              </w:rPr>
              <w:t>0</w:t>
            </w:r>
            <w:r w:rsidRPr="00DD4C31">
              <w:rPr>
                <w:sz w:val="16"/>
                <w:szCs w:val="16"/>
              </w:rPr>
              <w:t xml:space="preserve"> </w:t>
            </w:r>
          </w:p>
        </w:tc>
        <w:tc>
          <w:tcPr>
            <w:tcW w:w="753" w:type="dxa"/>
            <w:tcPrChange w:id="1677" w:author="Doris Lee" w:date="2021-05-13T17:15:00Z">
              <w:tcPr>
                <w:tcW w:w="753" w:type="dxa"/>
              </w:tcPr>
            </w:tcPrChange>
          </w:tcPr>
          <w:p w14:paraId="2B36FA73" w14:textId="77777777" w:rsidR="007460E2" w:rsidRPr="00DD4C31" w:rsidRDefault="007460E2" w:rsidP="00045F02">
            <w:pPr>
              <w:jc w:val="right"/>
              <w:rPr>
                <w:sz w:val="16"/>
                <w:szCs w:val="20"/>
              </w:rPr>
            </w:pPr>
            <w:r w:rsidRPr="00DD4C31">
              <w:rPr>
                <w:sz w:val="16"/>
                <w:szCs w:val="16"/>
              </w:rPr>
              <w:t>$40.9</w:t>
            </w:r>
            <w:r>
              <w:rPr>
                <w:sz w:val="16"/>
                <w:szCs w:val="16"/>
              </w:rPr>
              <w:t>0</w:t>
            </w:r>
            <w:r w:rsidRPr="00DD4C31">
              <w:rPr>
                <w:sz w:val="16"/>
                <w:szCs w:val="16"/>
              </w:rPr>
              <w:t xml:space="preserve"> </w:t>
            </w:r>
          </w:p>
        </w:tc>
        <w:tc>
          <w:tcPr>
            <w:tcW w:w="753" w:type="dxa"/>
            <w:tcPrChange w:id="1678" w:author="Doris Lee" w:date="2021-05-13T17:15:00Z">
              <w:tcPr>
                <w:tcW w:w="753" w:type="dxa"/>
              </w:tcPr>
            </w:tcPrChange>
          </w:tcPr>
          <w:p w14:paraId="7732DE06" w14:textId="77777777" w:rsidR="007460E2" w:rsidRPr="00DD4C31" w:rsidRDefault="007460E2" w:rsidP="00045F02">
            <w:pPr>
              <w:jc w:val="right"/>
              <w:rPr>
                <w:sz w:val="16"/>
                <w:szCs w:val="20"/>
              </w:rPr>
            </w:pPr>
            <w:r w:rsidRPr="00DD4C31">
              <w:rPr>
                <w:sz w:val="16"/>
                <w:szCs w:val="16"/>
              </w:rPr>
              <w:t>$22.6</w:t>
            </w:r>
            <w:r>
              <w:rPr>
                <w:sz w:val="16"/>
                <w:szCs w:val="16"/>
              </w:rPr>
              <w:t>0</w:t>
            </w:r>
            <w:r w:rsidRPr="00DD4C31">
              <w:rPr>
                <w:sz w:val="16"/>
                <w:szCs w:val="16"/>
              </w:rPr>
              <w:t xml:space="preserve"> </w:t>
            </w:r>
          </w:p>
        </w:tc>
        <w:tc>
          <w:tcPr>
            <w:tcW w:w="752" w:type="dxa"/>
            <w:tcPrChange w:id="1679" w:author="Doris Lee" w:date="2021-05-13T17:15:00Z">
              <w:tcPr>
                <w:tcW w:w="752" w:type="dxa"/>
              </w:tcPr>
            </w:tcPrChange>
          </w:tcPr>
          <w:p w14:paraId="757C7A9F" w14:textId="77777777" w:rsidR="007460E2" w:rsidRPr="00DD4C31" w:rsidRDefault="007460E2" w:rsidP="00045F02">
            <w:pPr>
              <w:jc w:val="right"/>
              <w:rPr>
                <w:sz w:val="16"/>
                <w:szCs w:val="20"/>
              </w:rPr>
            </w:pPr>
            <w:r w:rsidRPr="00DD4C31">
              <w:rPr>
                <w:sz w:val="16"/>
                <w:szCs w:val="16"/>
              </w:rPr>
              <w:t>$16.1</w:t>
            </w:r>
            <w:r>
              <w:rPr>
                <w:sz w:val="16"/>
                <w:szCs w:val="16"/>
              </w:rPr>
              <w:t>0</w:t>
            </w:r>
            <w:r w:rsidRPr="00DD4C31">
              <w:rPr>
                <w:sz w:val="16"/>
                <w:szCs w:val="16"/>
              </w:rPr>
              <w:t xml:space="preserve"> </w:t>
            </w:r>
          </w:p>
        </w:tc>
        <w:tc>
          <w:tcPr>
            <w:tcW w:w="753" w:type="dxa"/>
            <w:tcPrChange w:id="1680" w:author="Doris Lee" w:date="2021-05-13T17:15:00Z">
              <w:tcPr>
                <w:tcW w:w="753" w:type="dxa"/>
              </w:tcPr>
            </w:tcPrChange>
          </w:tcPr>
          <w:p w14:paraId="43791C13" w14:textId="77777777" w:rsidR="007460E2" w:rsidRPr="00DD4C31" w:rsidRDefault="007460E2" w:rsidP="00045F02">
            <w:pPr>
              <w:jc w:val="right"/>
              <w:rPr>
                <w:sz w:val="16"/>
                <w:szCs w:val="20"/>
              </w:rPr>
            </w:pPr>
            <w:r w:rsidRPr="00DD4C31">
              <w:rPr>
                <w:sz w:val="16"/>
                <w:szCs w:val="16"/>
              </w:rPr>
              <w:t>$12.8</w:t>
            </w:r>
            <w:r>
              <w:rPr>
                <w:sz w:val="16"/>
                <w:szCs w:val="16"/>
              </w:rPr>
              <w:t>0</w:t>
            </w:r>
            <w:r w:rsidRPr="00DD4C31">
              <w:rPr>
                <w:sz w:val="16"/>
                <w:szCs w:val="16"/>
              </w:rPr>
              <w:t xml:space="preserve"> </w:t>
            </w:r>
          </w:p>
        </w:tc>
        <w:tc>
          <w:tcPr>
            <w:tcW w:w="753" w:type="dxa"/>
            <w:tcPrChange w:id="1681" w:author="Doris Lee" w:date="2021-05-13T17:15:00Z">
              <w:tcPr>
                <w:tcW w:w="753" w:type="dxa"/>
              </w:tcPr>
            </w:tcPrChange>
          </w:tcPr>
          <w:p w14:paraId="1836D78D" w14:textId="77777777" w:rsidR="007460E2" w:rsidRPr="00DD4C31" w:rsidRDefault="007460E2" w:rsidP="00045F02">
            <w:pPr>
              <w:jc w:val="right"/>
              <w:rPr>
                <w:sz w:val="16"/>
                <w:szCs w:val="20"/>
              </w:rPr>
            </w:pPr>
            <w:r w:rsidRPr="00DD4C31">
              <w:rPr>
                <w:sz w:val="16"/>
                <w:szCs w:val="16"/>
              </w:rPr>
              <w:t>$10.7</w:t>
            </w:r>
            <w:r>
              <w:rPr>
                <w:sz w:val="16"/>
                <w:szCs w:val="16"/>
              </w:rPr>
              <w:t>0</w:t>
            </w:r>
            <w:r w:rsidRPr="00DD4C31">
              <w:rPr>
                <w:sz w:val="16"/>
                <w:szCs w:val="16"/>
              </w:rPr>
              <w:t xml:space="preserve"> </w:t>
            </w:r>
          </w:p>
        </w:tc>
        <w:tc>
          <w:tcPr>
            <w:tcW w:w="753" w:type="dxa"/>
            <w:tcPrChange w:id="1682" w:author="Doris Lee" w:date="2021-05-13T17:15:00Z">
              <w:tcPr>
                <w:tcW w:w="753" w:type="dxa"/>
              </w:tcPr>
            </w:tcPrChange>
          </w:tcPr>
          <w:p w14:paraId="0AF7FD1D" w14:textId="77777777" w:rsidR="007460E2" w:rsidRPr="00DD4C31" w:rsidRDefault="007460E2" w:rsidP="00045F02">
            <w:pPr>
              <w:jc w:val="right"/>
              <w:rPr>
                <w:sz w:val="16"/>
                <w:szCs w:val="20"/>
              </w:rPr>
            </w:pPr>
            <w:r w:rsidRPr="00DD4C31">
              <w:rPr>
                <w:sz w:val="16"/>
                <w:szCs w:val="16"/>
              </w:rPr>
              <w:t>$9.3</w:t>
            </w:r>
            <w:r>
              <w:rPr>
                <w:sz w:val="16"/>
                <w:szCs w:val="16"/>
              </w:rPr>
              <w:t>0</w:t>
            </w:r>
            <w:r w:rsidRPr="00DD4C31">
              <w:rPr>
                <w:sz w:val="16"/>
                <w:szCs w:val="16"/>
              </w:rPr>
              <w:t xml:space="preserve"> </w:t>
            </w:r>
          </w:p>
        </w:tc>
        <w:tc>
          <w:tcPr>
            <w:tcW w:w="752" w:type="dxa"/>
            <w:tcPrChange w:id="1683" w:author="Doris Lee" w:date="2021-05-13T17:15:00Z">
              <w:tcPr>
                <w:tcW w:w="752" w:type="dxa"/>
              </w:tcPr>
            </w:tcPrChange>
          </w:tcPr>
          <w:p w14:paraId="66B6008C" w14:textId="77777777" w:rsidR="007460E2" w:rsidRPr="00DD4C31" w:rsidRDefault="007460E2" w:rsidP="00045F02">
            <w:pPr>
              <w:jc w:val="right"/>
              <w:rPr>
                <w:sz w:val="16"/>
                <w:szCs w:val="20"/>
              </w:rPr>
            </w:pPr>
            <w:r w:rsidRPr="00DD4C31">
              <w:rPr>
                <w:sz w:val="16"/>
                <w:szCs w:val="16"/>
              </w:rPr>
              <w:t>$8.3</w:t>
            </w:r>
            <w:r>
              <w:rPr>
                <w:sz w:val="16"/>
                <w:szCs w:val="16"/>
              </w:rPr>
              <w:t>0</w:t>
            </w:r>
            <w:r w:rsidRPr="00DD4C31">
              <w:rPr>
                <w:sz w:val="16"/>
                <w:szCs w:val="16"/>
              </w:rPr>
              <w:t xml:space="preserve"> </w:t>
            </w:r>
          </w:p>
        </w:tc>
        <w:tc>
          <w:tcPr>
            <w:tcW w:w="753" w:type="dxa"/>
            <w:tcPrChange w:id="1684" w:author="Doris Lee" w:date="2021-05-13T17:15:00Z">
              <w:tcPr>
                <w:tcW w:w="753" w:type="dxa"/>
              </w:tcPr>
            </w:tcPrChange>
          </w:tcPr>
          <w:p w14:paraId="6F3FF1D8" w14:textId="77777777" w:rsidR="007460E2" w:rsidRPr="00DD4C31" w:rsidRDefault="007460E2" w:rsidP="00045F02">
            <w:pPr>
              <w:jc w:val="right"/>
              <w:rPr>
                <w:sz w:val="16"/>
                <w:szCs w:val="20"/>
              </w:rPr>
            </w:pPr>
            <w:r w:rsidRPr="00DD4C31">
              <w:rPr>
                <w:sz w:val="16"/>
                <w:szCs w:val="16"/>
              </w:rPr>
              <w:t>$7.5</w:t>
            </w:r>
            <w:r>
              <w:rPr>
                <w:sz w:val="16"/>
                <w:szCs w:val="16"/>
              </w:rPr>
              <w:t>0</w:t>
            </w:r>
            <w:r w:rsidRPr="00DD4C31">
              <w:rPr>
                <w:sz w:val="16"/>
                <w:szCs w:val="16"/>
              </w:rPr>
              <w:t xml:space="preserve"> </w:t>
            </w:r>
          </w:p>
        </w:tc>
        <w:tc>
          <w:tcPr>
            <w:tcW w:w="753" w:type="dxa"/>
            <w:tcPrChange w:id="1685" w:author="Doris Lee" w:date="2021-05-13T17:15:00Z">
              <w:tcPr>
                <w:tcW w:w="753" w:type="dxa"/>
              </w:tcPr>
            </w:tcPrChange>
          </w:tcPr>
          <w:p w14:paraId="032DD665" w14:textId="77777777" w:rsidR="007460E2" w:rsidRPr="00DD4C31" w:rsidRDefault="007460E2" w:rsidP="00045F02">
            <w:pPr>
              <w:jc w:val="right"/>
              <w:rPr>
                <w:sz w:val="16"/>
                <w:szCs w:val="20"/>
              </w:rPr>
            </w:pPr>
            <w:r w:rsidRPr="00DD4C31">
              <w:rPr>
                <w:sz w:val="16"/>
                <w:szCs w:val="16"/>
              </w:rPr>
              <w:t>$6.8</w:t>
            </w:r>
            <w:r>
              <w:rPr>
                <w:sz w:val="16"/>
                <w:szCs w:val="16"/>
              </w:rPr>
              <w:t>0</w:t>
            </w:r>
            <w:r w:rsidRPr="00DD4C31">
              <w:rPr>
                <w:sz w:val="16"/>
                <w:szCs w:val="16"/>
              </w:rPr>
              <w:t xml:space="preserve"> </w:t>
            </w:r>
          </w:p>
        </w:tc>
        <w:tc>
          <w:tcPr>
            <w:tcW w:w="753" w:type="dxa"/>
            <w:tcPrChange w:id="1686" w:author="Doris Lee" w:date="2021-05-13T17:15:00Z">
              <w:tcPr>
                <w:tcW w:w="753" w:type="dxa"/>
              </w:tcPr>
            </w:tcPrChange>
          </w:tcPr>
          <w:p w14:paraId="10869BF7" w14:textId="77777777" w:rsidR="007460E2" w:rsidRPr="00DD4C31" w:rsidRDefault="007460E2" w:rsidP="00045F02">
            <w:pPr>
              <w:jc w:val="right"/>
              <w:rPr>
                <w:sz w:val="16"/>
                <w:szCs w:val="20"/>
              </w:rPr>
            </w:pPr>
            <w:r w:rsidRPr="00DD4C31">
              <w:rPr>
                <w:sz w:val="16"/>
                <w:szCs w:val="16"/>
              </w:rPr>
              <w:t>$6.3</w:t>
            </w:r>
            <w:r>
              <w:rPr>
                <w:sz w:val="16"/>
                <w:szCs w:val="16"/>
              </w:rPr>
              <w:t>0</w:t>
            </w:r>
            <w:r w:rsidRPr="00DD4C31">
              <w:rPr>
                <w:sz w:val="16"/>
                <w:szCs w:val="16"/>
              </w:rPr>
              <w:t xml:space="preserve"> </w:t>
            </w:r>
          </w:p>
        </w:tc>
      </w:tr>
      <w:tr w:rsidR="001354A0" w14:paraId="5FD5369F" w14:textId="77777777" w:rsidTr="001354A0">
        <w:trPr>
          <w:gridAfter w:val="1"/>
          <w:wAfter w:w="753" w:type="dxa"/>
          <w:ins w:id="1687" w:author="Doris Lee" w:date="2021-05-13T17:14:00Z"/>
        </w:trPr>
        <w:tc>
          <w:tcPr>
            <w:tcW w:w="1525" w:type="dxa"/>
            <w:tcBorders>
              <w:top w:val="single" w:sz="4" w:space="0" w:color="auto"/>
              <w:left w:val="nil"/>
              <w:bottom w:val="nil"/>
              <w:right w:val="single" w:sz="4" w:space="0" w:color="auto"/>
            </w:tcBorders>
          </w:tcPr>
          <w:p w14:paraId="510B9C21" w14:textId="77777777" w:rsidR="001354A0" w:rsidRPr="00DD4C31" w:rsidRDefault="001354A0" w:rsidP="001354A0">
            <w:pPr>
              <w:rPr>
                <w:ins w:id="1688" w:author="Doris Lee" w:date="2021-05-13T17:14:00Z"/>
                <w:sz w:val="16"/>
                <w:szCs w:val="20"/>
              </w:rPr>
            </w:pPr>
          </w:p>
        </w:tc>
        <w:tc>
          <w:tcPr>
            <w:tcW w:w="752" w:type="dxa"/>
            <w:tcBorders>
              <w:left w:val="single" w:sz="4" w:space="0" w:color="auto"/>
            </w:tcBorders>
            <w:shd w:val="clear" w:color="auto" w:fill="002060"/>
            <w:vAlign w:val="center"/>
          </w:tcPr>
          <w:p w14:paraId="45716E50" w14:textId="5D2850BC" w:rsidR="001354A0" w:rsidRPr="00DD4C31" w:rsidRDefault="001354A0">
            <w:pPr>
              <w:jc w:val="center"/>
              <w:rPr>
                <w:ins w:id="1689" w:author="Doris Lee" w:date="2021-05-13T17:14:00Z"/>
                <w:sz w:val="16"/>
                <w:szCs w:val="16"/>
              </w:rPr>
              <w:pPrChange w:id="1690" w:author="Doris Lee" w:date="2021-05-13T17:15:00Z">
                <w:pPr>
                  <w:jc w:val="right"/>
                </w:pPr>
              </w:pPrChange>
            </w:pPr>
            <w:ins w:id="1691" w:author="Doris Lee" w:date="2021-05-13T17:15:00Z">
              <w:r>
                <w:rPr>
                  <w:color w:val="FFFFFF" w:themeColor="background1"/>
                  <w:sz w:val="16"/>
                  <w:szCs w:val="20"/>
                </w:rPr>
                <w:t>11</w:t>
              </w:r>
            </w:ins>
          </w:p>
        </w:tc>
        <w:tc>
          <w:tcPr>
            <w:tcW w:w="753" w:type="dxa"/>
            <w:shd w:val="clear" w:color="auto" w:fill="002060"/>
            <w:vAlign w:val="center"/>
          </w:tcPr>
          <w:p w14:paraId="2BA1C21D" w14:textId="6EAE2438" w:rsidR="001354A0" w:rsidRPr="00DD4C31" w:rsidRDefault="001354A0">
            <w:pPr>
              <w:jc w:val="center"/>
              <w:rPr>
                <w:ins w:id="1692" w:author="Doris Lee" w:date="2021-05-13T17:14:00Z"/>
                <w:sz w:val="16"/>
                <w:szCs w:val="16"/>
              </w:rPr>
              <w:pPrChange w:id="1693" w:author="Doris Lee" w:date="2021-05-13T17:15:00Z">
                <w:pPr>
                  <w:jc w:val="right"/>
                </w:pPr>
              </w:pPrChange>
            </w:pPr>
            <w:ins w:id="1694" w:author="Doris Lee" w:date="2021-05-13T17:15:00Z">
              <w:r>
                <w:rPr>
                  <w:color w:val="FFFFFF" w:themeColor="background1"/>
                  <w:sz w:val="16"/>
                  <w:szCs w:val="20"/>
                </w:rPr>
                <w:t>12</w:t>
              </w:r>
            </w:ins>
          </w:p>
        </w:tc>
        <w:tc>
          <w:tcPr>
            <w:tcW w:w="753" w:type="dxa"/>
            <w:shd w:val="clear" w:color="auto" w:fill="002060"/>
            <w:vAlign w:val="center"/>
          </w:tcPr>
          <w:p w14:paraId="77A09E36" w14:textId="29B07613" w:rsidR="001354A0" w:rsidRPr="00DD4C31" w:rsidRDefault="001354A0">
            <w:pPr>
              <w:jc w:val="center"/>
              <w:rPr>
                <w:ins w:id="1695" w:author="Doris Lee" w:date="2021-05-13T17:14:00Z"/>
                <w:sz w:val="16"/>
                <w:szCs w:val="16"/>
              </w:rPr>
              <w:pPrChange w:id="1696" w:author="Doris Lee" w:date="2021-05-13T17:15:00Z">
                <w:pPr>
                  <w:jc w:val="right"/>
                </w:pPr>
              </w:pPrChange>
            </w:pPr>
            <w:ins w:id="1697" w:author="Doris Lee" w:date="2021-05-13T17:15:00Z">
              <w:r>
                <w:rPr>
                  <w:color w:val="FFFFFF" w:themeColor="background1"/>
                  <w:sz w:val="16"/>
                  <w:szCs w:val="20"/>
                </w:rPr>
                <w:t>13</w:t>
              </w:r>
            </w:ins>
          </w:p>
        </w:tc>
        <w:tc>
          <w:tcPr>
            <w:tcW w:w="752" w:type="dxa"/>
            <w:shd w:val="clear" w:color="auto" w:fill="002060"/>
            <w:vAlign w:val="center"/>
          </w:tcPr>
          <w:p w14:paraId="67E268FD" w14:textId="71AE88F2" w:rsidR="001354A0" w:rsidRPr="00DD4C31" w:rsidRDefault="001354A0">
            <w:pPr>
              <w:jc w:val="center"/>
              <w:rPr>
                <w:ins w:id="1698" w:author="Doris Lee" w:date="2021-05-13T17:14:00Z"/>
                <w:sz w:val="16"/>
                <w:szCs w:val="16"/>
              </w:rPr>
              <w:pPrChange w:id="1699" w:author="Doris Lee" w:date="2021-05-13T17:15:00Z">
                <w:pPr>
                  <w:jc w:val="right"/>
                </w:pPr>
              </w:pPrChange>
            </w:pPr>
            <w:ins w:id="1700" w:author="Doris Lee" w:date="2021-05-13T17:15:00Z">
              <w:r>
                <w:rPr>
                  <w:color w:val="FFFFFF" w:themeColor="background1"/>
                  <w:sz w:val="16"/>
                  <w:szCs w:val="20"/>
                </w:rPr>
                <w:t>14</w:t>
              </w:r>
            </w:ins>
          </w:p>
        </w:tc>
        <w:tc>
          <w:tcPr>
            <w:tcW w:w="753" w:type="dxa"/>
            <w:shd w:val="clear" w:color="auto" w:fill="002060"/>
            <w:vAlign w:val="center"/>
          </w:tcPr>
          <w:p w14:paraId="73E296FC" w14:textId="4FC8A825" w:rsidR="001354A0" w:rsidRPr="00DD4C31" w:rsidRDefault="001354A0">
            <w:pPr>
              <w:jc w:val="center"/>
              <w:rPr>
                <w:ins w:id="1701" w:author="Doris Lee" w:date="2021-05-13T17:14:00Z"/>
                <w:sz w:val="16"/>
                <w:szCs w:val="16"/>
              </w:rPr>
              <w:pPrChange w:id="1702" w:author="Doris Lee" w:date="2021-05-13T17:15:00Z">
                <w:pPr>
                  <w:jc w:val="right"/>
                </w:pPr>
              </w:pPrChange>
            </w:pPr>
            <w:ins w:id="1703" w:author="Doris Lee" w:date="2021-05-13T17:15:00Z">
              <w:r>
                <w:rPr>
                  <w:color w:val="FFFFFF" w:themeColor="background1"/>
                  <w:sz w:val="16"/>
                  <w:szCs w:val="20"/>
                </w:rPr>
                <w:t>15</w:t>
              </w:r>
            </w:ins>
          </w:p>
        </w:tc>
        <w:tc>
          <w:tcPr>
            <w:tcW w:w="753" w:type="dxa"/>
            <w:shd w:val="clear" w:color="auto" w:fill="002060"/>
            <w:vAlign w:val="center"/>
          </w:tcPr>
          <w:p w14:paraId="56C74306" w14:textId="5FE77393" w:rsidR="001354A0" w:rsidRPr="00DD4C31" w:rsidRDefault="001354A0">
            <w:pPr>
              <w:jc w:val="center"/>
              <w:rPr>
                <w:ins w:id="1704" w:author="Doris Lee" w:date="2021-05-13T17:14:00Z"/>
                <w:sz w:val="16"/>
                <w:szCs w:val="16"/>
              </w:rPr>
              <w:pPrChange w:id="1705" w:author="Doris Lee" w:date="2021-05-13T17:15:00Z">
                <w:pPr>
                  <w:jc w:val="right"/>
                </w:pPr>
              </w:pPrChange>
            </w:pPr>
            <w:ins w:id="1706" w:author="Doris Lee" w:date="2021-05-13T17:15:00Z">
              <w:r>
                <w:rPr>
                  <w:color w:val="FFFFFF" w:themeColor="background1"/>
                  <w:sz w:val="16"/>
                  <w:szCs w:val="20"/>
                </w:rPr>
                <w:t>16</w:t>
              </w:r>
            </w:ins>
          </w:p>
        </w:tc>
        <w:tc>
          <w:tcPr>
            <w:tcW w:w="753" w:type="dxa"/>
            <w:shd w:val="clear" w:color="auto" w:fill="002060"/>
            <w:vAlign w:val="center"/>
          </w:tcPr>
          <w:p w14:paraId="35631239" w14:textId="4D49A9F7" w:rsidR="001354A0" w:rsidRPr="00DD4C31" w:rsidRDefault="001354A0">
            <w:pPr>
              <w:jc w:val="center"/>
              <w:rPr>
                <w:ins w:id="1707" w:author="Doris Lee" w:date="2021-05-13T17:14:00Z"/>
                <w:sz w:val="16"/>
                <w:szCs w:val="16"/>
              </w:rPr>
              <w:pPrChange w:id="1708" w:author="Doris Lee" w:date="2021-05-13T17:15:00Z">
                <w:pPr>
                  <w:jc w:val="right"/>
                </w:pPr>
              </w:pPrChange>
            </w:pPr>
            <w:ins w:id="1709" w:author="Doris Lee" w:date="2021-05-13T17:15:00Z">
              <w:r>
                <w:rPr>
                  <w:color w:val="FFFFFF" w:themeColor="background1"/>
                  <w:sz w:val="16"/>
                  <w:szCs w:val="20"/>
                </w:rPr>
                <w:t>17</w:t>
              </w:r>
            </w:ins>
          </w:p>
        </w:tc>
        <w:tc>
          <w:tcPr>
            <w:tcW w:w="752" w:type="dxa"/>
            <w:shd w:val="clear" w:color="auto" w:fill="002060"/>
            <w:vAlign w:val="center"/>
          </w:tcPr>
          <w:p w14:paraId="34BEF4C4" w14:textId="1E0A4139" w:rsidR="001354A0" w:rsidRPr="00DD4C31" w:rsidRDefault="001354A0">
            <w:pPr>
              <w:jc w:val="center"/>
              <w:rPr>
                <w:ins w:id="1710" w:author="Doris Lee" w:date="2021-05-13T17:14:00Z"/>
                <w:sz w:val="16"/>
                <w:szCs w:val="16"/>
              </w:rPr>
              <w:pPrChange w:id="1711" w:author="Doris Lee" w:date="2021-05-13T17:15:00Z">
                <w:pPr>
                  <w:jc w:val="right"/>
                </w:pPr>
              </w:pPrChange>
            </w:pPr>
            <w:ins w:id="1712" w:author="Doris Lee" w:date="2021-05-13T17:15:00Z">
              <w:r>
                <w:rPr>
                  <w:color w:val="FFFFFF" w:themeColor="background1"/>
                  <w:sz w:val="16"/>
                  <w:szCs w:val="20"/>
                </w:rPr>
                <w:t>18</w:t>
              </w:r>
            </w:ins>
          </w:p>
        </w:tc>
        <w:tc>
          <w:tcPr>
            <w:tcW w:w="753" w:type="dxa"/>
            <w:shd w:val="clear" w:color="auto" w:fill="002060"/>
            <w:vAlign w:val="center"/>
          </w:tcPr>
          <w:p w14:paraId="1CC0D7CD" w14:textId="0A74EF0B" w:rsidR="001354A0" w:rsidRPr="00DD4C31" w:rsidRDefault="001354A0">
            <w:pPr>
              <w:jc w:val="center"/>
              <w:rPr>
                <w:ins w:id="1713" w:author="Doris Lee" w:date="2021-05-13T17:14:00Z"/>
                <w:sz w:val="16"/>
                <w:szCs w:val="16"/>
              </w:rPr>
              <w:pPrChange w:id="1714" w:author="Doris Lee" w:date="2021-05-13T17:15:00Z">
                <w:pPr>
                  <w:jc w:val="right"/>
                </w:pPr>
              </w:pPrChange>
            </w:pPr>
            <w:ins w:id="1715" w:author="Doris Lee" w:date="2021-05-13T17:15:00Z">
              <w:r>
                <w:rPr>
                  <w:color w:val="FFFFFF" w:themeColor="background1"/>
                  <w:sz w:val="16"/>
                  <w:szCs w:val="20"/>
                </w:rPr>
                <w:t>19</w:t>
              </w:r>
            </w:ins>
          </w:p>
        </w:tc>
        <w:tc>
          <w:tcPr>
            <w:tcW w:w="753" w:type="dxa"/>
            <w:shd w:val="clear" w:color="auto" w:fill="002060"/>
            <w:vAlign w:val="center"/>
          </w:tcPr>
          <w:p w14:paraId="2D2389B9" w14:textId="4303297A" w:rsidR="001354A0" w:rsidRPr="00DD4C31" w:rsidRDefault="001354A0">
            <w:pPr>
              <w:jc w:val="center"/>
              <w:rPr>
                <w:ins w:id="1716" w:author="Doris Lee" w:date="2021-05-13T17:14:00Z"/>
                <w:sz w:val="16"/>
                <w:szCs w:val="16"/>
              </w:rPr>
              <w:pPrChange w:id="1717" w:author="Doris Lee" w:date="2021-05-13T17:15:00Z">
                <w:pPr>
                  <w:jc w:val="right"/>
                </w:pPr>
              </w:pPrChange>
            </w:pPr>
            <w:ins w:id="1718" w:author="Doris Lee" w:date="2021-05-13T17:15:00Z">
              <w:r>
                <w:rPr>
                  <w:color w:val="FFFFFF" w:themeColor="background1"/>
                  <w:sz w:val="16"/>
                  <w:szCs w:val="20"/>
                </w:rPr>
                <w:t>20</w:t>
              </w:r>
            </w:ins>
          </w:p>
        </w:tc>
      </w:tr>
      <w:tr w:rsidR="001354A0" w14:paraId="25B1CA3F" w14:textId="77777777" w:rsidTr="00045F02">
        <w:trPr>
          <w:gridAfter w:val="1"/>
          <w:wAfter w:w="753" w:type="dxa"/>
          <w:ins w:id="1719" w:author="Doris Lee" w:date="2021-05-13T17:14:00Z"/>
          <w:trPrChange w:id="1720" w:author="Doris Lee" w:date="2021-05-13T17:15:00Z">
            <w:trPr>
              <w:gridAfter w:val="1"/>
              <w:wAfter w:w="753" w:type="dxa"/>
            </w:trPr>
          </w:trPrChange>
        </w:trPr>
        <w:tc>
          <w:tcPr>
            <w:tcW w:w="1525" w:type="dxa"/>
            <w:tcBorders>
              <w:top w:val="nil"/>
              <w:left w:val="nil"/>
              <w:bottom w:val="nil"/>
              <w:right w:val="single" w:sz="4" w:space="0" w:color="auto"/>
            </w:tcBorders>
            <w:tcPrChange w:id="1721" w:author="Doris Lee" w:date="2021-05-13T17:15:00Z">
              <w:tcPr>
                <w:tcW w:w="1525" w:type="dxa"/>
                <w:tcBorders>
                  <w:top w:val="nil"/>
                  <w:left w:val="nil"/>
                  <w:bottom w:val="nil"/>
                  <w:right w:val="single" w:sz="4" w:space="0" w:color="auto"/>
                </w:tcBorders>
              </w:tcPr>
            </w:tcPrChange>
          </w:tcPr>
          <w:p w14:paraId="0BAFDF87" w14:textId="77777777" w:rsidR="001354A0" w:rsidRPr="00DD4C31" w:rsidRDefault="001354A0" w:rsidP="001354A0">
            <w:pPr>
              <w:rPr>
                <w:ins w:id="1722" w:author="Doris Lee" w:date="2021-05-13T17:14:00Z"/>
                <w:sz w:val="16"/>
                <w:szCs w:val="20"/>
              </w:rPr>
            </w:pPr>
          </w:p>
        </w:tc>
        <w:tc>
          <w:tcPr>
            <w:tcW w:w="752" w:type="dxa"/>
            <w:tcBorders>
              <w:left w:val="single" w:sz="4" w:space="0" w:color="auto"/>
            </w:tcBorders>
            <w:vAlign w:val="bottom"/>
            <w:tcPrChange w:id="1723" w:author="Doris Lee" w:date="2021-05-13T17:15:00Z">
              <w:tcPr>
                <w:tcW w:w="752" w:type="dxa"/>
                <w:tcBorders>
                  <w:left w:val="single" w:sz="4" w:space="0" w:color="auto"/>
                </w:tcBorders>
              </w:tcPr>
            </w:tcPrChange>
          </w:tcPr>
          <w:p w14:paraId="751EE993" w14:textId="4B088024" w:rsidR="001354A0" w:rsidRPr="00DD4C31" w:rsidRDefault="001354A0" w:rsidP="001354A0">
            <w:pPr>
              <w:jc w:val="right"/>
              <w:rPr>
                <w:ins w:id="1724" w:author="Doris Lee" w:date="2021-05-13T17:14:00Z"/>
                <w:sz w:val="16"/>
                <w:szCs w:val="16"/>
              </w:rPr>
            </w:pPr>
            <w:ins w:id="1725" w:author="Doris Lee" w:date="2021-05-13T17:15:00Z">
              <w:r w:rsidRPr="00DD4C31">
                <w:rPr>
                  <w:sz w:val="16"/>
                  <w:szCs w:val="16"/>
                </w:rPr>
                <w:t>$5.8</w:t>
              </w:r>
              <w:r>
                <w:rPr>
                  <w:sz w:val="16"/>
                  <w:szCs w:val="16"/>
                </w:rPr>
                <w:t>0</w:t>
              </w:r>
              <w:r w:rsidRPr="00DD4C31">
                <w:rPr>
                  <w:sz w:val="16"/>
                  <w:szCs w:val="16"/>
                </w:rPr>
                <w:t xml:space="preserve"> </w:t>
              </w:r>
            </w:ins>
          </w:p>
        </w:tc>
        <w:tc>
          <w:tcPr>
            <w:tcW w:w="753" w:type="dxa"/>
            <w:vAlign w:val="bottom"/>
            <w:tcPrChange w:id="1726" w:author="Doris Lee" w:date="2021-05-13T17:15:00Z">
              <w:tcPr>
                <w:tcW w:w="753" w:type="dxa"/>
              </w:tcPr>
            </w:tcPrChange>
          </w:tcPr>
          <w:p w14:paraId="3DF39AB2" w14:textId="2028BB8C" w:rsidR="001354A0" w:rsidRPr="00DD4C31" w:rsidRDefault="001354A0" w:rsidP="001354A0">
            <w:pPr>
              <w:jc w:val="right"/>
              <w:rPr>
                <w:ins w:id="1727" w:author="Doris Lee" w:date="2021-05-13T17:14:00Z"/>
                <w:sz w:val="16"/>
                <w:szCs w:val="16"/>
              </w:rPr>
            </w:pPr>
            <w:ins w:id="1728" w:author="Doris Lee" w:date="2021-05-13T17:15:00Z">
              <w:r>
                <w:rPr>
                  <w:sz w:val="16"/>
                  <w:szCs w:val="16"/>
                </w:rPr>
                <w:t>$5.50</w:t>
              </w:r>
            </w:ins>
          </w:p>
        </w:tc>
        <w:tc>
          <w:tcPr>
            <w:tcW w:w="753" w:type="dxa"/>
            <w:vAlign w:val="bottom"/>
            <w:tcPrChange w:id="1729" w:author="Doris Lee" w:date="2021-05-13T17:15:00Z">
              <w:tcPr>
                <w:tcW w:w="753" w:type="dxa"/>
              </w:tcPr>
            </w:tcPrChange>
          </w:tcPr>
          <w:p w14:paraId="458286E4" w14:textId="55AFB4DD" w:rsidR="001354A0" w:rsidRPr="00DD4C31" w:rsidRDefault="001354A0" w:rsidP="001354A0">
            <w:pPr>
              <w:jc w:val="right"/>
              <w:rPr>
                <w:ins w:id="1730" w:author="Doris Lee" w:date="2021-05-13T17:14:00Z"/>
                <w:sz w:val="16"/>
                <w:szCs w:val="16"/>
              </w:rPr>
            </w:pPr>
            <w:ins w:id="1731" w:author="Doris Lee" w:date="2021-05-13T17:15:00Z">
              <w:r w:rsidRPr="00DD4C31">
                <w:rPr>
                  <w:sz w:val="16"/>
                  <w:szCs w:val="16"/>
                </w:rPr>
                <w:t>$5.2</w:t>
              </w:r>
              <w:r>
                <w:rPr>
                  <w:sz w:val="16"/>
                  <w:szCs w:val="16"/>
                </w:rPr>
                <w:t>0</w:t>
              </w:r>
              <w:r w:rsidRPr="00DD4C31">
                <w:rPr>
                  <w:sz w:val="16"/>
                  <w:szCs w:val="16"/>
                </w:rPr>
                <w:t xml:space="preserve"> </w:t>
              </w:r>
            </w:ins>
          </w:p>
        </w:tc>
        <w:tc>
          <w:tcPr>
            <w:tcW w:w="752" w:type="dxa"/>
            <w:vAlign w:val="bottom"/>
            <w:tcPrChange w:id="1732" w:author="Doris Lee" w:date="2021-05-13T17:15:00Z">
              <w:tcPr>
                <w:tcW w:w="752" w:type="dxa"/>
              </w:tcPr>
            </w:tcPrChange>
          </w:tcPr>
          <w:p w14:paraId="3B7DA5B5" w14:textId="50BA554E" w:rsidR="001354A0" w:rsidRPr="00DD4C31" w:rsidRDefault="001354A0" w:rsidP="001354A0">
            <w:pPr>
              <w:jc w:val="right"/>
              <w:rPr>
                <w:ins w:id="1733" w:author="Doris Lee" w:date="2021-05-13T17:14:00Z"/>
                <w:sz w:val="16"/>
                <w:szCs w:val="16"/>
              </w:rPr>
            </w:pPr>
            <w:ins w:id="1734" w:author="Doris Lee" w:date="2021-05-13T17:15:00Z">
              <w:r w:rsidRPr="00DD4C31">
                <w:rPr>
                  <w:sz w:val="16"/>
                  <w:szCs w:val="16"/>
                </w:rPr>
                <w:t>$5.0</w:t>
              </w:r>
              <w:r>
                <w:rPr>
                  <w:sz w:val="16"/>
                  <w:szCs w:val="16"/>
                </w:rPr>
                <w:t>0</w:t>
              </w:r>
              <w:r w:rsidRPr="00DD4C31">
                <w:rPr>
                  <w:sz w:val="16"/>
                  <w:szCs w:val="16"/>
                </w:rPr>
                <w:t xml:space="preserve"> </w:t>
              </w:r>
            </w:ins>
          </w:p>
        </w:tc>
        <w:tc>
          <w:tcPr>
            <w:tcW w:w="753" w:type="dxa"/>
            <w:vAlign w:val="bottom"/>
            <w:tcPrChange w:id="1735" w:author="Doris Lee" w:date="2021-05-13T17:15:00Z">
              <w:tcPr>
                <w:tcW w:w="753" w:type="dxa"/>
              </w:tcPr>
            </w:tcPrChange>
          </w:tcPr>
          <w:p w14:paraId="5E4AD22A" w14:textId="17677511" w:rsidR="001354A0" w:rsidRPr="00DD4C31" w:rsidRDefault="001354A0" w:rsidP="001354A0">
            <w:pPr>
              <w:jc w:val="right"/>
              <w:rPr>
                <w:ins w:id="1736" w:author="Doris Lee" w:date="2021-05-13T17:14:00Z"/>
                <w:sz w:val="16"/>
                <w:szCs w:val="16"/>
              </w:rPr>
            </w:pPr>
            <w:ins w:id="1737" w:author="Doris Lee" w:date="2021-05-13T17:15:00Z">
              <w:r>
                <w:rPr>
                  <w:sz w:val="16"/>
                  <w:szCs w:val="16"/>
                </w:rPr>
                <w:t>$5.00</w:t>
              </w:r>
            </w:ins>
          </w:p>
        </w:tc>
        <w:tc>
          <w:tcPr>
            <w:tcW w:w="753" w:type="dxa"/>
            <w:vAlign w:val="bottom"/>
            <w:tcPrChange w:id="1738" w:author="Doris Lee" w:date="2021-05-13T17:15:00Z">
              <w:tcPr>
                <w:tcW w:w="753" w:type="dxa"/>
              </w:tcPr>
            </w:tcPrChange>
          </w:tcPr>
          <w:p w14:paraId="776D850C" w14:textId="7702DDF2" w:rsidR="001354A0" w:rsidRPr="00DD4C31" w:rsidRDefault="001354A0" w:rsidP="001354A0">
            <w:pPr>
              <w:jc w:val="right"/>
              <w:rPr>
                <w:ins w:id="1739" w:author="Doris Lee" w:date="2021-05-13T17:14:00Z"/>
                <w:sz w:val="16"/>
                <w:szCs w:val="16"/>
              </w:rPr>
            </w:pPr>
            <w:ins w:id="1740" w:author="Doris Lee" w:date="2021-05-13T17:15:00Z">
              <w:r w:rsidRPr="00DD4C31">
                <w:rPr>
                  <w:sz w:val="16"/>
                  <w:szCs w:val="16"/>
                </w:rPr>
                <w:t>$2.5</w:t>
              </w:r>
              <w:r>
                <w:rPr>
                  <w:sz w:val="16"/>
                  <w:szCs w:val="16"/>
                </w:rPr>
                <w:t>0</w:t>
              </w:r>
              <w:r w:rsidRPr="00DD4C31">
                <w:rPr>
                  <w:sz w:val="16"/>
                  <w:szCs w:val="16"/>
                </w:rPr>
                <w:t xml:space="preserve"> </w:t>
              </w:r>
            </w:ins>
          </w:p>
        </w:tc>
        <w:tc>
          <w:tcPr>
            <w:tcW w:w="753" w:type="dxa"/>
            <w:vAlign w:val="bottom"/>
            <w:tcPrChange w:id="1741" w:author="Doris Lee" w:date="2021-05-13T17:15:00Z">
              <w:tcPr>
                <w:tcW w:w="753" w:type="dxa"/>
              </w:tcPr>
            </w:tcPrChange>
          </w:tcPr>
          <w:p w14:paraId="3F961DDD" w14:textId="440985C6" w:rsidR="001354A0" w:rsidRPr="00DD4C31" w:rsidRDefault="001354A0" w:rsidP="001354A0">
            <w:pPr>
              <w:jc w:val="right"/>
              <w:rPr>
                <w:ins w:id="1742" w:author="Doris Lee" w:date="2021-05-13T17:14:00Z"/>
                <w:sz w:val="16"/>
                <w:szCs w:val="16"/>
              </w:rPr>
            </w:pPr>
            <w:ins w:id="1743" w:author="Doris Lee" w:date="2021-05-13T17:15:00Z">
              <w:r w:rsidRPr="00DD4C31">
                <w:rPr>
                  <w:sz w:val="16"/>
                  <w:szCs w:val="16"/>
                </w:rPr>
                <w:t>$2.4</w:t>
              </w:r>
              <w:r>
                <w:rPr>
                  <w:sz w:val="16"/>
                  <w:szCs w:val="16"/>
                </w:rPr>
                <w:t>0</w:t>
              </w:r>
              <w:r w:rsidRPr="00DD4C31">
                <w:rPr>
                  <w:sz w:val="16"/>
                  <w:szCs w:val="16"/>
                </w:rPr>
                <w:t xml:space="preserve"> </w:t>
              </w:r>
            </w:ins>
          </w:p>
        </w:tc>
        <w:tc>
          <w:tcPr>
            <w:tcW w:w="752" w:type="dxa"/>
            <w:vAlign w:val="bottom"/>
            <w:tcPrChange w:id="1744" w:author="Doris Lee" w:date="2021-05-13T17:15:00Z">
              <w:tcPr>
                <w:tcW w:w="752" w:type="dxa"/>
              </w:tcPr>
            </w:tcPrChange>
          </w:tcPr>
          <w:p w14:paraId="7D046E8A" w14:textId="3C5DD652" w:rsidR="001354A0" w:rsidRPr="00DD4C31" w:rsidRDefault="001354A0" w:rsidP="001354A0">
            <w:pPr>
              <w:jc w:val="right"/>
              <w:rPr>
                <w:ins w:id="1745" w:author="Doris Lee" w:date="2021-05-13T17:14:00Z"/>
                <w:sz w:val="16"/>
                <w:szCs w:val="16"/>
              </w:rPr>
            </w:pPr>
            <w:ins w:id="1746" w:author="Doris Lee" w:date="2021-05-13T17:15:00Z">
              <w:r w:rsidRPr="00DD4C31">
                <w:rPr>
                  <w:sz w:val="16"/>
                  <w:szCs w:val="16"/>
                </w:rPr>
                <w:t>$2.3</w:t>
              </w:r>
              <w:r>
                <w:rPr>
                  <w:sz w:val="16"/>
                  <w:szCs w:val="16"/>
                </w:rPr>
                <w:t>0</w:t>
              </w:r>
              <w:r w:rsidRPr="00DD4C31">
                <w:rPr>
                  <w:sz w:val="16"/>
                  <w:szCs w:val="16"/>
                </w:rPr>
                <w:t xml:space="preserve"> </w:t>
              </w:r>
            </w:ins>
          </w:p>
        </w:tc>
        <w:tc>
          <w:tcPr>
            <w:tcW w:w="753" w:type="dxa"/>
            <w:vAlign w:val="bottom"/>
            <w:tcPrChange w:id="1747" w:author="Doris Lee" w:date="2021-05-13T17:15:00Z">
              <w:tcPr>
                <w:tcW w:w="753" w:type="dxa"/>
              </w:tcPr>
            </w:tcPrChange>
          </w:tcPr>
          <w:p w14:paraId="2E119A5F" w14:textId="76F3D603" w:rsidR="001354A0" w:rsidRPr="00DD4C31" w:rsidRDefault="001354A0" w:rsidP="001354A0">
            <w:pPr>
              <w:jc w:val="right"/>
              <w:rPr>
                <w:ins w:id="1748" w:author="Doris Lee" w:date="2021-05-13T17:14:00Z"/>
                <w:sz w:val="16"/>
                <w:szCs w:val="16"/>
              </w:rPr>
            </w:pPr>
            <w:ins w:id="1749" w:author="Doris Lee" w:date="2021-05-13T17:15:00Z">
              <w:r w:rsidRPr="00DD4C31">
                <w:rPr>
                  <w:sz w:val="16"/>
                  <w:szCs w:val="16"/>
                </w:rPr>
                <w:t>$2.2</w:t>
              </w:r>
              <w:r>
                <w:rPr>
                  <w:sz w:val="16"/>
                  <w:szCs w:val="16"/>
                </w:rPr>
                <w:t>0</w:t>
              </w:r>
              <w:r w:rsidRPr="00DD4C31">
                <w:rPr>
                  <w:sz w:val="16"/>
                  <w:szCs w:val="16"/>
                </w:rPr>
                <w:t xml:space="preserve"> </w:t>
              </w:r>
            </w:ins>
          </w:p>
        </w:tc>
        <w:tc>
          <w:tcPr>
            <w:tcW w:w="753" w:type="dxa"/>
            <w:vAlign w:val="bottom"/>
            <w:tcPrChange w:id="1750" w:author="Doris Lee" w:date="2021-05-13T17:15:00Z">
              <w:tcPr>
                <w:tcW w:w="753" w:type="dxa"/>
              </w:tcPr>
            </w:tcPrChange>
          </w:tcPr>
          <w:p w14:paraId="745BFA43" w14:textId="03662336" w:rsidR="001354A0" w:rsidRPr="00DD4C31" w:rsidRDefault="001354A0" w:rsidP="001354A0">
            <w:pPr>
              <w:jc w:val="right"/>
              <w:rPr>
                <w:ins w:id="1751" w:author="Doris Lee" w:date="2021-05-13T17:14:00Z"/>
                <w:sz w:val="16"/>
                <w:szCs w:val="16"/>
              </w:rPr>
            </w:pPr>
            <w:ins w:id="1752" w:author="Doris Lee" w:date="2021-05-13T17:15:00Z">
              <w:r w:rsidRPr="009D2F5E">
                <w:rPr>
                  <w:sz w:val="16"/>
                  <w:szCs w:val="16"/>
                </w:rPr>
                <w:t>$2.2</w:t>
              </w:r>
              <w:r>
                <w:rPr>
                  <w:sz w:val="16"/>
                  <w:szCs w:val="16"/>
                </w:rPr>
                <w:t>0</w:t>
              </w:r>
              <w:r w:rsidRPr="00DD4C31">
                <w:rPr>
                  <w:sz w:val="16"/>
                  <w:szCs w:val="16"/>
                </w:rPr>
                <w:t xml:space="preserve"> </w:t>
              </w:r>
            </w:ins>
          </w:p>
        </w:tc>
      </w:tr>
    </w:tbl>
    <w:p w14:paraId="5A92BD44" w14:textId="7F5DF571" w:rsidR="007460E2" w:rsidDel="00121CBE" w:rsidRDefault="007460E2" w:rsidP="007460E2">
      <w:pPr>
        <w:rPr>
          <w:del w:id="1753" w:author="Doris Lee" w:date="2021-05-13T17:12:00Z"/>
        </w:rPr>
      </w:pPr>
    </w:p>
    <w:tbl>
      <w:tblPr>
        <w:tblStyle w:val="TableGrid"/>
        <w:tblW w:w="0" w:type="auto"/>
        <w:tblLayout w:type="fixed"/>
        <w:tblLook w:val="04A0" w:firstRow="1" w:lastRow="0" w:firstColumn="1" w:lastColumn="0" w:noHBand="0" w:noVBand="1"/>
      </w:tblPr>
      <w:tblGrid>
        <w:gridCol w:w="1524"/>
      </w:tblGrid>
      <w:tr w:rsidR="001354A0" w:rsidDel="001354A0" w14:paraId="5922E8DA" w14:textId="167A9387" w:rsidTr="001354A0">
        <w:trPr>
          <w:del w:id="1754" w:author="Doris Lee" w:date="2021-05-13T17:15:00Z"/>
        </w:trPr>
        <w:tc>
          <w:tcPr>
            <w:tcW w:w="1524" w:type="dxa"/>
            <w:tcBorders>
              <w:top w:val="nil"/>
              <w:left w:val="nil"/>
              <w:bottom w:val="nil"/>
              <w:right w:val="single" w:sz="4" w:space="0" w:color="auto"/>
            </w:tcBorders>
            <w:shd w:val="clear" w:color="auto" w:fill="auto"/>
          </w:tcPr>
          <w:p w14:paraId="4A73C5D3" w14:textId="16675D7F" w:rsidR="001354A0" w:rsidRPr="00DD4C31" w:rsidDel="001354A0" w:rsidRDefault="001354A0" w:rsidP="00045F02">
            <w:pPr>
              <w:rPr>
                <w:del w:id="1755" w:author="Doris Lee" w:date="2021-05-13T17:15:00Z"/>
                <w:color w:val="FFFFFF" w:themeColor="background1"/>
                <w:sz w:val="16"/>
                <w:szCs w:val="20"/>
              </w:rPr>
            </w:pPr>
            <w:del w:id="1756" w:author="Doris Lee" w:date="2021-05-13T17:12:00Z">
              <w:r w:rsidRPr="00DD4C31" w:rsidDel="00121CBE">
                <w:rPr>
                  <w:color w:val="FFFFFF" w:themeColor="background1"/>
                  <w:sz w:val="16"/>
                  <w:szCs w:val="20"/>
                </w:rPr>
                <w:delText>Vehicle Age</w:delText>
              </w:r>
            </w:del>
          </w:p>
        </w:tc>
      </w:tr>
      <w:tr w:rsidR="001354A0" w:rsidDel="001354A0" w14:paraId="5E956EA1" w14:textId="2ACDE563" w:rsidTr="001354A0">
        <w:trPr>
          <w:del w:id="1757" w:author="Doris Lee" w:date="2021-05-13T17:15:00Z"/>
        </w:trPr>
        <w:tc>
          <w:tcPr>
            <w:tcW w:w="1524" w:type="dxa"/>
            <w:tcBorders>
              <w:top w:val="nil"/>
              <w:left w:val="nil"/>
              <w:bottom w:val="nil"/>
              <w:right w:val="single" w:sz="4" w:space="0" w:color="auto"/>
            </w:tcBorders>
            <w:shd w:val="clear" w:color="auto" w:fill="auto"/>
          </w:tcPr>
          <w:p w14:paraId="2B4BE503" w14:textId="777A52F8" w:rsidR="001354A0" w:rsidRPr="00DD4C31" w:rsidDel="001354A0" w:rsidRDefault="001354A0" w:rsidP="00045F02">
            <w:pPr>
              <w:rPr>
                <w:del w:id="1758" w:author="Doris Lee" w:date="2021-05-13T17:15:00Z"/>
                <w:sz w:val="16"/>
                <w:szCs w:val="20"/>
              </w:rPr>
            </w:pPr>
            <w:del w:id="1759" w:author="Doris Lee" w:date="2021-05-13T17:12:00Z">
              <w:r w:rsidRPr="00DD4C31" w:rsidDel="00121CBE">
                <w:rPr>
                  <w:sz w:val="16"/>
                  <w:szCs w:val="20"/>
                </w:rPr>
                <w:delText>Cost per Mile, Total</w:delText>
              </w:r>
            </w:del>
          </w:p>
        </w:tc>
      </w:tr>
    </w:tbl>
    <w:p w14:paraId="4E6633F5" w14:textId="37E5D305" w:rsidR="007460E2" w:rsidDel="001354A0" w:rsidRDefault="007460E2" w:rsidP="00D331BD">
      <w:pPr>
        <w:rPr>
          <w:del w:id="1760" w:author="Doris Lee" w:date="2021-05-13T17:15:00Z"/>
          <w:highlight w:val="yellow"/>
        </w:rPr>
      </w:pPr>
      <w:commentRangeStart w:id="1761"/>
    </w:p>
    <w:p w14:paraId="12957886" w14:textId="5EE9E694" w:rsidR="007460E2" w:rsidRDefault="007460E2" w:rsidP="007460E2">
      <w:pPr>
        <w:pStyle w:val="Heading4"/>
        <w:rPr>
          <w:ins w:id="1762" w:author="Gaunt, Michael" w:date="2021-05-17T15:34:00Z"/>
        </w:rPr>
      </w:pPr>
      <w:ins w:id="1763" w:author="Doris Lee" w:date="2021-05-12T17:12:00Z">
        <w:r w:rsidRPr="00604420">
          <w:rPr>
            <w:rPrChange w:id="1764" w:author="Doris Lee" w:date="2021-05-13T14:59:00Z">
              <w:rPr>
                <w:highlight w:val="yellow"/>
              </w:rPr>
            </w:rPrChange>
          </w:rPr>
          <w:t>Transit Vans</w:t>
        </w:r>
      </w:ins>
      <w:commentRangeEnd w:id="1761"/>
      <w:ins w:id="1765" w:author="Doris Lee" w:date="2021-05-17T11:17:00Z">
        <w:r w:rsidR="00694446">
          <w:rPr>
            <w:rStyle w:val="CommentReference"/>
            <w:rFonts w:asciiTheme="minorHAnsi" w:eastAsiaTheme="minorHAnsi" w:hAnsiTheme="minorHAnsi" w:cstheme="minorBidi"/>
            <w:i w:val="0"/>
            <w:iCs w:val="0"/>
            <w:color w:val="auto"/>
          </w:rPr>
          <w:commentReference w:id="1761"/>
        </w:r>
      </w:ins>
    </w:p>
    <w:p w14:paraId="4E3F959B" w14:textId="3146F6D3" w:rsidR="0028663E" w:rsidRDefault="00C97C34" w:rsidP="0028663E">
      <w:pPr>
        <w:rPr>
          <w:ins w:id="1766" w:author="Gaunt, Michael" w:date="2021-05-17T16:59:00Z"/>
        </w:rPr>
      </w:pPr>
      <w:ins w:id="1767" w:author="Gaunt, Michael" w:date="2021-05-17T15:36:00Z">
        <w:r>
          <w:t>Cumulative maintenance costs</w:t>
        </w:r>
      </w:ins>
      <w:ins w:id="1768" w:author="Gaunt, Michael" w:date="2021-05-17T17:00:00Z">
        <w:r w:rsidR="00610D1A">
          <w:t xml:space="preserve"> (Figure XXX)</w:t>
        </w:r>
      </w:ins>
      <w:ins w:id="1769" w:author="Gaunt, Michael" w:date="2021-05-17T15:36:00Z">
        <w:r>
          <w:t xml:space="preserve"> were calculated for individual vehicles </w:t>
        </w:r>
      </w:ins>
      <w:ins w:id="1770" w:author="Gaunt, Michael" w:date="2021-05-17T15:37:00Z">
        <w:r>
          <w:t xml:space="preserve">by dividing the sum of their preventative and corrective maintenance costs by </w:t>
        </w:r>
      </w:ins>
      <w:ins w:id="1771" w:author="Gaunt, Michael" w:date="2021-05-17T15:38:00Z">
        <w:r>
          <w:t xml:space="preserve">their respective </w:t>
        </w:r>
      </w:ins>
      <w:ins w:id="1772" w:author="Gaunt, Michael" w:date="2021-05-17T15:37:00Z">
        <w:r>
          <w:t>cumulative miles driven</w:t>
        </w:r>
      </w:ins>
      <w:ins w:id="1773" w:author="Gaunt, Michael" w:date="2021-05-17T15:38:00Z">
        <w:r>
          <w:t>. Most vehicles exhibit</w:t>
        </w:r>
      </w:ins>
      <w:ins w:id="1774" w:author="Gaunt, Michael" w:date="2021-05-17T15:39:00Z">
        <w:r>
          <w:t>ed</w:t>
        </w:r>
      </w:ins>
      <w:ins w:id="1775" w:author="Gaunt, Michael" w:date="2021-05-17T15:38:00Z">
        <w:r>
          <w:t xml:space="preserve"> parabolic </w:t>
        </w:r>
      </w:ins>
      <w:ins w:id="1776" w:author="Gaunt, Michael" w:date="2021-05-17T15:39:00Z">
        <w:r>
          <w:t>maintenance</w:t>
        </w:r>
      </w:ins>
      <w:ins w:id="1777" w:author="Gaunt, Michael" w:date="2021-05-17T15:38:00Z">
        <w:r>
          <w:t xml:space="preserve"> </w:t>
        </w:r>
      </w:ins>
      <w:ins w:id="1778" w:author="Gaunt, Michael" w:date="2021-05-17T15:41:00Z">
        <w:r>
          <w:t>curves</w:t>
        </w:r>
      </w:ins>
      <w:ins w:id="1779" w:author="Gaunt, Michael" w:date="2021-05-17T15:39:00Z">
        <w:r>
          <w:t xml:space="preserve"> with costs slowly </w:t>
        </w:r>
      </w:ins>
      <w:ins w:id="1780" w:author="Gaunt, Michael" w:date="2021-05-17T15:40:00Z">
        <w:r>
          <w:t xml:space="preserve">growing and then accumulating exponentially in the higher mileage ranges. </w:t>
        </w:r>
      </w:ins>
      <w:ins w:id="1781" w:author="Gaunt, Michael" w:date="2021-05-17T15:41:00Z">
        <w:r>
          <w:t xml:space="preserve">This is likely a result of vehicles requiring more frequent </w:t>
        </w:r>
      </w:ins>
      <w:ins w:id="1782" w:author="Gaunt, Michael" w:date="2021-05-17T15:42:00Z">
        <w:r>
          <w:t xml:space="preserve">and more expensive maintenance event as the grow older and are operated more. </w:t>
        </w:r>
      </w:ins>
    </w:p>
    <w:p w14:paraId="5CD97292" w14:textId="6FE15B1C" w:rsidR="0028663E" w:rsidRPr="0028663E" w:rsidRDefault="00610D1A" w:rsidP="00610D1A">
      <w:pPr>
        <w:pStyle w:val="Caption"/>
        <w:jc w:val="center"/>
        <w:rPr>
          <w:ins w:id="1783" w:author="Doris Lee" w:date="2021-05-12T17:12:00Z"/>
          <w:rPrChange w:id="1784" w:author="Gaunt, Michael" w:date="2021-05-17T15:34:00Z">
            <w:rPr>
              <w:ins w:id="1785" w:author="Doris Lee" w:date="2021-05-12T17:12:00Z"/>
              <w:highlight w:val="yellow"/>
            </w:rPr>
          </w:rPrChange>
        </w:rPr>
        <w:pPrChange w:id="1786" w:author="Gaunt, Michael" w:date="2021-05-17T16:59:00Z">
          <w:pPr>
            <w:pStyle w:val="Heading4"/>
          </w:pPr>
        </w:pPrChange>
      </w:pPr>
      <w:ins w:id="1787" w:author="Gaunt, Michael" w:date="2021-05-17T16:59:00Z">
        <w:r>
          <w:lastRenderedPageBreak/>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w:t>
        </w:r>
        <w:r>
          <w:t xml:space="preserve">Cumulative </w:t>
        </w:r>
      </w:ins>
      <w:ins w:id="1788" w:author="Gaunt, Michael" w:date="2021-05-17T17:00:00Z">
        <w:r>
          <w:t>Maintenance</w:t>
        </w:r>
      </w:ins>
      <w:ins w:id="1789" w:author="Gaunt, Michael" w:date="2021-05-17T16:59:00Z">
        <w:r>
          <w:t xml:space="preserve"> Costs</w:t>
        </w:r>
      </w:ins>
      <w:ins w:id="1790" w:author="Gaunt, Michael" w:date="2021-05-17T17:00:00Z">
        <w:r>
          <w:t xml:space="preserve"> for Individual Vehicles</w:t>
        </w:r>
      </w:ins>
      <w:ins w:id="1791" w:author="Gaunt, Michael" w:date="2021-05-17T16:59:00Z">
        <w:r w:rsidRPr="00610D1A">
          <w:drawing>
            <wp:inline distT="0" distB="0" distL="0" distR="0" wp14:anchorId="4918D541" wp14:editId="08028D92">
              <wp:extent cx="5050465" cy="3156541"/>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77960" cy="3173725"/>
                      </a:xfrm>
                      <a:prstGeom prst="rect">
                        <a:avLst/>
                      </a:prstGeom>
                    </pic:spPr>
                  </pic:pic>
                </a:graphicData>
              </a:graphic>
            </wp:inline>
          </w:drawing>
        </w:r>
      </w:ins>
    </w:p>
    <w:p w14:paraId="58CC9CAE" w14:textId="77B6C6E1" w:rsidR="00946DE5" w:rsidRPr="00604420" w:rsidDel="000F76E6" w:rsidRDefault="00D331BD" w:rsidP="00D331BD">
      <w:pPr>
        <w:rPr>
          <w:ins w:id="1792" w:author="Gaunt, Michael" w:date="2021-05-10T11:31:00Z"/>
          <w:del w:id="1793" w:author="Doris Lee" w:date="2021-05-13T17:17:00Z"/>
        </w:rPr>
      </w:pPr>
      <w:ins w:id="1794" w:author="Gaunt, Michael" w:date="2021-05-09T18:27:00Z">
        <w:del w:id="1795" w:author="Doris Lee" w:date="2021-05-13T17:17:00Z">
          <w:r w:rsidRPr="00486982" w:rsidDel="000F76E6">
            <w:delText>corrective</w:delText>
          </w:r>
        </w:del>
      </w:ins>
      <w:ins w:id="1796" w:author="Gaunt, Michael" w:date="2021-05-10T11:25:00Z">
        <w:del w:id="1797" w:author="Doris Lee" w:date="2021-05-13T17:17:00Z">
          <w:r w:rsidR="005355AA" w:rsidRPr="00486982" w:rsidDel="000F76E6">
            <w:delText xml:space="preserve">, preventative, and total </w:delText>
          </w:r>
        </w:del>
      </w:ins>
      <w:ins w:id="1798" w:author="Gaunt, Michael" w:date="2021-05-09T18:27:00Z">
        <w:del w:id="1799" w:author="Doris Lee" w:date="2021-05-13T17:17:00Z">
          <w:r w:rsidRPr="00604420" w:rsidDel="000F76E6">
            <w:delText xml:space="preserve">costs </w:delText>
          </w:r>
        </w:del>
      </w:ins>
      <w:ins w:id="1800" w:author="Gaunt, Michael" w:date="2021-05-09T18:28:00Z">
        <w:del w:id="1801" w:author="Doris Lee" w:date="2021-05-13T17:17:00Z">
          <w:r w:rsidRPr="00604420" w:rsidDel="000F76E6">
            <w:delText>for vehicle types (make/model) given odometer mileage</w:delText>
          </w:r>
        </w:del>
      </w:ins>
      <w:ins w:id="1802" w:author="Gaunt, Michael" w:date="2021-05-09T18:27:00Z">
        <w:del w:id="1803" w:author="Doris Lee" w:date="2021-05-13T17:17:00Z">
          <w:r w:rsidRPr="00604420" w:rsidDel="000F76E6">
            <w:delText>.</w:delText>
          </w:r>
        </w:del>
      </w:ins>
      <w:ins w:id="1804" w:author="Gaunt, Michael" w:date="2021-05-10T08:10:00Z">
        <w:del w:id="1805" w:author="Doris Lee" w:date="2021-05-13T17:17:00Z">
          <w:r w:rsidR="00946DE5" w:rsidRPr="00604420" w:rsidDel="000F76E6">
            <w:delText xml:space="preserve"> Each plot contains</w:delText>
          </w:r>
        </w:del>
      </w:ins>
      <w:ins w:id="1806" w:author="Gaunt, Michael" w:date="2021-05-10T11:26:00Z">
        <w:del w:id="1807" w:author="Doris Lee" w:date="2021-05-13T17:17:00Z">
          <w:r w:rsidR="005355AA" w:rsidRPr="00604420" w:rsidDel="000F76E6">
            <w:delText xml:space="preserve"> </w:delText>
          </w:r>
        </w:del>
      </w:ins>
      <w:ins w:id="1808" w:author="Gaunt, Michael" w:date="2021-05-10T08:10:00Z">
        <w:del w:id="1809" w:author="Doris Lee" w:date="2021-05-13T17:17:00Z">
          <w:r w:rsidR="00946DE5" w:rsidRPr="00604420" w:rsidDel="000F76E6">
            <w:delText xml:space="preserve">boxplots which detail the distribution of corrective </w:delText>
          </w:r>
        </w:del>
      </w:ins>
      <w:ins w:id="1810" w:author="Gaunt, Michael" w:date="2021-05-10T11:26:00Z">
        <w:del w:id="1811" w:author="Doris Lee" w:date="2021-05-13T17:17:00Z">
          <w:r w:rsidR="005355AA" w:rsidRPr="00604420" w:rsidDel="000F76E6">
            <w:delText xml:space="preserve">and preventative </w:delText>
          </w:r>
        </w:del>
      </w:ins>
      <w:ins w:id="1812" w:author="Gaunt, Michael" w:date="2021-05-10T08:10:00Z">
        <w:del w:id="1813" w:author="Doris Lee" w:date="2021-05-13T17:17:00Z">
          <w:r w:rsidR="00946DE5" w:rsidRPr="00604420" w:rsidDel="000F76E6">
            <w:delText xml:space="preserve">costs </w:delText>
          </w:r>
        </w:del>
      </w:ins>
      <w:ins w:id="1814" w:author="Gaunt, Michael" w:date="2021-05-12T12:50:00Z">
        <w:del w:id="1815" w:author="Doris Lee" w:date="2021-05-13T17:17:00Z">
          <w:r w:rsidR="001F3734" w:rsidRPr="00604420" w:rsidDel="000F76E6">
            <w:rPr>
              <w:rPrChange w:id="1816" w:author="Doris Lee" w:date="2021-05-13T14:59:00Z">
                <w:rPr>
                  <w:highlight w:val="yellow"/>
                </w:rPr>
              </w:rPrChange>
            </w:rPr>
            <w:delText xml:space="preserve">for </w:delText>
          </w:r>
        </w:del>
      </w:ins>
      <w:ins w:id="1817" w:author="Gaunt, Michael" w:date="2021-05-10T08:10:00Z">
        <w:del w:id="1818" w:author="Doris Lee" w:date="2021-05-13T14:59:00Z">
          <w:r w:rsidR="00946DE5" w:rsidRPr="00604420" w:rsidDel="00D54CF5">
            <w:delText xml:space="preserve"> </w:delText>
          </w:r>
        </w:del>
      </w:ins>
      <w:ins w:id="1819" w:author="Gaunt, Michael" w:date="2021-05-09T18:29:00Z">
        <w:del w:id="1820" w:author="Doris Lee" w:date="2021-05-13T17:17:00Z">
          <w:r w:rsidR="004362EA" w:rsidRPr="00604420" w:rsidDel="000F76E6">
            <w:delText xml:space="preserve">different </w:delText>
          </w:r>
        </w:del>
      </w:ins>
      <w:ins w:id="1821" w:author="Gaunt, Michael" w:date="2021-05-12T12:50:00Z">
        <w:del w:id="1822" w:author="Doris Lee" w:date="2021-05-13T17:17:00Z">
          <w:r w:rsidR="001F3734" w:rsidRPr="00604420" w:rsidDel="000F76E6">
            <w:rPr>
              <w:rPrChange w:id="1823" w:author="Doris Lee" w:date="2021-05-13T14:59:00Z">
                <w:rPr>
                  <w:highlight w:val="yellow"/>
                </w:rPr>
              </w:rPrChange>
            </w:rPr>
            <w:delText xml:space="preserve">cumulative </w:delText>
          </w:r>
        </w:del>
      </w:ins>
      <w:ins w:id="1824" w:author="Gaunt, Michael" w:date="2021-05-09T18:29:00Z">
        <w:del w:id="1825" w:author="Doris Lee" w:date="2021-05-13T17:17:00Z">
          <w:r w:rsidR="004362EA" w:rsidRPr="00486982" w:rsidDel="000F76E6">
            <w:delText>mileage leve</w:delText>
          </w:r>
        </w:del>
      </w:ins>
      <w:ins w:id="1826" w:author="Gaunt, Michael" w:date="2021-05-09T18:30:00Z">
        <w:del w:id="1827" w:author="Doris Lee" w:date="2021-05-13T17:17:00Z">
          <w:r w:rsidR="004362EA" w:rsidRPr="00486982" w:rsidDel="000F76E6">
            <w:delText>ls</w:delText>
          </w:r>
        </w:del>
      </w:ins>
      <w:ins w:id="1828" w:author="Gaunt, Michael" w:date="2021-05-10T08:11:00Z">
        <w:del w:id="1829" w:author="Doris Lee" w:date="2021-05-13T17:17:00Z">
          <w:r w:rsidR="00946DE5" w:rsidRPr="00604420" w:rsidDel="000F76E6">
            <w:delText xml:space="preserve"> (</w:delText>
          </w:r>
        </w:del>
      </w:ins>
      <w:ins w:id="1830" w:author="Gaunt, Michael" w:date="2021-05-10T11:26:00Z">
        <w:del w:id="1831" w:author="Doris Lee" w:date="2021-05-13T17:17:00Z">
          <w:r w:rsidR="005355AA" w:rsidRPr="00604420" w:rsidDel="000F76E6">
            <w:delText xml:space="preserve">20k mile </w:delText>
          </w:r>
        </w:del>
      </w:ins>
      <w:ins w:id="1832" w:author="Gaunt, Michael" w:date="2021-05-10T08:11:00Z">
        <w:del w:id="1833" w:author="Doris Lee" w:date="2021-05-13T17:17:00Z">
          <w:r w:rsidR="00946DE5" w:rsidRPr="00604420" w:rsidDel="000F76E6">
            <w:delText>bins)</w:delText>
          </w:r>
        </w:del>
      </w:ins>
      <w:ins w:id="1834" w:author="Gaunt, Michael" w:date="2021-05-09T18:30:00Z">
        <w:del w:id="1835" w:author="Doris Lee" w:date="2021-05-13T17:17:00Z">
          <w:r w:rsidR="004362EA" w:rsidRPr="00604420" w:rsidDel="000F76E6">
            <w:delText xml:space="preserve"> </w:delText>
          </w:r>
        </w:del>
      </w:ins>
      <w:ins w:id="1836" w:author="Gaunt, Michael" w:date="2021-05-10T11:26:00Z">
        <w:del w:id="1837" w:author="Doris Lee" w:date="2021-05-13T17:17:00Z">
          <w:r w:rsidR="005355AA" w:rsidRPr="00604420" w:rsidDel="000F76E6">
            <w:delText xml:space="preserve">per </w:delText>
          </w:r>
        </w:del>
      </w:ins>
      <w:ins w:id="1838" w:author="Gaunt, Michael" w:date="2021-05-10T08:11:00Z">
        <w:del w:id="1839" w:author="Doris Lee" w:date="2021-05-13T17:17:00Z">
          <w:r w:rsidR="00946DE5" w:rsidRPr="00604420" w:rsidDel="000F76E6">
            <w:delText xml:space="preserve">make and model vehicle </w:delText>
          </w:r>
        </w:del>
      </w:ins>
      <w:ins w:id="1840" w:author="Gaunt, Michael" w:date="2021-05-10T11:26:00Z">
        <w:del w:id="1841" w:author="Doris Lee" w:date="2021-05-13T17:17:00Z">
          <w:r w:rsidR="005355AA" w:rsidRPr="00604420" w:rsidDel="000F76E6">
            <w:delText>classes</w:delText>
          </w:r>
        </w:del>
      </w:ins>
      <w:ins w:id="1842" w:author="Gaunt, Michael" w:date="2021-05-10T08:12:00Z">
        <w:del w:id="1843" w:author="Doris Lee" w:date="2021-05-13T17:17:00Z">
          <w:r w:rsidR="00946DE5" w:rsidRPr="00604420" w:rsidDel="000F76E6">
            <w:delText xml:space="preserve">. </w:delText>
          </w:r>
        </w:del>
      </w:ins>
      <w:ins w:id="1844" w:author="Gaunt, Michael" w:date="2021-05-09T18:32:00Z">
        <w:del w:id="1845" w:author="Doris Lee" w:date="2021-05-13T17:17:00Z">
          <w:r w:rsidR="004362EA" w:rsidRPr="00604420" w:rsidDel="000F76E6">
            <w:delText>The median value</w:delText>
          </w:r>
        </w:del>
      </w:ins>
      <w:ins w:id="1846" w:author="Gaunt, Michael" w:date="2021-05-10T12:53:00Z">
        <w:del w:id="1847" w:author="Doris Lee" w:date="2021-05-13T17:17:00Z">
          <w:r w:rsidR="003761C0" w:rsidRPr="00604420" w:rsidDel="000F76E6">
            <w:delText>s</w:delText>
          </w:r>
        </w:del>
      </w:ins>
      <w:ins w:id="1848" w:author="Gaunt, Michael" w:date="2021-05-10T08:12:00Z">
        <w:del w:id="1849" w:author="Doris Lee" w:date="2021-05-13T17:17:00Z">
          <w:r w:rsidR="00946DE5" w:rsidRPr="00604420" w:rsidDel="000F76E6">
            <w:delText xml:space="preserve"> (bar inside boxes)</w:delText>
          </w:r>
        </w:del>
      </w:ins>
      <w:ins w:id="1850" w:author="Gaunt, Michael" w:date="2021-05-09T18:32:00Z">
        <w:del w:id="1851" w:author="Doris Lee" w:date="2021-05-13T17:17:00Z">
          <w:r w:rsidR="004362EA" w:rsidRPr="00604420" w:rsidDel="000F76E6">
            <w:delText xml:space="preserve"> </w:delText>
          </w:r>
        </w:del>
      </w:ins>
      <w:ins w:id="1852" w:author="Gaunt, Michael" w:date="2021-05-10T11:27:00Z">
        <w:del w:id="1853" w:author="Doris Lee" w:date="2021-05-13T17:17:00Z">
          <w:r w:rsidR="005355AA" w:rsidRPr="00604420" w:rsidDel="000F76E6">
            <w:delText>define</w:delText>
          </w:r>
        </w:del>
      </w:ins>
      <w:ins w:id="1854" w:author="Gaunt, Michael" w:date="2021-05-10T12:54:00Z">
        <w:del w:id="1855" w:author="Doris Lee" w:date="2021-05-13T17:17:00Z">
          <w:r w:rsidR="003761C0" w:rsidRPr="00604420" w:rsidDel="000F76E6">
            <w:delText>s the cost curves</w:delText>
          </w:r>
        </w:del>
      </w:ins>
      <w:ins w:id="1856" w:author="Gaunt, Michael" w:date="2021-05-10T11:27:00Z">
        <w:del w:id="1857" w:author="Doris Lee" w:date="2021-05-13T17:17:00Z">
          <w:r w:rsidR="005355AA" w:rsidRPr="00604420" w:rsidDel="000F76E6">
            <w:delText xml:space="preserve"> </w:delText>
          </w:r>
        </w:del>
      </w:ins>
      <w:ins w:id="1858" w:author="Gaunt, Michael" w:date="2021-05-10T12:54:00Z">
        <w:del w:id="1859" w:author="Doris Lee" w:date="2021-05-13T17:17:00Z">
          <w:r w:rsidR="003761C0" w:rsidRPr="00604420" w:rsidDel="000F76E6">
            <w:delText xml:space="preserve">for </w:delText>
          </w:r>
        </w:del>
      </w:ins>
      <w:ins w:id="1860" w:author="Gaunt, Michael" w:date="2021-05-09T18:33:00Z">
        <w:del w:id="1861" w:author="Doris Lee" w:date="2021-05-13T17:17:00Z">
          <w:r w:rsidR="004362EA" w:rsidRPr="00604420" w:rsidDel="000F76E6">
            <w:delText>corrective</w:delText>
          </w:r>
        </w:del>
      </w:ins>
      <w:ins w:id="1862" w:author="Gaunt, Michael" w:date="2021-05-10T11:27:00Z">
        <w:del w:id="1863" w:author="Doris Lee" w:date="2021-05-13T17:17:00Z">
          <w:r w:rsidR="005355AA" w:rsidRPr="00604420" w:rsidDel="000F76E6">
            <w:delText xml:space="preserve"> and preventative</w:delText>
          </w:r>
        </w:del>
      </w:ins>
      <w:ins w:id="1864" w:author="Gaunt, Michael" w:date="2021-05-09T18:33:00Z">
        <w:del w:id="1865" w:author="Doris Lee" w:date="2021-05-13T17:17:00Z">
          <w:r w:rsidR="004362EA" w:rsidRPr="00604420" w:rsidDel="000F76E6">
            <w:delText xml:space="preserve"> cost </w:delText>
          </w:r>
        </w:del>
      </w:ins>
      <w:ins w:id="1866" w:author="Gaunt, Michael" w:date="2021-05-10T11:27:00Z">
        <w:del w:id="1867" w:author="Doris Lee" w:date="2021-05-13T17:17:00Z">
          <w:r w:rsidR="005355AA" w:rsidRPr="00604420" w:rsidDel="000F76E6">
            <w:delText xml:space="preserve">curve </w:delText>
          </w:r>
        </w:del>
      </w:ins>
      <w:ins w:id="1868" w:author="Gaunt, Michael" w:date="2021-05-12T12:50:00Z">
        <w:del w:id="1869" w:author="Doris Lee" w:date="2021-05-13T17:17:00Z">
          <w:r w:rsidR="001F3734" w:rsidRPr="00604420" w:rsidDel="000F76E6">
            <w:rPr>
              <w:rPrChange w:id="1870" w:author="Doris Lee" w:date="2021-05-13T14:59:00Z">
                <w:rPr>
                  <w:highlight w:val="yellow"/>
                </w:rPr>
              </w:rPrChange>
            </w:rPr>
            <w:delText xml:space="preserve">per </w:delText>
          </w:r>
        </w:del>
        <w:del w:id="1871" w:author="Doris Lee" w:date="2021-05-13T14:59:00Z">
          <w:r w:rsidR="001F3734" w:rsidRPr="00604420" w:rsidDel="00D54CF5">
            <w:rPr>
              <w:rPrChange w:id="1872" w:author="Doris Lee" w:date="2021-05-13T14:59:00Z">
                <w:rPr>
                  <w:highlight w:val="yellow"/>
                </w:rPr>
              </w:rPrChange>
            </w:rPr>
            <w:delText xml:space="preserve"> </w:delText>
          </w:r>
        </w:del>
        <w:del w:id="1873" w:author="Doris Lee" w:date="2021-05-13T17:17:00Z">
          <w:r w:rsidR="001F3734" w:rsidRPr="00604420" w:rsidDel="000F76E6">
            <w:rPr>
              <w:rPrChange w:id="1874" w:author="Doris Lee" w:date="2021-05-13T14:59:00Z">
                <w:rPr>
                  <w:highlight w:val="yellow"/>
                </w:rPr>
              </w:rPrChange>
            </w:rPr>
            <w:delText>make and model</w:delText>
          </w:r>
        </w:del>
      </w:ins>
      <w:ins w:id="1875" w:author="Gaunt, Michael" w:date="2021-05-09T18:33:00Z">
        <w:del w:id="1876" w:author="Doris Lee" w:date="2021-05-13T17:17:00Z">
          <w:r w:rsidR="004362EA" w:rsidRPr="00486982" w:rsidDel="000F76E6">
            <w:delText xml:space="preserve">. </w:delText>
          </w:r>
        </w:del>
      </w:ins>
      <w:ins w:id="1877" w:author="Gaunt, Michael" w:date="2021-05-10T08:13:00Z">
        <w:del w:id="1878" w:author="Doris Lee" w:date="2021-05-13T17:17:00Z">
          <w:r w:rsidR="00946DE5" w:rsidRPr="00486982" w:rsidDel="000F76E6">
            <w:delText>The</w:delText>
          </w:r>
        </w:del>
      </w:ins>
      <w:ins w:id="1879" w:author="Gaunt, Michael" w:date="2021-05-10T12:54:00Z">
        <w:del w:id="1880" w:author="Doris Lee" w:date="2021-05-13T17:17:00Z">
          <w:r w:rsidR="003761C0" w:rsidRPr="00604420" w:rsidDel="000F76E6">
            <w:delText xml:space="preserve"> boxplots’</w:delText>
          </w:r>
        </w:del>
      </w:ins>
      <w:ins w:id="1881" w:author="Gaunt, Michael" w:date="2021-05-10T08:13:00Z">
        <w:del w:id="1882" w:author="Doris Lee" w:date="2021-05-13T17:17:00Z">
          <w:r w:rsidR="00946DE5" w:rsidRPr="00604420" w:rsidDel="000F76E6">
            <w:delText xml:space="preserve"> box</w:delText>
          </w:r>
        </w:del>
      </w:ins>
      <w:ins w:id="1883" w:author="Gaunt, Michael" w:date="2021-05-10T12:54:00Z">
        <w:del w:id="1884" w:author="Doris Lee" w:date="2021-05-13T17:17:00Z">
          <w:r w:rsidR="003761C0" w:rsidRPr="00604420" w:rsidDel="000F76E6">
            <w:delText>es</w:delText>
          </w:r>
        </w:del>
      </w:ins>
      <w:ins w:id="1885" w:author="Gaunt, Michael" w:date="2021-05-10T11:28:00Z">
        <w:del w:id="1886" w:author="Doris Lee" w:date="2021-05-13T17:17:00Z">
          <w:r w:rsidR="005355AA" w:rsidRPr="00604420" w:rsidDel="000F76E6">
            <w:delText xml:space="preserve"> detail the </w:delText>
          </w:r>
        </w:del>
      </w:ins>
      <w:ins w:id="1887" w:author="Gaunt, Michael" w:date="2021-05-10T08:13:00Z">
        <w:del w:id="1888" w:author="Doris Lee" w:date="2021-05-13T17:17:00Z">
          <w:r w:rsidR="00946DE5" w:rsidRPr="00604420" w:rsidDel="000F76E6">
            <w:delText>interquartile rang</w:delText>
          </w:r>
        </w:del>
      </w:ins>
      <w:ins w:id="1889" w:author="Gaunt, Michael" w:date="2021-05-10T08:14:00Z">
        <w:del w:id="1890" w:author="Doris Lee" w:date="2021-05-13T17:17:00Z">
          <w:r w:rsidR="00946DE5" w:rsidRPr="00604420" w:rsidDel="000F76E6">
            <w:delText>e</w:delText>
          </w:r>
        </w:del>
      </w:ins>
      <w:ins w:id="1891" w:author="Gaunt, Michael" w:date="2021-05-10T11:28:00Z">
        <w:del w:id="1892" w:author="Doris Lee" w:date="2021-05-13T17:17:00Z">
          <w:r w:rsidR="005355AA" w:rsidRPr="00604420" w:rsidDel="000F76E6">
            <w:delText xml:space="preserve"> (IQR) for each mileage bin </w:delText>
          </w:r>
        </w:del>
      </w:ins>
      <w:ins w:id="1893" w:author="Gaunt, Michael" w:date="2021-05-10T12:55:00Z">
        <w:del w:id="1894" w:author="Doris Lee" w:date="2021-05-13T17:17:00Z">
          <w:r w:rsidR="003761C0" w:rsidRPr="00604420" w:rsidDel="000F76E6">
            <w:delText>given</w:delText>
          </w:r>
        </w:del>
      </w:ins>
      <w:ins w:id="1895" w:author="Gaunt, Michael" w:date="2021-05-10T11:28:00Z">
        <w:del w:id="1896" w:author="Doris Lee" w:date="2021-05-13T17:17:00Z">
          <w:r w:rsidR="005355AA" w:rsidRPr="00604420" w:rsidDel="000F76E6">
            <w:delText xml:space="preserve"> cost type</w:delText>
          </w:r>
        </w:del>
      </w:ins>
      <w:ins w:id="1897" w:author="Gaunt, Michael" w:date="2021-05-10T11:29:00Z">
        <w:del w:id="1898" w:author="Doris Lee" w:date="2021-05-13T17:17:00Z">
          <w:r w:rsidR="005355AA" w:rsidRPr="00604420" w:rsidDel="000F76E6">
            <w:delText xml:space="preserve"> – this is the range where the</w:delText>
          </w:r>
        </w:del>
      </w:ins>
      <w:ins w:id="1899" w:author="Gaunt, Michael" w:date="2021-05-10T08:14:00Z">
        <w:del w:id="1900" w:author="Doris Lee" w:date="2021-05-13T17:17:00Z">
          <w:r w:rsidR="00946DE5" w:rsidRPr="00604420" w:rsidDel="000F76E6">
            <w:delText xml:space="preserve"> middle 50% of all</w:delText>
          </w:r>
        </w:del>
      </w:ins>
      <w:ins w:id="1901" w:author="Gaunt, Michael" w:date="2021-05-10T08:15:00Z">
        <w:del w:id="1902" w:author="Doris Lee" w:date="2021-05-13T17:17:00Z">
          <w:r w:rsidR="00946DE5" w:rsidRPr="00604420" w:rsidDel="000F76E6">
            <w:delText xml:space="preserve"> cost samples for that </w:delText>
          </w:r>
        </w:del>
      </w:ins>
      <w:ins w:id="1903" w:author="Gaunt, Michael" w:date="2021-05-10T08:37:00Z">
        <w:del w:id="1904" w:author="Doris Lee" w:date="2021-05-13T17:17:00Z">
          <w:r w:rsidR="002F6A31" w:rsidRPr="00604420" w:rsidDel="000F76E6">
            <w:delText>bin</w:delText>
          </w:r>
        </w:del>
      </w:ins>
      <w:ins w:id="1905" w:author="Gaunt, Michael" w:date="2021-05-10T08:15:00Z">
        <w:del w:id="1906" w:author="Doris Lee" w:date="2021-05-13T17:17:00Z">
          <w:r w:rsidR="00946DE5" w:rsidRPr="00604420" w:rsidDel="000F76E6">
            <w:delText xml:space="preserve"> and </w:delText>
          </w:r>
        </w:del>
      </w:ins>
      <w:ins w:id="1907" w:author="Gaunt, Michael" w:date="2021-05-10T12:55:00Z">
        <w:del w:id="1908" w:author="Doris Lee" w:date="2021-05-13T17:17:00Z">
          <w:r w:rsidR="003761C0" w:rsidRPr="00604420" w:rsidDel="000F76E6">
            <w:delText xml:space="preserve">cost </w:delText>
          </w:r>
        </w:del>
      </w:ins>
      <w:ins w:id="1909" w:author="Gaunt, Michael" w:date="2021-05-10T11:29:00Z">
        <w:del w:id="1910" w:author="Doris Lee" w:date="2021-05-13T14:59:00Z">
          <w:r w:rsidR="005355AA" w:rsidRPr="00604420" w:rsidDel="00D54CF5">
            <w:delText xml:space="preserve"> </w:delText>
          </w:r>
        </w:del>
        <w:del w:id="1911" w:author="Doris Lee" w:date="2021-05-13T17:17:00Z">
          <w:r w:rsidR="005355AA" w:rsidRPr="00604420" w:rsidDel="000F76E6">
            <w:delText>type per vehicle class</w:delText>
          </w:r>
        </w:del>
      </w:ins>
      <w:ins w:id="1912" w:author="Gaunt, Michael" w:date="2021-05-10T08:15:00Z">
        <w:del w:id="1913" w:author="Doris Lee" w:date="2021-05-13T17:17:00Z">
          <w:r w:rsidR="00946DE5" w:rsidRPr="00604420" w:rsidDel="000F76E6">
            <w:delText xml:space="preserve"> fall within.</w:delText>
          </w:r>
        </w:del>
      </w:ins>
      <w:ins w:id="1914" w:author="Gaunt, Michael" w:date="2021-05-10T11:29:00Z">
        <w:del w:id="1915" w:author="Doris Lee" w:date="2021-05-13T17:17:00Z">
          <w:r w:rsidR="005355AA" w:rsidRPr="00604420" w:rsidDel="000F76E6">
            <w:delText xml:space="preserve"> </w:delText>
          </w:r>
        </w:del>
      </w:ins>
      <w:ins w:id="1916" w:author="Gaunt, Michael" w:date="2021-05-10T11:30:00Z">
        <w:del w:id="1917" w:author="Doris Lee" w:date="2021-05-13T17:17:00Z">
          <w:r w:rsidR="005355AA" w:rsidRPr="00604420" w:rsidDel="000F76E6">
            <w:delText xml:space="preserve">Total cost is depicted as the blue line and is the summation of both cost types’ median value per bin level. </w:delText>
          </w:r>
        </w:del>
      </w:ins>
    </w:p>
    <w:p w14:paraId="4111CE86" w14:textId="31C0EDA6" w:rsidR="00DA31A1" w:rsidRPr="00CF2F14" w:rsidDel="007460E2" w:rsidRDefault="005355AA" w:rsidP="007460E2">
      <w:pPr>
        <w:pStyle w:val="Caption"/>
        <w:jc w:val="center"/>
        <w:rPr>
          <w:ins w:id="1918" w:author="Gaunt, Michael" w:date="2021-05-10T11:39:00Z"/>
          <w:del w:id="1919" w:author="Doris Lee" w:date="2021-05-12T17:15:00Z"/>
          <w:highlight w:val="yellow"/>
          <w:rPrChange w:id="1920" w:author="Gaunt, Michael" w:date="2021-05-10T14:21:00Z">
            <w:rPr>
              <w:ins w:id="1921" w:author="Gaunt, Michael" w:date="2021-05-10T11:39:00Z"/>
              <w:del w:id="1922" w:author="Doris Lee" w:date="2021-05-12T17:15:00Z"/>
            </w:rPr>
          </w:rPrChange>
        </w:rPr>
      </w:pPr>
      <w:bookmarkStart w:id="1923" w:name="_Hlk71718451"/>
      <w:ins w:id="1924" w:author="Gaunt, Michael" w:date="2021-05-10T11:31:00Z">
        <w:del w:id="1925" w:author="Doris Lee" w:date="2021-05-12T17:15:00Z">
          <w:r w:rsidRPr="00CF2F14" w:rsidDel="007460E2">
            <w:rPr>
              <w:i w:val="0"/>
              <w:iCs w:val="0"/>
              <w:highlight w:val="yellow"/>
              <w:rPrChange w:id="1926" w:author="Gaunt, Michael" w:date="2021-05-10T14:21:00Z">
                <w:rPr>
                  <w:i w:val="0"/>
                  <w:iCs w:val="0"/>
                </w:rPr>
              </w:rPrChange>
            </w:rPr>
            <w:delText xml:space="preserve">Figure </w:delText>
          </w:r>
          <w:r w:rsidRPr="00CF2F14" w:rsidDel="007460E2">
            <w:rPr>
              <w:i w:val="0"/>
              <w:iCs w:val="0"/>
              <w:highlight w:val="yellow"/>
              <w:rPrChange w:id="1927" w:author="Gaunt, Michael" w:date="2021-05-10T14:21:00Z">
                <w:rPr>
                  <w:i w:val="0"/>
                  <w:iCs w:val="0"/>
                </w:rPr>
              </w:rPrChange>
            </w:rPr>
            <w:fldChar w:fldCharType="begin"/>
          </w:r>
          <w:r w:rsidRPr="00CF2F14" w:rsidDel="007460E2">
            <w:rPr>
              <w:i w:val="0"/>
              <w:iCs w:val="0"/>
              <w:highlight w:val="yellow"/>
              <w:rPrChange w:id="1928" w:author="Gaunt, Michael" w:date="2021-05-10T14:21:00Z">
                <w:rPr>
                  <w:i w:val="0"/>
                  <w:iCs w:val="0"/>
                </w:rPr>
              </w:rPrChange>
            </w:rPr>
            <w:delInstrText xml:space="preserve"> STYLEREF 1 \s </w:delInstrText>
          </w:r>
          <w:r w:rsidRPr="00CF2F14" w:rsidDel="007460E2">
            <w:rPr>
              <w:i w:val="0"/>
              <w:iCs w:val="0"/>
              <w:highlight w:val="yellow"/>
              <w:rPrChange w:id="1929" w:author="Gaunt, Michael" w:date="2021-05-10T14:21:00Z">
                <w:rPr>
                  <w:i w:val="0"/>
                  <w:iCs w:val="0"/>
                  <w:noProof/>
                </w:rPr>
              </w:rPrChange>
            </w:rPr>
            <w:fldChar w:fldCharType="separate"/>
          </w:r>
          <w:r w:rsidRPr="00CF2F14" w:rsidDel="007460E2">
            <w:rPr>
              <w:i w:val="0"/>
              <w:iCs w:val="0"/>
              <w:noProof/>
              <w:highlight w:val="yellow"/>
              <w:rPrChange w:id="1930" w:author="Gaunt, Michael" w:date="2021-05-10T14:21:00Z">
                <w:rPr>
                  <w:i w:val="0"/>
                  <w:iCs w:val="0"/>
                  <w:noProof/>
                </w:rPr>
              </w:rPrChange>
            </w:rPr>
            <w:delText>3</w:delText>
          </w:r>
          <w:r w:rsidRPr="00CF2F14" w:rsidDel="007460E2">
            <w:rPr>
              <w:i w:val="0"/>
              <w:iCs w:val="0"/>
              <w:noProof/>
              <w:highlight w:val="yellow"/>
              <w:rPrChange w:id="1931" w:author="Gaunt, Michael" w:date="2021-05-10T14:21:00Z">
                <w:rPr>
                  <w:i w:val="0"/>
                  <w:iCs w:val="0"/>
                  <w:noProof/>
                </w:rPr>
              </w:rPrChange>
            </w:rPr>
            <w:fldChar w:fldCharType="end"/>
          </w:r>
          <w:r w:rsidRPr="00CF2F14" w:rsidDel="007460E2">
            <w:rPr>
              <w:i w:val="0"/>
              <w:iCs w:val="0"/>
              <w:highlight w:val="yellow"/>
              <w:rPrChange w:id="1932" w:author="Gaunt, Michael" w:date="2021-05-10T14:21:00Z">
                <w:rPr>
                  <w:i w:val="0"/>
                  <w:iCs w:val="0"/>
                </w:rPr>
              </w:rPrChange>
            </w:rPr>
            <w:noBreakHyphen/>
            <w:delText>1</w:delText>
          </w:r>
        </w:del>
      </w:ins>
      <w:ins w:id="1933" w:author="Gaunt, Michael" w:date="2021-05-10T11:33:00Z">
        <w:del w:id="1934" w:author="Doris Lee" w:date="2021-05-12T17:15:00Z">
          <w:r w:rsidRPr="00CF2F14" w:rsidDel="007460E2">
            <w:rPr>
              <w:i w:val="0"/>
              <w:iCs w:val="0"/>
              <w:highlight w:val="yellow"/>
              <w:rPrChange w:id="1935" w:author="Gaunt, Michael" w:date="2021-05-10T14:21:00Z">
                <w:rPr>
                  <w:i w:val="0"/>
                  <w:iCs w:val="0"/>
                </w:rPr>
              </w:rPrChange>
            </w:rPr>
            <w:delText>1</w:delText>
          </w:r>
        </w:del>
      </w:ins>
      <w:ins w:id="1936" w:author="Gaunt, Michael" w:date="2021-05-10T11:31:00Z">
        <w:del w:id="1937" w:author="Doris Lee" w:date="2021-05-12T17:15:00Z">
          <w:r w:rsidRPr="00CF2F14" w:rsidDel="007460E2">
            <w:rPr>
              <w:i w:val="0"/>
              <w:iCs w:val="0"/>
              <w:highlight w:val="yellow"/>
              <w:rPrChange w:id="1938" w:author="Gaunt, Michael" w:date="2021-05-10T14:21:00Z">
                <w:rPr>
                  <w:i w:val="0"/>
                  <w:iCs w:val="0"/>
                </w:rPr>
              </w:rPrChange>
            </w:rPr>
            <w:delText>:</w:delText>
          </w:r>
        </w:del>
      </w:ins>
      <w:ins w:id="1939" w:author="Gaunt, Michael" w:date="2021-05-10T11:33:00Z">
        <w:del w:id="1940" w:author="Doris Lee" w:date="2021-05-12T17:15:00Z">
          <w:r w:rsidRPr="00CF2F14" w:rsidDel="007460E2">
            <w:rPr>
              <w:i w:val="0"/>
              <w:iCs w:val="0"/>
              <w:highlight w:val="yellow"/>
              <w:rPrChange w:id="1941" w:author="Gaunt, Michael" w:date="2021-05-10T14:21:00Z">
                <w:rPr>
                  <w:i w:val="0"/>
                  <w:iCs w:val="0"/>
                </w:rPr>
              </w:rPrChange>
            </w:rPr>
            <w:delText xml:space="preserve"> </w:delText>
          </w:r>
        </w:del>
        <w:del w:id="1942" w:author="Doris Lee" w:date="2021-05-12T17:14:00Z">
          <w:r w:rsidRPr="00CF2F14" w:rsidDel="007460E2">
            <w:rPr>
              <w:i w:val="0"/>
              <w:iCs w:val="0"/>
              <w:highlight w:val="yellow"/>
              <w:rPrChange w:id="1943" w:author="Gaunt, Michael" w:date="2021-05-10T14:21:00Z">
                <w:rPr>
                  <w:i w:val="0"/>
                  <w:iCs w:val="0"/>
                </w:rPr>
              </w:rPrChange>
            </w:rPr>
            <w:delText>Vehicle Operation Co</w:delText>
          </w:r>
        </w:del>
      </w:ins>
      <w:ins w:id="1944" w:author="Gaunt, Michael" w:date="2021-05-10T11:36:00Z">
        <w:del w:id="1945" w:author="Doris Lee" w:date="2021-05-12T17:14:00Z">
          <w:r w:rsidR="00DA31A1" w:rsidRPr="00CF2F14" w:rsidDel="007460E2">
            <w:rPr>
              <w:i w:val="0"/>
              <w:iCs w:val="0"/>
              <w:highlight w:val="yellow"/>
              <w:rPrChange w:id="1946" w:author="Gaunt, Michael" w:date="2021-05-10T14:21:00Z">
                <w:rPr>
                  <w:i w:val="0"/>
                  <w:iCs w:val="0"/>
                </w:rPr>
              </w:rPrChange>
            </w:rPr>
            <w:delText xml:space="preserve">sts per Unit of Operation Time </w:delText>
          </w:r>
        </w:del>
      </w:ins>
    </w:p>
    <w:bookmarkEnd w:id="1923"/>
    <w:p w14:paraId="288808AC" w14:textId="27C08DF6" w:rsidR="00DA31A1" w:rsidRPr="00CF2F14" w:rsidDel="000F76E6" w:rsidRDefault="00DA31A1">
      <w:pPr>
        <w:rPr>
          <w:ins w:id="1947" w:author="Gaunt, Michael" w:date="2021-05-10T11:36:00Z"/>
          <w:del w:id="1948" w:author="Doris Lee" w:date="2021-05-13T17:17:00Z"/>
          <w:highlight w:val="yellow"/>
          <w:rPrChange w:id="1949" w:author="Gaunt, Michael" w:date="2021-05-10T14:21:00Z">
            <w:rPr>
              <w:ins w:id="1950" w:author="Gaunt, Michael" w:date="2021-05-10T11:36:00Z"/>
              <w:del w:id="1951" w:author="Doris Lee" w:date="2021-05-13T17:17:00Z"/>
            </w:rPr>
          </w:rPrChange>
        </w:rPr>
        <w:pPrChange w:id="1952" w:author="Gaunt, Michael" w:date="2021-05-10T11:39:00Z">
          <w:pPr>
            <w:pStyle w:val="Caption"/>
            <w:jc w:val="center"/>
          </w:pPr>
        </w:pPrChange>
      </w:pPr>
      <w:ins w:id="1953" w:author="Gaunt, Michael" w:date="2021-05-10T11:40:00Z">
        <w:del w:id="1954" w:author="Doris Lee" w:date="2021-05-13T17:17:00Z">
          <w:r w:rsidRPr="00CF2F14" w:rsidDel="000F76E6">
            <w:rPr>
              <w:noProof/>
              <w:highlight w:val="yellow"/>
              <w:rPrChange w:id="1955" w:author="Gaunt, Michael" w:date="2021-05-10T14:21:00Z">
                <w:rPr>
                  <w:noProof/>
                </w:rPr>
              </w:rPrChange>
            </w:rPr>
            <w:drawing>
              <wp:inline distT="0" distB="0" distL="0" distR="0" wp14:anchorId="6E0A2828" wp14:editId="47273DC5">
                <wp:extent cx="5943600" cy="71323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61405" cy="7153686"/>
                        </a:xfrm>
                        <a:prstGeom prst="rect">
                          <a:avLst/>
                        </a:prstGeom>
                      </pic:spPr>
                    </pic:pic>
                  </a:graphicData>
                </a:graphic>
              </wp:inline>
            </w:drawing>
          </w:r>
        </w:del>
      </w:ins>
    </w:p>
    <w:p w14:paraId="24DF537A" w14:textId="163F5F37" w:rsidR="005355AA" w:rsidRPr="00CF2F14" w:rsidDel="00AA3936" w:rsidRDefault="005355AA" w:rsidP="005355AA">
      <w:pPr>
        <w:pStyle w:val="Caption"/>
        <w:jc w:val="center"/>
        <w:rPr>
          <w:ins w:id="1956" w:author="Gaunt, Michael" w:date="2021-05-10T11:31:00Z"/>
          <w:del w:id="1957" w:author="Doris Lee" w:date="2021-05-12T17:16:00Z"/>
          <w:highlight w:val="yellow"/>
          <w:rPrChange w:id="1958" w:author="Gaunt, Michael" w:date="2021-05-10T14:21:00Z">
            <w:rPr>
              <w:ins w:id="1959" w:author="Gaunt, Michael" w:date="2021-05-10T11:31:00Z"/>
              <w:del w:id="1960" w:author="Doris Lee" w:date="2021-05-12T17:16:00Z"/>
            </w:rPr>
          </w:rPrChange>
        </w:rPr>
      </w:pPr>
      <w:ins w:id="1961" w:author="Gaunt, Michael" w:date="2021-05-10T11:34:00Z">
        <w:del w:id="1962" w:author="Doris Lee" w:date="2021-05-12T17:16:00Z">
          <w:r w:rsidRPr="00CF2F14" w:rsidDel="00AA3936">
            <w:rPr>
              <w:i w:val="0"/>
              <w:iCs w:val="0"/>
              <w:noProof/>
              <w:highlight w:val="yellow"/>
              <w:rPrChange w:id="1963" w:author="Gaunt, Michael" w:date="2021-05-10T14:21:00Z">
                <w:rPr>
                  <w:i w:val="0"/>
                  <w:iCs w:val="0"/>
                  <w:noProof/>
                </w:rPr>
              </w:rPrChange>
            </w:rPr>
            <mc:AlternateContent>
              <mc:Choice Requires="wps">
                <w:drawing>
                  <wp:inline distT="0" distB="0" distL="0" distR="0" wp14:anchorId="0D19F6A0" wp14:editId="6420643B">
                    <wp:extent cx="308610" cy="308610"/>
                    <wp:effectExtent l="0" t="0" r="0" b="0"/>
                    <wp:docPr id="24" name="Rectangle 2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8610" cy="3086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318BF43B" id="Rectangle 24" o:spid="_x0000_s1026" style="width:24.3pt;height:2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" filled="f" stroked="f">
                    <o:lock v:ext="edit" aspectratio="t"/>
                    <w10:anchorlock/>
                  </v:rect>
                </w:pict>
              </mc:Fallback>
            </mc:AlternateContent>
          </w:r>
        </w:del>
      </w:ins>
    </w:p>
    <w:p w14:paraId="6D979DD8" w14:textId="18348C36" w:rsidR="00946DE5" w:rsidRPr="00CF2F14" w:rsidDel="00AA3936" w:rsidRDefault="00946DE5" w:rsidP="00D331BD">
      <w:pPr>
        <w:rPr>
          <w:ins w:id="1964" w:author="Gaunt, Michael" w:date="2021-05-10T09:23:00Z"/>
          <w:del w:id="1965" w:author="Doris Lee" w:date="2021-05-12T17:16:00Z"/>
          <w:highlight w:val="yellow"/>
          <w:rPrChange w:id="1966" w:author="Gaunt, Michael" w:date="2021-05-10T14:21:00Z">
            <w:rPr>
              <w:ins w:id="1967" w:author="Gaunt, Michael" w:date="2021-05-10T09:23:00Z"/>
              <w:del w:id="1968" w:author="Doris Lee" w:date="2021-05-12T17:16:00Z"/>
            </w:rPr>
          </w:rPrChange>
        </w:rPr>
      </w:pPr>
    </w:p>
    <w:p w14:paraId="2280D9A2" w14:textId="7268E823" w:rsidR="007644FE" w:rsidRPr="00CF2F14" w:rsidDel="000F76E6" w:rsidRDefault="007644FE">
      <w:pPr>
        <w:pStyle w:val="Heading4"/>
        <w:rPr>
          <w:ins w:id="1969" w:author="Gaunt, Michael" w:date="2021-05-10T08:12:00Z"/>
          <w:del w:id="1970" w:author="Doris Lee" w:date="2021-05-13T17:17:00Z"/>
          <w:highlight w:val="yellow"/>
          <w:rPrChange w:id="1971" w:author="Gaunt, Michael" w:date="2021-05-10T14:21:00Z">
            <w:rPr>
              <w:ins w:id="1972" w:author="Gaunt, Michael" w:date="2021-05-10T08:12:00Z"/>
              <w:del w:id="1973" w:author="Doris Lee" w:date="2021-05-13T17:17:00Z"/>
            </w:rPr>
          </w:rPrChange>
        </w:rPr>
        <w:pPrChange w:id="1974" w:author="Gaunt, Michael" w:date="2021-05-10T09:23:00Z">
          <w:pPr/>
        </w:pPrChange>
      </w:pPr>
      <w:ins w:id="1975" w:author="Gaunt, Michael" w:date="2021-05-10T09:23:00Z">
        <w:del w:id="1976" w:author="Doris Lee" w:date="2021-05-13T17:17:00Z">
          <w:r w:rsidRPr="00CF2F14" w:rsidDel="000F76E6">
            <w:rPr>
              <w:highlight w:val="yellow"/>
              <w:rPrChange w:id="1977" w:author="Gaunt, Michael" w:date="2021-05-10T14:21:00Z">
                <w:rPr/>
              </w:rPrChange>
            </w:rPr>
            <w:delText xml:space="preserve">Corrective Cost </w:delText>
          </w:r>
        </w:del>
      </w:ins>
    </w:p>
    <w:p w14:paraId="5B8FF0D0" w14:textId="300EED8C" w:rsidR="00B85DAE" w:rsidRPr="00CF2F14" w:rsidDel="00AA3936" w:rsidRDefault="002F6A31" w:rsidP="00D331BD">
      <w:pPr>
        <w:rPr>
          <w:ins w:id="1978" w:author="Gaunt, Michael" w:date="2021-05-10T13:07:00Z"/>
          <w:del w:id="1979" w:author="Doris Lee" w:date="2021-05-12T17:17:00Z"/>
          <w:highlight w:val="yellow"/>
          <w:rPrChange w:id="1980" w:author="Gaunt, Michael" w:date="2021-05-10T14:21:00Z">
            <w:rPr>
              <w:ins w:id="1981" w:author="Gaunt, Michael" w:date="2021-05-10T13:07:00Z"/>
              <w:del w:id="1982" w:author="Doris Lee" w:date="2021-05-12T17:17:00Z"/>
            </w:rPr>
          </w:rPrChange>
        </w:rPr>
      </w:pPr>
      <w:ins w:id="1983" w:author="Gaunt, Michael" w:date="2021-05-10T08:20:00Z">
        <w:del w:id="1984" w:author="Doris Lee" w:date="2021-05-13T17:17:00Z">
          <w:r w:rsidRPr="00CF2F14" w:rsidDel="000F76E6">
            <w:rPr>
              <w:highlight w:val="yellow"/>
              <w:rPrChange w:id="1985" w:author="Gaunt, Michael" w:date="2021-05-10T14:21:00Z">
                <w:rPr/>
              </w:rPrChange>
            </w:rPr>
            <w:delText>The c</w:delText>
          </w:r>
          <w:r w:rsidR="00946DE5" w:rsidRPr="00CF2F14" w:rsidDel="000F76E6">
            <w:rPr>
              <w:highlight w:val="yellow"/>
              <w:rPrChange w:id="1986" w:author="Gaunt, Michael" w:date="2021-05-10T14:21:00Z">
                <w:rPr/>
              </w:rPrChange>
            </w:rPr>
            <w:delText xml:space="preserve">orrective </w:delText>
          </w:r>
        </w:del>
      </w:ins>
      <w:ins w:id="1987" w:author="Gaunt, Michael" w:date="2021-05-09T18:33:00Z">
        <w:del w:id="1988" w:author="Doris Lee" w:date="2021-05-13T17:17:00Z">
          <w:r w:rsidR="004362EA" w:rsidRPr="00CF2F14" w:rsidDel="000F76E6">
            <w:rPr>
              <w:highlight w:val="yellow"/>
              <w:rPrChange w:id="1989" w:author="Gaunt, Michael" w:date="2021-05-10T14:21:00Z">
                <w:rPr/>
              </w:rPrChange>
            </w:rPr>
            <w:delText>cost curves</w:delText>
          </w:r>
        </w:del>
      </w:ins>
      <w:ins w:id="1990" w:author="Gaunt, Michael" w:date="2021-05-10T08:20:00Z">
        <w:del w:id="1991" w:author="Doris Lee" w:date="2021-05-13T17:17:00Z">
          <w:r w:rsidRPr="00CF2F14" w:rsidDel="000F76E6">
            <w:rPr>
              <w:highlight w:val="yellow"/>
              <w:rPrChange w:id="1992" w:author="Gaunt, Michael" w:date="2021-05-10T14:21:00Z">
                <w:rPr/>
              </w:rPrChange>
            </w:rPr>
            <w:delText xml:space="preserve"> for all vehicle types</w:delText>
          </w:r>
        </w:del>
      </w:ins>
      <w:ins w:id="1993" w:author="Gaunt, Michael" w:date="2021-05-09T18:33:00Z">
        <w:del w:id="1994" w:author="Doris Lee" w:date="2021-05-13T17:17:00Z">
          <w:r w:rsidR="004362EA" w:rsidRPr="00CF2F14" w:rsidDel="000F76E6">
            <w:rPr>
              <w:highlight w:val="yellow"/>
              <w:rPrChange w:id="1995" w:author="Gaunt, Michael" w:date="2021-05-10T14:21:00Z">
                <w:rPr/>
              </w:rPrChange>
            </w:rPr>
            <w:delText xml:space="preserve"> </w:delText>
          </w:r>
        </w:del>
      </w:ins>
      <w:ins w:id="1996" w:author="Gaunt, Michael" w:date="2021-05-10T08:20:00Z">
        <w:del w:id="1997" w:author="Doris Lee" w:date="2021-05-13T17:17:00Z">
          <w:r w:rsidRPr="00CF2F14" w:rsidDel="000F76E6">
            <w:rPr>
              <w:highlight w:val="yellow"/>
              <w:rPrChange w:id="1998" w:author="Gaunt, Michael" w:date="2021-05-10T14:21:00Z">
                <w:rPr/>
              </w:rPrChange>
            </w:rPr>
            <w:delText>exhibit</w:delText>
          </w:r>
        </w:del>
      </w:ins>
      <w:ins w:id="1999" w:author="Gaunt, Michael" w:date="2021-05-09T18:33:00Z">
        <w:del w:id="2000" w:author="Doris Lee" w:date="2021-05-13T17:17:00Z">
          <w:r w:rsidR="004362EA" w:rsidRPr="00CF2F14" w:rsidDel="000F76E6">
            <w:rPr>
              <w:highlight w:val="yellow"/>
              <w:rPrChange w:id="2001" w:author="Gaunt, Michael" w:date="2021-05-10T14:21:00Z">
                <w:rPr/>
              </w:rPrChange>
            </w:rPr>
            <w:delText xml:space="preserve"> the same general behavior</w:delText>
          </w:r>
        </w:del>
      </w:ins>
      <w:ins w:id="2002" w:author="Gaunt, Michael" w:date="2021-05-10T08:21:00Z">
        <w:del w:id="2003" w:author="Doris Lee" w:date="2021-05-13T17:17:00Z">
          <w:r w:rsidRPr="00CF2F14" w:rsidDel="000F76E6">
            <w:rPr>
              <w:highlight w:val="yellow"/>
              <w:rPrChange w:id="2004" w:author="Gaunt, Michael" w:date="2021-05-10T14:21:00Z">
                <w:rPr/>
              </w:rPrChange>
            </w:rPr>
            <w:delText xml:space="preserve">; median corrective costs </w:delText>
          </w:r>
        </w:del>
      </w:ins>
      <w:ins w:id="2005" w:author="Gaunt, Michael" w:date="2021-05-10T08:39:00Z">
        <w:del w:id="2006" w:author="Doris Lee" w:date="2021-05-13T17:17:00Z">
          <w:r w:rsidR="00B85DAE" w:rsidRPr="00CF2F14" w:rsidDel="000F76E6">
            <w:rPr>
              <w:highlight w:val="yellow"/>
              <w:rPrChange w:id="2007" w:author="Gaunt, Michael" w:date="2021-05-10T14:21:00Z">
                <w:rPr/>
              </w:rPrChange>
            </w:rPr>
            <w:delText>are</w:delText>
          </w:r>
        </w:del>
      </w:ins>
      <w:ins w:id="2008" w:author="Gaunt, Michael" w:date="2021-05-10T08:21:00Z">
        <w:del w:id="2009" w:author="Doris Lee" w:date="2021-05-13T17:17:00Z">
          <w:r w:rsidRPr="00CF2F14" w:rsidDel="000F76E6">
            <w:rPr>
              <w:highlight w:val="yellow"/>
              <w:rPrChange w:id="2010" w:author="Gaunt, Michael" w:date="2021-05-10T14:21:00Z">
                <w:rPr/>
              </w:rPrChange>
            </w:rPr>
            <w:delText xml:space="preserve"> low</w:delText>
          </w:r>
        </w:del>
      </w:ins>
      <w:ins w:id="2011" w:author="Gaunt, Michael" w:date="2021-05-10T08:24:00Z">
        <w:del w:id="2012" w:author="Doris Lee" w:date="2021-05-13T17:17:00Z">
          <w:r w:rsidRPr="00CF2F14" w:rsidDel="000F76E6">
            <w:rPr>
              <w:highlight w:val="yellow"/>
              <w:rPrChange w:id="2013" w:author="Gaunt, Michael" w:date="2021-05-10T14:21:00Z">
                <w:rPr/>
              </w:rPrChange>
            </w:rPr>
            <w:delText xml:space="preserve"> </w:delText>
          </w:r>
        </w:del>
      </w:ins>
      <w:ins w:id="2014" w:author="Gaunt, Michael" w:date="2021-05-10T08:38:00Z">
        <w:del w:id="2015" w:author="Doris Lee" w:date="2021-05-13T17:17:00Z">
          <w:r w:rsidR="00B85DAE" w:rsidRPr="00CF2F14" w:rsidDel="000F76E6">
            <w:rPr>
              <w:highlight w:val="yellow"/>
              <w:rPrChange w:id="2016" w:author="Gaunt, Michael" w:date="2021-05-10T14:21:00Z">
                <w:rPr/>
              </w:rPrChange>
            </w:rPr>
            <w:delText>for new vehicles</w:delText>
          </w:r>
        </w:del>
      </w:ins>
      <w:ins w:id="2017" w:author="Gaunt, Michael" w:date="2021-05-10T08:21:00Z">
        <w:del w:id="2018" w:author="Doris Lee" w:date="2021-05-13T17:17:00Z">
          <w:r w:rsidRPr="00CF2F14" w:rsidDel="000F76E6">
            <w:rPr>
              <w:highlight w:val="yellow"/>
              <w:rPrChange w:id="2019" w:author="Gaunt, Michael" w:date="2021-05-10T14:21:00Z">
                <w:rPr/>
              </w:rPrChange>
            </w:rPr>
            <w:delText xml:space="preserve">, </w:delText>
          </w:r>
        </w:del>
      </w:ins>
      <w:ins w:id="2020" w:author="Gaunt, Michael" w:date="2021-05-10T08:22:00Z">
        <w:del w:id="2021" w:author="Doris Lee" w:date="2021-05-13T17:17:00Z">
          <w:r w:rsidRPr="00CF2F14" w:rsidDel="000F76E6">
            <w:rPr>
              <w:highlight w:val="yellow"/>
              <w:rPrChange w:id="2022" w:author="Gaunt, Michael" w:date="2021-05-10T14:21:00Z">
                <w:rPr/>
              </w:rPrChange>
            </w:rPr>
            <w:delText>begin to rise with the vehicle’s age and increase</w:delText>
          </w:r>
        </w:del>
      </w:ins>
      <w:ins w:id="2023" w:author="Gaunt, Michael" w:date="2021-05-10T12:56:00Z">
        <w:del w:id="2024" w:author="Doris Lee" w:date="2021-05-13T17:17:00Z">
          <w:r w:rsidR="003761C0" w:rsidRPr="00CF2F14" w:rsidDel="000F76E6">
            <w:rPr>
              <w:highlight w:val="yellow"/>
              <w:rPrChange w:id="2025" w:author="Gaunt, Michael" w:date="2021-05-10T14:21:00Z">
                <w:rPr/>
              </w:rPrChange>
            </w:rPr>
            <w:delText>d</w:delText>
          </w:r>
        </w:del>
      </w:ins>
      <w:ins w:id="2026" w:author="Gaunt, Michael" w:date="2021-05-10T08:22:00Z">
        <w:del w:id="2027" w:author="Doris Lee" w:date="2021-05-13T17:17:00Z">
          <w:r w:rsidRPr="00CF2F14" w:rsidDel="000F76E6">
            <w:rPr>
              <w:highlight w:val="yellow"/>
              <w:rPrChange w:id="2028" w:author="Gaunt, Michael" w:date="2021-05-10T14:21:00Z">
                <w:rPr/>
              </w:rPrChange>
            </w:rPr>
            <w:delText xml:space="preserve"> utilization, and </w:delText>
          </w:r>
        </w:del>
      </w:ins>
      <w:ins w:id="2029" w:author="Gaunt, Michael" w:date="2021-05-10T08:23:00Z">
        <w:del w:id="2030" w:author="Doris Lee" w:date="2021-05-13T17:17:00Z">
          <w:r w:rsidRPr="00CF2F14" w:rsidDel="000F76E6">
            <w:rPr>
              <w:highlight w:val="yellow"/>
              <w:rPrChange w:id="2031" w:author="Gaunt, Michael" w:date="2021-05-10T14:21:00Z">
                <w:rPr/>
              </w:rPrChange>
            </w:rPr>
            <w:delText>then</w:delText>
          </w:r>
        </w:del>
      </w:ins>
      <w:ins w:id="2032" w:author="Gaunt, Michael" w:date="2021-05-10T08:48:00Z">
        <w:del w:id="2033" w:author="Doris Lee" w:date="2021-05-13T17:17:00Z">
          <w:r w:rsidR="00D56AF1" w:rsidRPr="00CF2F14" w:rsidDel="000F76E6">
            <w:rPr>
              <w:highlight w:val="yellow"/>
              <w:rPrChange w:id="2034" w:author="Gaunt, Michael" w:date="2021-05-10T14:21:00Z">
                <w:rPr/>
              </w:rPrChange>
            </w:rPr>
            <w:delText xml:space="preserve"> </w:delText>
          </w:r>
        </w:del>
      </w:ins>
      <w:ins w:id="2035" w:author="Gaunt, Michael" w:date="2021-05-10T08:23:00Z">
        <w:del w:id="2036" w:author="Doris Lee" w:date="2021-05-13T17:17:00Z">
          <w:r w:rsidRPr="00CF2F14" w:rsidDel="000F76E6">
            <w:rPr>
              <w:highlight w:val="yellow"/>
              <w:rPrChange w:id="2037" w:author="Gaunt, Michael" w:date="2021-05-10T14:21:00Z">
                <w:rPr/>
              </w:rPrChange>
            </w:rPr>
            <w:delText>stabilize</w:delText>
          </w:r>
        </w:del>
      </w:ins>
      <w:ins w:id="2038" w:author="Gaunt, Michael" w:date="2021-05-10T08:24:00Z">
        <w:del w:id="2039" w:author="Doris Lee" w:date="2021-05-13T17:17:00Z">
          <w:r w:rsidRPr="00CF2F14" w:rsidDel="000F76E6">
            <w:rPr>
              <w:highlight w:val="yellow"/>
              <w:rPrChange w:id="2040" w:author="Gaunt, Michael" w:date="2021-05-10T14:21:00Z">
                <w:rPr/>
              </w:rPrChange>
            </w:rPr>
            <w:delText xml:space="preserve"> </w:delText>
          </w:r>
        </w:del>
      </w:ins>
      <w:ins w:id="2041" w:author="Gaunt, Michael" w:date="2021-05-10T08:42:00Z">
        <w:del w:id="2042" w:author="Doris Lee" w:date="2021-05-13T17:17:00Z">
          <w:r w:rsidR="00B85DAE" w:rsidRPr="00CF2F14" w:rsidDel="000F76E6">
            <w:rPr>
              <w:highlight w:val="yellow"/>
              <w:rPrChange w:id="2043" w:author="Gaunt, Michael" w:date="2021-05-10T14:21:00Z">
                <w:rPr/>
              </w:rPrChange>
            </w:rPr>
            <w:delText xml:space="preserve">across ensuing mileage </w:delText>
          </w:r>
        </w:del>
      </w:ins>
      <w:ins w:id="2044" w:author="Gaunt, Michael" w:date="2021-05-10T13:10:00Z">
        <w:del w:id="2045" w:author="Doris Lee" w:date="2021-05-13T17:17:00Z">
          <w:r w:rsidR="00D22C57" w:rsidRPr="00CF2F14" w:rsidDel="000F76E6">
            <w:rPr>
              <w:highlight w:val="yellow"/>
              <w:rPrChange w:id="2046" w:author="Gaunt, Michael" w:date="2021-05-10T14:21:00Z">
                <w:rPr/>
              </w:rPrChange>
            </w:rPr>
            <w:delText>bins (</w:delText>
          </w:r>
        </w:del>
      </w:ins>
      <w:del w:id="2047" w:author="Doris Lee" w:date="2021-05-13T17:17:00Z">
        <w:r w:rsidR="00AA3936" w:rsidRPr="00AA3936" w:rsidDel="000F76E6">
          <w:rPr>
            <w:b/>
            <w:bCs/>
            <w:highlight w:val="yellow"/>
            <w:rPrChange w:id="2048" w:author="Doris Lee" w:date="2021-05-12T17:17:00Z">
              <w:rPr>
                <w:highlight w:val="yellow"/>
              </w:rPr>
            </w:rPrChange>
          </w:rPr>
          <w:fldChar w:fldCharType="begin"/>
        </w:r>
        <w:r w:rsidR="00AA3936" w:rsidRPr="00604420" w:rsidDel="000F76E6">
          <w:rPr>
            <w:b/>
            <w:bCs/>
            <w:highlight w:val="yellow"/>
          </w:rPr>
          <w:delInstrText xml:space="preserve"> REF _Ref71732258 \h </w:delInstrText>
        </w:r>
        <w:r w:rsidR="00AA3936" w:rsidDel="000F76E6">
          <w:rPr>
            <w:b/>
            <w:bCs/>
            <w:highlight w:val="yellow"/>
          </w:rPr>
          <w:delInstrText xml:space="preserve"> \* MERGEFORMAT </w:delInstrText>
        </w:r>
        <w:r w:rsidR="00AA3936" w:rsidRPr="00AA3936" w:rsidDel="000F76E6">
          <w:rPr>
            <w:b/>
            <w:bCs/>
            <w:highlight w:val="yellow"/>
            <w:rPrChange w:id="2049" w:author="Doris Lee" w:date="2021-05-12T17:17:00Z">
              <w:rPr>
                <w:b/>
                <w:bCs/>
                <w:highlight w:val="yellow"/>
              </w:rPr>
            </w:rPrChange>
          </w:rPr>
        </w:r>
        <w:r w:rsidR="00AA3936" w:rsidRPr="00AA3936" w:rsidDel="000F76E6">
          <w:rPr>
            <w:b/>
            <w:bCs/>
            <w:highlight w:val="yellow"/>
            <w:rPrChange w:id="2050" w:author="Doris Lee" w:date="2021-05-12T17:17:00Z">
              <w:rPr>
                <w:highlight w:val="yellow"/>
              </w:rPr>
            </w:rPrChange>
          </w:rPr>
          <w:fldChar w:fldCharType="separate"/>
        </w:r>
        <w:r w:rsidR="00AA3936" w:rsidRPr="00604420" w:rsidDel="000F76E6">
          <w:rPr>
            <w:b/>
            <w:bCs/>
          </w:rPr>
          <w:delText xml:space="preserve">Figure </w:delText>
        </w:r>
        <w:r w:rsidR="00AA3936" w:rsidRPr="00604420" w:rsidDel="000F76E6">
          <w:rPr>
            <w:b/>
            <w:bCs/>
            <w:noProof/>
          </w:rPr>
          <w:delText>3</w:delText>
        </w:r>
        <w:r w:rsidR="00AA3936" w:rsidRPr="00604420" w:rsidDel="000F76E6">
          <w:rPr>
            <w:b/>
            <w:bCs/>
          </w:rPr>
          <w:noBreakHyphen/>
        </w:r>
        <w:r w:rsidR="00AA3936" w:rsidRPr="00604420" w:rsidDel="000F76E6">
          <w:rPr>
            <w:b/>
            <w:bCs/>
            <w:noProof/>
          </w:rPr>
          <w:delText>16</w:delText>
        </w:r>
        <w:r w:rsidR="00AA3936" w:rsidRPr="00AA3936" w:rsidDel="000F76E6">
          <w:rPr>
            <w:b/>
            <w:bCs/>
            <w:highlight w:val="yellow"/>
            <w:rPrChange w:id="2051" w:author="Doris Lee" w:date="2021-05-12T17:17:00Z">
              <w:rPr>
                <w:highlight w:val="yellow"/>
              </w:rPr>
            </w:rPrChange>
          </w:rPr>
          <w:fldChar w:fldCharType="end"/>
        </w:r>
      </w:del>
      <w:ins w:id="2052" w:author="Gaunt, Michael" w:date="2021-05-10T13:10:00Z">
        <w:del w:id="2053" w:author="Doris Lee" w:date="2021-05-12T17:17:00Z">
          <w:r w:rsidR="00D22C57" w:rsidRPr="00CF2F14" w:rsidDel="00AA3936">
            <w:rPr>
              <w:b/>
              <w:bCs/>
              <w:highlight w:val="yellow"/>
              <w:rPrChange w:id="2054" w:author="Gaunt, Michael" w:date="2021-05-10T14:21:00Z">
                <w:rPr/>
              </w:rPrChange>
            </w:rPr>
            <w:delText>F</w:delText>
          </w:r>
        </w:del>
      </w:ins>
      <w:ins w:id="2055" w:author="Gaunt, Michael" w:date="2021-05-10T13:19:00Z">
        <w:del w:id="2056" w:author="Doris Lee" w:date="2021-05-12T17:17:00Z">
          <w:r w:rsidR="00D22C57" w:rsidRPr="00CF2F14" w:rsidDel="00AA3936">
            <w:rPr>
              <w:b/>
              <w:bCs/>
              <w:highlight w:val="yellow"/>
              <w:rPrChange w:id="2057" w:author="Gaunt, Michael" w:date="2021-05-10T14:21:00Z">
                <w:rPr>
                  <w:b/>
                  <w:bCs/>
                </w:rPr>
              </w:rPrChange>
            </w:rPr>
            <w:delText>igure</w:delText>
          </w:r>
        </w:del>
      </w:ins>
      <w:ins w:id="2058" w:author="Gaunt, Michael" w:date="2021-05-10T13:10:00Z">
        <w:del w:id="2059" w:author="Doris Lee" w:date="2021-05-12T17:17:00Z">
          <w:r w:rsidR="00D22C57" w:rsidRPr="00CF2F14" w:rsidDel="00AA3936">
            <w:rPr>
              <w:b/>
              <w:bCs/>
              <w:highlight w:val="yellow"/>
              <w:rPrChange w:id="2060" w:author="Gaunt, Michael" w:date="2021-05-10T14:21:00Z">
                <w:rPr/>
              </w:rPrChange>
            </w:rPr>
            <w:delText xml:space="preserve"> 3-12</w:delText>
          </w:r>
        </w:del>
        <w:del w:id="2061" w:author="Doris Lee" w:date="2021-05-13T17:17:00Z">
          <w:r w:rsidR="00D22C57" w:rsidRPr="00CF2F14" w:rsidDel="000F76E6">
            <w:rPr>
              <w:highlight w:val="yellow"/>
              <w:rPrChange w:id="2062" w:author="Gaunt, Michael" w:date="2021-05-10T14:21:00Z">
                <w:rPr/>
              </w:rPrChange>
            </w:rPr>
            <w:delText>)</w:delText>
          </w:r>
        </w:del>
      </w:ins>
      <w:ins w:id="2063" w:author="Gaunt, Michael" w:date="2021-05-10T08:24:00Z">
        <w:del w:id="2064" w:author="Doris Lee" w:date="2021-05-13T17:17:00Z">
          <w:r w:rsidRPr="00CF2F14" w:rsidDel="000F76E6">
            <w:rPr>
              <w:highlight w:val="yellow"/>
              <w:rPrChange w:id="2065" w:author="Gaunt, Michael" w:date="2021-05-10T14:21:00Z">
                <w:rPr/>
              </w:rPrChange>
            </w:rPr>
            <w:delText>.</w:delText>
          </w:r>
        </w:del>
      </w:ins>
      <w:ins w:id="2066" w:author="Gaunt, Michael" w:date="2021-05-10T08:44:00Z">
        <w:del w:id="2067" w:author="Doris Lee" w:date="2021-05-13T17:17:00Z">
          <w:r w:rsidR="00B85DAE" w:rsidRPr="00CF2F14" w:rsidDel="000F76E6">
            <w:rPr>
              <w:highlight w:val="yellow"/>
              <w:rPrChange w:id="2068" w:author="Gaunt, Michael" w:date="2021-05-10T14:21:00Z">
                <w:rPr/>
              </w:rPrChange>
            </w:rPr>
            <w:delText xml:space="preserve"> </w:delText>
          </w:r>
        </w:del>
      </w:ins>
      <w:ins w:id="2069" w:author="Gaunt, Michael" w:date="2021-05-12T12:51:00Z">
        <w:del w:id="2070" w:author="Doris Lee" w:date="2021-05-13T17:17:00Z">
          <w:r w:rsidR="001F3734" w:rsidDel="000F76E6">
            <w:rPr>
              <w:highlight w:val="yellow"/>
            </w:rPr>
            <w:delText>C</w:delText>
          </w:r>
        </w:del>
      </w:ins>
      <w:ins w:id="2071" w:author="Gaunt, Michael" w:date="2021-05-10T08:44:00Z">
        <w:del w:id="2072" w:author="Doris Lee" w:date="2021-05-13T17:17:00Z">
          <w:r w:rsidR="00B85DAE" w:rsidRPr="00CF2F14" w:rsidDel="000F76E6">
            <w:rPr>
              <w:highlight w:val="yellow"/>
              <w:rPrChange w:id="2073" w:author="Gaunt, Michael" w:date="2021-05-10T14:21:00Z">
                <w:rPr/>
              </w:rPrChange>
            </w:rPr>
            <w:delText xml:space="preserve">orrective </w:delText>
          </w:r>
        </w:del>
      </w:ins>
      <w:ins w:id="2074" w:author="Gaunt, Michael" w:date="2021-05-12T12:51:00Z">
        <w:del w:id="2075" w:author="Doris Lee" w:date="2021-05-13T17:17:00Z">
          <w:r w:rsidR="001F3734" w:rsidDel="000F76E6">
            <w:rPr>
              <w:highlight w:val="yellow"/>
            </w:rPr>
            <w:delText xml:space="preserve">costs </w:delText>
          </w:r>
        </w:del>
      </w:ins>
      <w:ins w:id="2076" w:author="Gaunt, Michael" w:date="2021-05-10T08:44:00Z">
        <w:del w:id="2077" w:author="Doris Lee" w:date="2021-05-13T17:17:00Z">
          <w:r w:rsidR="00B85DAE" w:rsidRPr="00CF2F14" w:rsidDel="000F76E6">
            <w:rPr>
              <w:highlight w:val="yellow"/>
              <w:rPrChange w:id="2078" w:author="Gaunt, Michael" w:date="2021-05-10T14:21:00Z">
                <w:rPr/>
              </w:rPrChange>
            </w:rPr>
            <w:delText xml:space="preserve">appear </w:delText>
          </w:r>
        </w:del>
      </w:ins>
      <w:ins w:id="2079" w:author="Gaunt, Michael" w:date="2021-05-10T08:46:00Z">
        <w:del w:id="2080" w:author="Doris Lee" w:date="2021-05-13T17:17:00Z">
          <w:r w:rsidR="00B85DAE" w:rsidRPr="00CF2F14" w:rsidDel="000F76E6">
            <w:rPr>
              <w:highlight w:val="yellow"/>
              <w:rPrChange w:id="2081" w:author="Gaunt, Michael" w:date="2021-05-10T14:21:00Z">
                <w:rPr/>
              </w:rPrChange>
            </w:rPr>
            <w:delText>logarithmic</w:delText>
          </w:r>
        </w:del>
      </w:ins>
      <w:ins w:id="2082" w:author="Gaunt, Michael" w:date="2021-05-10T08:44:00Z">
        <w:del w:id="2083" w:author="Doris Lee" w:date="2021-05-13T17:17:00Z">
          <w:r w:rsidR="00B85DAE" w:rsidRPr="00CF2F14" w:rsidDel="000F76E6">
            <w:rPr>
              <w:highlight w:val="yellow"/>
              <w:rPrChange w:id="2084" w:author="Gaunt, Michael" w:date="2021-05-10T14:21:00Z">
                <w:rPr/>
              </w:rPrChange>
            </w:rPr>
            <w:delText xml:space="preserve"> </w:delText>
          </w:r>
        </w:del>
      </w:ins>
      <w:ins w:id="2085" w:author="Gaunt, Michael" w:date="2021-05-12T12:52:00Z">
        <w:del w:id="2086" w:author="Doris Lee" w:date="2021-05-13T17:17:00Z">
          <w:r w:rsidR="001F3734" w:rsidRPr="00A66554" w:rsidDel="000F76E6">
            <w:rPr>
              <w:highlight w:val="yellow"/>
            </w:rPr>
            <w:delText xml:space="preserve">costs for </w:delText>
          </w:r>
          <w:r w:rsidR="001F3734" w:rsidDel="000F76E6">
            <w:rPr>
              <w:highlight w:val="yellow"/>
            </w:rPr>
            <w:delText xml:space="preserve">all </w:delText>
          </w:r>
          <w:r w:rsidR="001F3734" w:rsidRPr="00A66554" w:rsidDel="000F76E6">
            <w:rPr>
              <w:highlight w:val="yellow"/>
            </w:rPr>
            <w:delText>vehicle types</w:delText>
          </w:r>
          <w:r w:rsidR="001F3734" w:rsidRPr="00CF2F14" w:rsidDel="000F76E6">
            <w:rPr>
              <w:highlight w:val="yellow"/>
            </w:rPr>
            <w:delText xml:space="preserve"> </w:delText>
          </w:r>
        </w:del>
      </w:ins>
      <w:ins w:id="2087" w:author="Gaunt, Michael" w:date="2021-05-10T08:48:00Z">
        <w:del w:id="2088" w:author="Doris Lee" w:date="2021-05-13T17:17:00Z">
          <w:r w:rsidR="00D56AF1" w:rsidRPr="00CF2F14" w:rsidDel="000F76E6">
            <w:rPr>
              <w:highlight w:val="yellow"/>
              <w:rPrChange w:id="2089" w:author="Gaunt, Michael" w:date="2021-05-10T14:21:00Z">
                <w:rPr/>
              </w:rPrChange>
            </w:rPr>
            <w:delText>–</w:delText>
          </w:r>
        </w:del>
      </w:ins>
      <w:ins w:id="2090" w:author="Gaunt, Michael" w:date="2021-05-10T08:45:00Z">
        <w:del w:id="2091" w:author="Doris Lee" w:date="2021-05-13T17:17:00Z">
          <w:r w:rsidR="00B85DAE" w:rsidRPr="00CF2F14" w:rsidDel="000F76E6">
            <w:rPr>
              <w:highlight w:val="yellow"/>
              <w:rPrChange w:id="2092" w:author="Gaunt, Michael" w:date="2021-05-10T14:21:00Z">
                <w:rPr/>
              </w:rPrChange>
            </w:rPr>
            <w:delText xml:space="preserve"> </w:delText>
          </w:r>
        </w:del>
      </w:ins>
      <w:ins w:id="2093" w:author="Gaunt, Michael" w:date="2021-05-12T12:52:00Z">
        <w:del w:id="2094" w:author="Doris Lee" w:date="2021-05-13T17:17:00Z">
          <w:r w:rsidR="001F3734" w:rsidDel="000F76E6">
            <w:rPr>
              <w:highlight w:val="yellow"/>
            </w:rPr>
            <w:delText>costs rise</w:delText>
          </w:r>
        </w:del>
      </w:ins>
      <w:ins w:id="2095" w:author="Gaunt, Michael" w:date="2021-05-10T08:45:00Z">
        <w:del w:id="2096" w:author="Doris Lee" w:date="2021-05-13T17:17:00Z">
          <w:r w:rsidR="00B85DAE" w:rsidRPr="00CF2F14" w:rsidDel="000F76E6">
            <w:rPr>
              <w:highlight w:val="yellow"/>
              <w:rPrChange w:id="2097" w:author="Gaunt, Michael" w:date="2021-05-10T14:21:00Z">
                <w:rPr/>
              </w:rPrChange>
            </w:rPr>
            <w:delText xml:space="preserve"> in the lower mileage ranges followed by a c</w:delText>
          </w:r>
        </w:del>
      </w:ins>
      <w:ins w:id="2098" w:author="Gaunt, Michael" w:date="2021-05-10T08:46:00Z">
        <w:del w:id="2099" w:author="Doris Lee" w:date="2021-05-13T17:17:00Z">
          <w:r w:rsidR="00B85DAE" w:rsidRPr="00CF2F14" w:rsidDel="000F76E6">
            <w:rPr>
              <w:highlight w:val="yellow"/>
              <w:rPrChange w:id="2100" w:author="Gaunt, Michael" w:date="2021-05-10T14:21:00Z">
                <w:rPr/>
              </w:rPrChange>
            </w:rPr>
            <w:delText>ost plateau or slight upwards drift</w:delText>
          </w:r>
        </w:del>
      </w:ins>
      <w:ins w:id="2101" w:author="Gaunt, Michael" w:date="2021-05-12T12:52:00Z">
        <w:del w:id="2102" w:author="Doris Lee" w:date="2021-05-13T17:17:00Z">
          <w:r w:rsidR="001F3734" w:rsidDel="000F76E6">
            <w:rPr>
              <w:highlight w:val="yellow"/>
            </w:rPr>
            <w:delText xml:space="preserve"> for the mid to high mileage ranges</w:delText>
          </w:r>
        </w:del>
      </w:ins>
      <w:ins w:id="2103" w:author="Gaunt, Michael" w:date="2021-05-10T08:46:00Z">
        <w:del w:id="2104" w:author="Doris Lee" w:date="2021-05-13T17:17:00Z">
          <w:r w:rsidR="00B85DAE" w:rsidRPr="00CF2F14" w:rsidDel="000F76E6">
            <w:rPr>
              <w:highlight w:val="yellow"/>
              <w:rPrChange w:id="2105" w:author="Gaunt, Michael" w:date="2021-05-10T14:21:00Z">
                <w:rPr/>
              </w:rPrChange>
            </w:rPr>
            <w:delText xml:space="preserve">. It is not the case that </w:delText>
          </w:r>
        </w:del>
      </w:ins>
      <w:ins w:id="2106" w:author="Gaunt, Michael" w:date="2021-05-10T08:49:00Z">
        <w:del w:id="2107" w:author="Doris Lee" w:date="2021-05-13T17:17:00Z">
          <w:r w:rsidR="00D56AF1" w:rsidRPr="00CF2F14" w:rsidDel="000F76E6">
            <w:rPr>
              <w:highlight w:val="yellow"/>
              <w:rPrChange w:id="2108" w:author="Gaunt, Michael" w:date="2021-05-10T14:21:00Z">
                <w:rPr/>
              </w:rPrChange>
            </w:rPr>
            <w:delText xml:space="preserve">median </w:delText>
          </w:r>
        </w:del>
      </w:ins>
      <w:ins w:id="2109" w:author="Gaunt, Michael" w:date="2021-05-10T08:46:00Z">
        <w:del w:id="2110" w:author="Doris Lee" w:date="2021-05-13T17:17:00Z">
          <w:r w:rsidR="00B85DAE" w:rsidRPr="00CF2F14" w:rsidDel="000F76E6">
            <w:rPr>
              <w:highlight w:val="yellow"/>
              <w:rPrChange w:id="2111" w:author="Gaunt, Michael" w:date="2021-05-10T14:21:00Z">
                <w:rPr/>
              </w:rPrChange>
            </w:rPr>
            <w:delText xml:space="preserve">corrective costs continue to steadily increase over </w:delText>
          </w:r>
        </w:del>
      </w:ins>
      <w:ins w:id="2112" w:author="Gaunt, Michael" w:date="2021-05-10T08:47:00Z">
        <w:del w:id="2113" w:author="Doris Lee" w:date="2021-05-13T17:17:00Z">
          <w:r w:rsidR="00D56AF1" w:rsidRPr="00CF2F14" w:rsidDel="000F76E6">
            <w:rPr>
              <w:highlight w:val="yellow"/>
              <w:rPrChange w:id="2114" w:author="Gaunt, Michael" w:date="2021-05-10T14:21:00Z">
                <w:rPr/>
              </w:rPrChange>
            </w:rPr>
            <w:delText>a vehicle’s</w:delText>
          </w:r>
        </w:del>
      </w:ins>
      <w:ins w:id="2115" w:author="Gaunt, Michael" w:date="2021-05-10T08:46:00Z">
        <w:del w:id="2116" w:author="Doris Lee" w:date="2021-05-13T17:17:00Z">
          <w:r w:rsidR="00B85DAE" w:rsidRPr="00CF2F14" w:rsidDel="000F76E6">
            <w:rPr>
              <w:highlight w:val="yellow"/>
              <w:rPrChange w:id="2117" w:author="Gaunt, Michael" w:date="2021-05-10T14:21:00Z">
                <w:rPr/>
              </w:rPrChange>
            </w:rPr>
            <w:delText xml:space="preserve"> </w:delText>
          </w:r>
        </w:del>
      </w:ins>
      <w:ins w:id="2118" w:author="Gaunt, Michael" w:date="2021-05-10T08:47:00Z">
        <w:del w:id="2119" w:author="Doris Lee" w:date="2021-05-13T17:17:00Z">
          <w:r w:rsidR="00B85DAE" w:rsidRPr="00CF2F14" w:rsidDel="000F76E6">
            <w:rPr>
              <w:highlight w:val="yellow"/>
              <w:rPrChange w:id="2120" w:author="Gaunt, Michael" w:date="2021-05-10T14:21:00Z">
                <w:rPr/>
              </w:rPrChange>
            </w:rPr>
            <w:delText>operational life</w:delText>
          </w:r>
          <w:r w:rsidR="00D56AF1" w:rsidRPr="00CF2F14" w:rsidDel="000F76E6">
            <w:rPr>
              <w:highlight w:val="yellow"/>
              <w:rPrChange w:id="2121" w:author="Gaunt, Michael" w:date="2021-05-10T14:21:00Z">
                <w:rPr/>
              </w:rPrChange>
            </w:rPr>
            <w:delText xml:space="preserve">; </w:delText>
          </w:r>
        </w:del>
      </w:ins>
      <w:ins w:id="2122" w:author="Gaunt, Michael" w:date="2021-05-10T08:48:00Z">
        <w:del w:id="2123" w:author="Doris Lee" w:date="2021-05-13T17:17:00Z">
          <w:r w:rsidR="00D56AF1" w:rsidRPr="00CF2F14" w:rsidDel="000F76E6">
            <w:rPr>
              <w:highlight w:val="yellow"/>
              <w:rPrChange w:id="2124" w:author="Gaunt, Michael" w:date="2021-05-10T14:21:00Z">
                <w:rPr/>
              </w:rPrChange>
            </w:rPr>
            <w:delText xml:space="preserve">rather, </w:delText>
          </w:r>
        </w:del>
      </w:ins>
      <w:ins w:id="2125" w:author="Gaunt, Michael" w:date="2021-05-12T12:53:00Z">
        <w:del w:id="2126" w:author="Doris Lee" w:date="2021-05-13T17:17:00Z">
          <w:r w:rsidR="001F3734" w:rsidDel="000F76E6">
            <w:rPr>
              <w:highlight w:val="yellow"/>
            </w:rPr>
            <w:delText>it stabilizes are some value.</w:delText>
          </w:r>
        </w:del>
      </w:ins>
      <w:ins w:id="2127" w:author="Gaunt, Michael" w:date="2021-05-12T12:54:00Z">
        <w:del w:id="2128" w:author="Doris Lee" w:date="2021-05-13T17:17:00Z">
          <w:r w:rsidR="001F3734" w:rsidDel="000F76E6">
            <w:rPr>
              <w:highlight w:val="yellow"/>
            </w:rPr>
            <w:delText xml:space="preserve"> </w:delText>
          </w:r>
        </w:del>
        <w:del w:id="2129" w:author="Doris Lee" w:date="2021-05-12T17:17:00Z">
          <w:r w:rsidR="001F3734" w:rsidDel="00AA3936">
            <w:rPr>
              <w:highlight w:val="yellow"/>
            </w:rPr>
            <w:delText xml:space="preserve">The below figure </w:delText>
          </w:r>
        </w:del>
      </w:ins>
      <w:ins w:id="2130" w:author="Gaunt, Michael" w:date="2021-05-12T13:00:00Z">
        <w:del w:id="2131" w:author="Doris Lee" w:date="2021-05-12T17:17:00Z">
          <w:r w:rsidR="008A2B34" w:rsidDel="00AA3936">
            <w:rPr>
              <w:highlight w:val="yellow"/>
            </w:rPr>
            <w:delText xml:space="preserve"> </w:delText>
          </w:r>
          <w:r w:rsidR="008A2B34" w:rsidRPr="00A66554" w:rsidDel="00AA3936">
            <w:rPr>
              <w:highlight w:val="yellow"/>
            </w:rPr>
            <w:delText>(</w:delText>
          </w:r>
          <w:r w:rsidR="008A2B34" w:rsidRPr="00A66554" w:rsidDel="00AA3936">
            <w:rPr>
              <w:b/>
              <w:bCs/>
              <w:highlight w:val="yellow"/>
            </w:rPr>
            <w:delText>Figure 3-12</w:delText>
          </w:r>
          <w:r w:rsidR="008A2B34" w:rsidRPr="00A66554" w:rsidDel="00AA3936">
            <w:rPr>
              <w:highlight w:val="yellow"/>
            </w:rPr>
            <w:delText>)</w:delText>
          </w:r>
          <w:r w:rsidR="008A2B34" w:rsidDel="00AA3936">
            <w:rPr>
              <w:highlight w:val="yellow"/>
            </w:rPr>
            <w:delText xml:space="preserve"> </w:delText>
          </w:r>
        </w:del>
      </w:ins>
      <w:ins w:id="2132" w:author="Gaunt, Michael" w:date="2021-05-12T12:54:00Z">
        <w:del w:id="2133" w:author="Doris Lee" w:date="2021-05-12T17:17:00Z">
          <w:r w:rsidR="001F3734" w:rsidDel="00AA3936">
            <w:rPr>
              <w:highlight w:val="yellow"/>
            </w:rPr>
            <w:delText xml:space="preserve">depicts </w:delText>
          </w:r>
        </w:del>
        <w:del w:id="2134" w:author="Doris Lee" w:date="2021-05-13T17:17:00Z">
          <w:r w:rsidR="001F3734" w:rsidDel="000F76E6">
            <w:rPr>
              <w:highlight w:val="yellow"/>
            </w:rPr>
            <w:delText>this behavior – the Supreme Candidate’s</w:delText>
          </w:r>
        </w:del>
      </w:ins>
      <w:ins w:id="2135" w:author="Gaunt, Michael" w:date="2021-05-12T12:58:00Z">
        <w:del w:id="2136" w:author="Doris Lee" w:date="2021-05-13T17:17:00Z">
          <w:r w:rsidR="008A2B34" w:rsidDel="000F76E6">
            <w:rPr>
              <w:highlight w:val="yellow"/>
            </w:rPr>
            <w:delText xml:space="preserve"> and Senator’s</w:delText>
          </w:r>
        </w:del>
      </w:ins>
      <w:ins w:id="2137" w:author="Gaunt, Michael" w:date="2021-05-12T12:54:00Z">
        <w:del w:id="2138" w:author="Doris Lee" w:date="2021-05-13T17:17:00Z">
          <w:r w:rsidR="001F3734" w:rsidDel="000F76E6">
            <w:rPr>
              <w:highlight w:val="yellow"/>
            </w:rPr>
            <w:delText xml:space="preserve"> corrective cost</w:delText>
          </w:r>
        </w:del>
      </w:ins>
      <w:ins w:id="2139" w:author="Gaunt, Michael" w:date="2021-05-12T12:58:00Z">
        <w:del w:id="2140" w:author="Doris Lee" w:date="2021-05-13T17:17:00Z">
          <w:r w:rsidR="008A2B34" w:rsidDel="000F76E6">
            <w:rPr>
              <w:highlight w:val="yellow"/>
            </w:rPr>
            <w:delText>s</w:delText>
          </w:r>
        </w:del>
      </w:ins>
      <w:ins w:id="2141" w:author="Gaunt, Michael" w:date="2021-05-12T12:54:00Z">
        <w:del w:id="2142" w:author="Doris Lee" w:date="2021-05-13T17:17:00Z">
          <w:r w:rsidR="001F3734" w:rsidDel="000F76E6">
            <w:rPr>
              <w:highlight w:val="yellow"/>
            </w:rPr>
            <w:delText xml:space="preserve"> </w:delText>
          </w:r>
        </w:del>
      </w:ins>
      <w:ins w:id="2143" w:author="Gaunt, Michael" w:date="2021-05-12T12:58:00Z">
        <w:del w:id="2144" w:author="Doris Lee" w:date="2021-05-13T17:17:00Z">
          <w:r w:rsidR="008A2B34" w:rsidDel="000F76E6">
            <w:rPr>
              <w:highlight w:val="yellow"/>
            </w:rPr>
            <w:delText>stabilizes after</w:delText>
          </w:r>
        </w:del>
      </w:ins>
      <w:ins w:id="2145" w:author="Gaunt, Michael" w:date="2021-05-12T12:57:00Z">
        <w:del w:id="2146" w:author="Doris Lee" w:date="2021-05-13T17:17:00Z">
          <w:r w:rsidR="001F3734" w:rsidDel="000F76E6">
            <w:rPr>
              <w:highlight w:val="yellow"/>
            </w:rPr>
            <w:delText xml:space="preserve"> 100</w:delText>
          </w:r>
        </w:del>
      </w:ins>
      <w:ins w:id="2147" w:author="Gaunt, Michael" w:date="2021-05-12T12:59:00Z">
        <w:del w:id="2148" w:author="Doris Lee" w:date="2021-05-13T17:17:00Z">
          <w:r w:rsidR="008A2B34" w:rsidDel="000F76E6">
            <w:rPr>
              <w:highlight w:val="yellow"/>
            </w:rPr>
            <w:delText>k miles at $0.15 and $0.25 per miles driven, respectively.</w:delText>
          </w:r>
        </w:del>
      </w:ins>
    </w:p>
    <w:p w14:paraId="7AA51209" w14:textId="47BBEB9A" w:rsidR="00D22C57" w:rsidRPr="00CF2F14" w:rsidDel="000F76E6" w:rsidRDefault="00D22C57">
      <w:pPr>
        <w:rPr>
          <w:ins w:id="2149" w:author="Gaunt, Michael" w:date="2021-05-10T13:07:00Z"/>
          <w:del w:id="2150" w:author="Doris Lee" w:date="2021-05-13T17:17:00Z"/>
          <w:highlight w:val="yellow"/>
          <w:rPrChange w:id="2151" w:author="Gaunt, Michael" w:date="2021-05-10T14:21:00Z">
            <w:rPr>
              <w:ins w:id="2152" w:author="Gaunt, Michael" w:date="2021-05-10T13:07:00Z"/>
              <w:del w:id="2153" w:author="Doris Lee" w:date="2021-05-13T17:17:00Z"/>
            </w:rPr>
          </w:rPrChange>
        </w:rPr>
        <w:pPrChange w:id="2154" w:author="Doris Lee" w:date="2021-05-12T17:17:00Z">
          <w:pPr>
            <w:pStyle w:val="Caption"/>
            <w:jc w:val="center"/>
          </w:pPr>
        </w:pPrChange>
      </w:pPr>
      <w:ins w:id="2155" w:author="Gaunt, Michael" w:date="2021-05-10T13:07:00Z">
        <w:del w:id="2156" w:author="Doris Lee" w:date="2021-05-12T17:17:00Z">
          <w:r w:rsidRPr="00CF2F14" w:rsidDel="00AA3936">
            <w:rPr>
              <w:highlight w:val="yellow"/>
              <w:rPrChange w:id="2157" w:author="Gaunt, Michael" w:date="2021-05-10T14:21:00Z">
                <w:rPr>
                  <w:i w:val="0"/>
                  <w:iCs w:val="0"/>
                </w:rPr>
              </w:rPrChange>
            </w:rPr>
            <w:delText xml:space="preserve">Figure </w:delText>
          </w:r>
          <w:r w:rsidRPr="00CF2F14" w:rsidDel="00AA3936">
            <w:rPr>
              <w:highlight w:val="yellow"/>
              <w:rPrChange w:id="2158" w:author="Gaunt, Michael" w:date="2021-05-10T14:21:00Z">
                <w:rPr>
                  <w:i w:val="0"/>
                  <w:iCs w:val="0"/>
                </w:rPr>
              </w:rPrChange>
            </w:rPr>
            <w:fldChar w:fldCharType="begin"/>
          </w:r>
          <w:r w:rsidRPr="00CF2F14" w:rsidDel="00AA3936">
            <w:rPr>
              <w:highlight w:val="yellow"/>
              <w:rPrChange w:id="2159" w:author="Gaunt, Michael" w:date="2021-05-10T14:21:00Z">
                <w:rPr>
                  <w:i w:val="0"/>
                  <w:iCs w:val="0"/>
                </w:rPr>
              </w:rPrChange>
            </w:rPr>
            <w:delInstrText xml:space="preserve"> STYLEREF 1 \s </w:delInstrText>
          </w:r>
          <w:r w:rsidRPr="00CF2F14" w:rsidDel="00AA3936">
            <w:rPr>
              <w:highlight w:val="yellow"/>
              <w:rPrChange w:id="2160" w:author="Gaunt, Michael" w:date="2021-05-10T14:21:00Z">
                <w:rPr>
                  <w:i w:val="0"/>
                  <w:iCs w:val="0"/>
                  <w:noProof/>
                </w:rPr>
              </w:rPrChange>
            </w:rPr>
            <w:fldChar w:fldCharType="separate"/>
          </w:r>
          <w:r w:rsidRPr="00CF2F14" w:rsidDel="00AA3936">
            <w:rPr>
              <w:noProof/>
              <w:highlight w:val="yellow"/>
              <w:rPrChange w:id="2161" w:author="Gaunt, Michael" w:date="2021-05-10T14:21:00Z">
                <w:rPr>
                  <w:i w:val="0"/>
                  <w:iCs w:val="0"/>
                  <w:noProof/>
                </w:rPr>
              </w:rPrChange>
            </w:rPr>
            <w:delText>3</w:delText>
          </w:r>
          <w:r w:rsidRPr="00CF2F14" w:rsidDel="00AA3936">
            <w:rPr>
              <w:noProof/>
              <w:highlight w:val="yellow"/>
              <w:rPrChange w:id="2162" w:author="Gaunt, Michael" w:date="2021-05-10T14:21:00Z">
                <w:rPr>
                  <w:i w:val="0"/>
                  <w:iCs w:val="0"/>
                  <w:noProof/>
                </w:rPr>
              </w:rPrChange>
            </w:rPr>
            <w:fldChar w:fldCharType="end"/>
          </w:r>
          <w:r w:rsidRPr="00CF2F14" w:rsidDel="00AA3936">
            <w:rPr>
              <w:highlight w:val="yellow"/>
              <w:rPrChange w:id="2163" w:author="Gaunt, Michael" w:date="2021-05-10T14:21:00Z">
                <w:rPr>
                  <w:i w:val="0"/>
                  <w:iCs w:val="0"/>
                </w:rPr>
              </w:rPrChange>
            </w:rPr>
            <w:noBreakHyphen/>
            <w:delText>1</w:delText>
          </w:r>
        </w:del>
      </w:ins>
      <w:ins w:id="2164" w:author="Gaunt, Michael" w:date="2021-05-10T13:10:00Z">
        <w:del w:id="2165" w:author="Doris Lee" w:date="2021-05-12T17:17:00Z">
          <w:r w:rsidRPr="00CF2F14" w:rsidDel="00AA3936">
            <w:rPr>
              <w:highlight w:val="yellow"/>
              <w:rPrChange w:id="2166" w:author="Gaunt, Michael" w:date="2021-05-10T14:21:00Z">
                <w:rPr>
                  <w:i w:val="0"/>
                  <w:iCs w:val="0"/>
                </w:rPr>
              </w:rPrChange>
            </w:rPr>
            <w:delText>2</w:delText>
          </w:r>
        </w:del>
      </w:ins>
      <w:ins w:id="2167" w:author="Gaunt, Michael" w:date="2021-05-10T13:07:00Z">
        <w:del w:id="2168" w:author="Doris Lee" w:date="2021-05-12T17:17:00Z">
          <w:r w:rsidRPr="00CF2F14" w:rsidDel="00AA3936">
            <w:rPr>
              <w:highlight w:val="yellow"/>
              <w:rPrChange w:id="2169" w:author="Gaunt, Michael" w:date="2021-05-10T14:21:00Z">
                <w:rPr>
                  <w:i w:val="0"/>
                  <w:iCs w:val="0"/>
                </w:rPr>
              </w:rPrChange>
            </w:rPr>
            <w:delText xml:space="preserve">: </w:delText>
          </w:r>
        </w:del>
      </w:ins>
      <w:ins w:id="2170" w:author="Gaunt, Michael" w:date="2021-05-10T13:10:00Z">
        <w:del w:id="2171" w:author="Doris Lee" w:date="2021-05-12T17:17:00Z">
          <w:r w:rsidRPr="00CF2F14" w:rsidDel="00AA3936">
            <w:rPr>
              <w:highlight w:val="yellow"/>
              <w:rPrChange w:id="2172" w:author="Gaunt, Michael" w:date="2021-05-10T14:21:00Z">
                <w:rPr>
                  <w:i w:val="0"/>
                  <w:iCs w:val="0"/>
                </w:rPr>
              </w:rPrChange>
            </w:rPr>
            <w:delText xml:space="preserve">Example of </w:delText>
          </w:r>
        </w:del>
      </w:ins>
      <w:ins w:id="2173" w:author="Gaunt, Michael" w:date="2021-05-10T13:07:00Z">
        <w:del w:id="2174" w:author="Doris Lee" w:date="2021-05-12T17:17:00Z">
          <w:r w:rsidRPr="00CF2F14" w:rsidDel="00AA3936">
            <w:rPr>
              <w:highlight w:val="yellow"/>
              <w:rPrChange w:id="2175" w:author="Gaunt, Michael" w:date="2021-05-10T14:21:00Z">
                <w:rPr>
                  <w:i w:val="0"/>
                  <w:iCs w:val="0"/>
                </w:rPr>
              </w:rPrChange>
            </w:rPr>
            <w:delText xml:space="preserve">Corrective Costs per Unit of Operation Time </w:delText>
          </w:r>
        </w:del>
      </w:ins>
    </w:p>
    <w:p w14:paraId="1990A1F8" w14:textId="1D15CD92" w:rsidR="003761C0" w:rsidRPr="00CF2F14" w:rsidDel="000F76E6" w:rsidRDefault="00D22C57">
      <w:pPr>
        <w:jc w:val="center"/>
        <w:rPr>
          <w:ins w:id="2176" w:author="Gaunt, Michael" w:date="2021-05-10T08:40:00Z"/>
          <w:del w:id="2177" w:author="Doris Lee" w:date="2021-05-13T17:17:00Z"/>
          <w:highlight w:val="yellow"/>
          <w:rPrChange w:id="2178" w:author="Gaunt, Michael" w:date="2021-05-10T14:21:00Z">
            <w:rPr>
              <w:ins w:id="2179" w:author="Gaunt, Michael" w:date="2021-05-10T08:40:00Z"/>
              <w:del w:id="2180" w:author="Doris Lee" w:date="2021-05-13T17:17:00Z"/>
            </w:rPr>
          </w:rPrChange>
        </w:rPr>
        <w:pPrChange w:id="2181" w:author="Gaunt, Michael" w:date="2021-05-10T13:19:00Z">
          <w:pPr/>
        </w:pPrChange>
      </w:pPr>
      <w:ins w:id="2182" w:author="Gaunt, Michael" w:date="2021-05-10T13:07:00Z">
        <w:del w:id="2183" w:author="Doris Lee" w:date="2021-05-13T17:17:00Z">
          <w:r w:rsidRPr="00CF2F14" w:rsidDel="000F76E6">
            <w:rPr>
              <w:noProof/>
              <w:highlight w:val="yellow"/>
              <w:rPrChange w:id="2184" w:author="Gaunt, Michael" w:date="2021-05-10T14:21:00Z">
                <w:rPr>
                  <w:noProof/>
                </w:rPr>
              </w:rPrChange>
            </w:rPr>
            <w:drawing>
              <wp:inline distT="0" distB="0" distL="0" distR="0" wp14:anchorId="7CCFBC8E" wp14:editId="41C9BC41">
                <wp:extent cx="5943600" cy="3668395"/>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668395"/>
                        </a:xfrm>
                        <a:prstGeom prst="rect">
                          <a:avLst/>
                        </a:prstGeom>
                      </pic:spPr>
                    </pic:pic>
                  </a:graphicData>
                </a:graphic>
              </wp:inline>
            </w:drawing>
          </w:r>
        </w:del>
      </w:ins>
    </w:p>
    <w:p w14:paraId="5F92233B" w14:textId="4205ACA0" w:rsidR="007644FE" w:rsidRPr="00CF2F14" w:rsidDel="000F76E6" w:rsidRDefault="00256221" w:rsidP="007644FE">
      <w:pPr>
        <w:pStyle w:val="Heading4"/>
        <w:rPr>
          <w:ins w:id="2185" w:author="Gaunt, Michael" w:date="2021-05-10T09:23:00Z"/>
          <w:del w:id="2186" w:author="Doris Lee" w:date="2021-05-13T17:17:00Z"/>
          <w:highlight w:val="yellow"/>
          <w:rPrChange w:id="2187" w:author="Gaunt, Michael" w:date="2021-05-10T14:21:00Z">
            <w:rPr>
              <w:ins w:id="2188" w:author="Gaunt, Michael" w:date="2021-05-10T09:23:00Z"/>
              <w:del w:id="2189" w:author="Doris Lee" w:date="2021-05-13T17:17:00Z"/>
            </w:rPr>
          </w:rPrChange>
        </w:rPr>
      </w:pPr>
      <w:ins w:id="2190" w:author="Gaunt, Michael" w:date="2021-05-10T09:42:00Z">
        <w:del w:id="2191" w:author="Doris Lee" w:date="2021-05-13T17:17:00Z">
          <w:r w:rsidRPr="00CF2F14" w:rsidDel="000F76E6">
            <w:rPr>
              <w:highlight w:val="yellow"/>
              <w:rPrChange w:id="2192" w:author="Gaunt, Michael" w:date="2021-05-10T14:21:00Z">
                <w:rPr/>
              </w:rPrChange>
            </w:rPr>
            <w:delText xml:space="preserve">Preventative </w:delText>
          </w:r>
        </w:del>
      </w:ins>
      <w:ins w:id="2193" w:author="Gaunt, Michael" w:date="2021-05-10T09:23:00Z">
        <w:del w:id="2194" w:author="Doris Lee" w:date="2021-05-13T17:17:00Z">
          <w:r w:rsidR="007644FE" w:rsidRPr="00CF2F14" w:rsidDel="000F76E6">
            <w:rPr>
              <w:highlight w:val="yellow"/>
              <w:rPrChange w:id="2195" w:author="Gaunt, Michael" w:date="2021-05-10T14:21:00Z">
                <w:rPr/>
              </w:rPrChange>
            </w:rPr>
            <w:delText>Cost</w:delText>
          </w:r>
        </w:del>
      </w:ins>
    </w:p>
    <w:p w14:paraId="28BDE0D7" w14:textId="72331D76" w:rsidR="00B01070" w:rsidRPr="00CF2F14" w:rsidDel="000F76E6" w:rsidRDefault="00B01070" w:rsidP="00B01070">
      <w:pPr>
        <w:rPr>
          <w:ins w:id="2196" w:author="Gaunt, Michael" w:date="2021-05-10T09:43:00Z"/>
          <w:del w:id="2197" w:author="Doris Lee" w:date="2021-05-13T17:17:00Z"/>
          <w:highlight w:val="yellow"/>
          <w:rPrChange w:id="2198" w:author="Gaunt, Michael" w:date="2021-05-10T14:21:00Z">
            <w:rPr>
              <w:ins w:id="2199" w:author="Gaunt, Michael" w:date="2021-05-10T09:43:00Z"/>
              <w:del w:id="2200" w:author="Doris Lee" w:date="2021-05-13T17:17:00Z"/>
            </w:rPr>
          </w:rPrChange>
        </w:rPr>
      </w:pPr>
      <w:ins w:id="2201" w:author="Gaunt, Michael" w:date="2021-05-10T09:28:00Z">
        <w:del w:id="2202" w:author="Doris Lee" w:date="2021-05-13T17:17:00Z">
          <w:r w:rsidRPr="00CF2F14" w:rsidDel="000F76E6">
            <w:rPr>
              <w:highlight w:val="yellow"/>
              <w:rPrChange w:id="2203" w:author="Gaunt, Michael" w:date="2021-05-10T14:21:00Z">
                <w:rPr/>
              </w:rPrChange>
            </w:rPr>
            <w:delText>Preventative</w:delText>
          </w:r>
        </w:del>
      </w:ins>
      <w:ins w:id="2204" w:author="Gaunt, Michael" w:date="2021-05-10T09:27:00Z">
        <w:del w:id="2205" w:author="Doris Lee" w:date="2021-05-13T17:17:00Z">
          <w:r w:rsidRPr="00CF2F14" w:rsidDel="000F76E6">
            <w:rPr>
              <w:highlight w:val="yellow"/>
              <w:rPrChange w:id="2206" w:author="Gaunt, Michael" w:date="2021-05-10T14:21:00Z">
                <w:rPr/>
              </w:rPrChange>
            </w:rPr>
            <w:delText xml:space="preserve"> cost behavior was </w:delText>
          </w:r>
        </w:del>
      </w:ins>
      <w:ins w:id="2207" w:author="Gaunt, Michael" w:date="2021-05-10T09:26:00Z">
        <w:del w:id="2208" w:author="Doris Lee" w:date="2021-05-13T17:17:00Z">
          <w:r w:rsidRPr="00CF2F14" w:rsidDel="000F76E6">
            <w:rPr>
              <w:highlight w:val="yellow"/>
              <w:rPrChange w:id="2209" w:author="Gaunt, Michael" w:date="2021-05-10T14:21:00Z">
                <w:rPr/>
              </w:rPrChange>
            </w:rPr>
            <w:delText xml:space="preserve">consistent </w:delText>
          </w:r>
        </w:del>
      </w:ins>
      <w:ins w:id="2210" w:author="Gaunt, Michael" w:date="2021-05-10T09:27:00Z">
        <w:del w:id="2211" w:author="Doris Lee" w:date="2021-05-13T17:17:00Z">
          <w:r w:rsidRPr="00CF2F14" w:rsidDel="000F76E6">
            <w:rPr>
              <w:highlight w:val="yellow"/>
              <w:rPrChange w:id="2212" w:author="Gaunt, Michael" w:date="2021-05-10T14:21:00Z">
                <w:rPr/>
              </w:rPrChange>
            </w:rPr>
            <w:delText>across all vehicle types.</w:delText>
          </w:r>
        </w:del>
      </w:ins>
      <w:ins w:id="2213" w:author="Gaunt, Michael" w:date="2021-05-10T09:28:00Z">
        <w:del w:id="2214" w:author="Doris Lee" w:date="2021-05-13T17:17:00Z">
          <w:r w:rsidRPr="00CF2F14" w:rsidDel="000F76E6">
            <w:rPr>
              <w:highlight w:val="yellow"/>
              <w:rPrChange w:id="2215" w:author="Gaunt, Michael" w:date="2021-05-10T14:21:00Z">
                <w:rPr/>
              </w:rPrChange>
            </w:rPr>
            <w:delText xml:space="preserve"> Preventative cost is simply a function of the </w:delText>
          </w:r>
        </w:del>
      </w:ins>
      <w:ins w:id="2216" w:author="Gaunt, Michael" w:date="2021-05-10T09:29:00Z">
        <w:del w:id="2217" w:author="Doris Lee" w:date="2021-05-13T17:17:00Z">
          <w:r w:rsidRPr="00CF2F14" w:rsidDel="000F76E6">
            <w:rPr>
              <w:highlight w:val="yellow"/>
              <w:rPrChange w:id="2218" w:author="Gaunt, Michael" w:date="2021-05-10T14:21:00Z">
                <w:rPr/>
              </w:rPrChange>
            </w:rPr>
            <w:delText xml:space="preserve">replacement value of the vehicle </w:delText>
          </w:r>
        </w:del>
      </w:ins>
      <w:ins w:id="2219" w:author="Gaunt, Michael" w:date="2021-05-10T09:34:00Z">
        <w:del w:id="2220" w:author="Doris Lee" w:date="2021-05-13T17:17:00Z">
          <w:r w:rsidRPr="00CF2F14" w:rsidDel="000F76E6">
            <w:rPr>
              <w:highlight w:val="yellow"/>
              <w:rPrChange w:id="2221" w:author="Gaunt, Michael" w:date="2021-05-10T14:21:00Z">
                <w:rPr/>
              </w:rPrChange>
            </w:rPr>
            <w:delText xml:space="preserve">divided by </w:delText>
          </w:r>
        </w:del>
      </w:ins>
      <w:ins w:id="2222" w:author="Gaunt, Michael" w:date="2021-05-12T13:00:00Z">
        <w:del w:id="2223" w:author="Doris Lee" w:date="2021-05-13T17:17:00Z">
          <w:r w:rsidR="008A2B34" w:rsidDel="000F76E6">
            <w:rPr>
              <w:highlight w:val="yellow"/>
            </w:rPr>
            <w:delText xml:space="preserve">cumulative </w:delText>
          </w:r>
        </w:del>
      </w:ins>
      <w:ins w:id="2224" w:author="Gaunt, Michael" w:date="2021-05-10T09:34:00Z">
        <w:del w:id="2225" w:author="Doris Lee" w:date="2021-05-13T17:17:00Z">
          <w:r w:rsidRPr="00CF2F14" w:rsidDel="000F76E6">
            <w:rPr>
              <w:highlight w:val="yellow"/>
              <w:rPrChange w:id="2226" w:author="Gaunt, Michael" w:date="2021-05-10T14:21:00Z">
                <w:rPr/>
              </w:rPrChange>
            </w:rPr>
            <w:delText>miles driven</w:delText>
          </w:r>
        </w:del>
      </w:ins>
      <w:ins w:id="2227" w:author="Gaunt, Michael" w:date="2021-05-10T09:35:00Z">
        <w:del w:id="2228" w:author="Doris Lee" w:date="2021-05-13T17:17:00Z">
          <w:r w:rsidR="00256221" w:rsidRPr="00CF2F14" w:rsidDel="000F76E6">
            <w:rPr>
              <w:highlight w:val="yellow"/>
              <w:rPrChange w:id="2229" w:author="Gaunt, Michael" w:date="2021-05-10T14:21:00Z">
                <w:rPr/>
              </w:rPrChange>
            </w:rPr>
            <w:delText xml:space="preserve"> – it is initially very high</w:delText>
          </w:r>
        </w:del>
      </w:ins>
      <w:ins w:id="2230" w:author="Gaunt, Michael" w:date="2021-05-10T09:41:00Z">
        <w:del w:id="2231" w:author="Doris Lee" w:date="2021-05-13T17:17:00Z">
          <w:r w:rsidR="00256221" w:rsidRPr="00CF2F14" w:rsidDel="000F76E6">
            <w:rPr>
              <w:highlight w:val="yellow"/>
              <w:rPrChange w:id="2232" w:author="Gaunt, Michael" w:date="2021-05-10T14:21:00Z">
                <w:rPr/>
              </w:rPrChange>
            </w:rPr>
            <w:delText>, drop</w:delText>
          </w:r>
        </w:del>
      </w:ins>
      <w:ins w:id="2233" w:author="Gaunt, Michael" w:date="2021-05-12T13:00:00Z">
        <w:del w:id="2234" w:author="Doris Lee" w:date="2021-05-13T17:17:00Z">
          <w:r w:rsidR="008A2B34" w:rsidDel="000F76E6">
            <w:rPr>
              <w:highlight w:val="yellow"/>
            </w:rPr>
            <w:delText>s</w:delText>
          </w:r>
        </w:del>
      </w:ins>
      <w:ins w:id="2235" w:author="Gaunt, Michael" w:date="2021-05-10T09:41:00Z">
        <w:del w:id="2236" w:author="Doris Lee" w:date="2021-05-13T17:17:00Z">
          <w:r w:rsidR="00256221" w:rsidRPr="00CF2F14" w:rsidDel="000F76E6">
            <w:rPr>
              <w:highlight w:val="yellow"/>
              <w:rPrChange w:id="2237" w:author="Gaunt, Michael" w:date="2021-05-10T14:21:00Z">
                <w:rPr/>
              </w:rPrChange>
            </w:rPr>
            <w:delText xml:space="preserve"> </w:delText>
          </w:r>
        </w:del>
      </w:ins>
      <w:ins w:id="2238" w:author="Gaunt, Michael" w:date="2021-05-12T13:01:00Z">
        <w:del w:id="2239" w:author="Doris Lee" w:date="2021-05-13T17:17:00Z">
          <w:r w:rsidR="008A2B34" w:rsidDel="000F76E6">
            <w:rPr>
              <w:highlight w:val="yellow"/>
            </w:rPr>
            <w:delText xml:space="preserve">as the vehicle is operated, and begins to level off </w:delText>
          </w:r>
        </w:del>
      </w:ins>
      <w:ins w:id="2240" w:author="Gaunt, Michael" w:date="2021-05-10T09:37:00Z">
        <w:del w:id="2241" w:author="Doris Lee" w:date="2021-05-13T17:17:00Z">
          <w:r w:rsidR="00256221" w:rsidRPr="00CF2F14" w:rsidDel="000F76E6">
            <w:rPr>
              <w:highlight w:val="yellow"/>
              <w:rPrChange w:id="2242" w:author="Gaunt, Michael" w:date="2021-05-10T14:21:00Z">
                <w:rPr/>
              </w:rPrChange>
            </w:rPr>
            <w:delText xml:space="preserve">once </w:delText>
          </w:r>
        </w:del>
      </w:ins>
      <w:ins w:id="2243" w:author="Gaunt, Michael" w:date="2021-05-10T09:42:00Z">
        <w:del w:id="2244" w:author="Doris Lee" w:date="2021-05-13T17:17:00Z">
          <w:r w:rsidR="00256221" w:rsidRPr="00CF2F14" w:rsidDel="000F76E6">
            <w:rPr>
              <w:highlight w:val="yellow"/>
              <w:rPrChange w:id="2245" w:author="Gaunt, Michael" w:date="2021-05-10T14:21:00Z">
                <w:rPr/>
              </w:rPrChange>
            </w:rPr>
            <w:delText xml:space="preserve">it’s mileage exceeds </w:delText>
          </w:r>
        </w:del>
      </w:ins>
      <w:ins w:id="2246" w:author="Gaunt, Michael" w:date="2021-05-10T09:38:00Z">
        <w:del w:id="2247" w:author="Doris Lee" w:date="2021-05-13T17:17:00Z">
          <w:r w:rsidR="00256221" w:rsidRPr="00CF2F14" w:rsidDel="000F76E6">
            <w:rPr>
              <w:highlight w:val="yellow"/>
              <w:rPrChange w:id="2248" w:author="Gaunt, Michael" w:date="2021-05-10T14:21:00Z">
                <w:rPr/>
              </w:rPrChange>
            </w:rPr>
            <w:delText xml:space="preserve">its equivalent </w:delText>
          </w:r>
        </w:del>
      </w:ins>
      <w:ins w:id="2249" w:author="Gaunt, Michael" w:date="2021-05-10T09:39:00Z">
        <w:del w:id="2250" w:author="Doris Lee" w:date="2021-05-13T17:17:00Z">
          <w:r w:rsidR="00256221" w:rsidRPr="00CF2F14" w:rsidDel="000F76E6">
            <w:rPr>
              <w:highlight w:val="yellow"/>
              <w:rPrChange w:id="2251" w:author="Gaunt, Michael" w:date="2021-05-10T14:21:00Z">
                <w:rPr/>
              </w:rPrChange>
            </w:rPr>
            <w:delText>replacement</w:delText>
          </w:r>
        </w:del>
      </w:ins>
      <w:ins w:id="2252" w:author="Gaunt, Michael" w:date="2021-05-10T09:38:00Z">
        <w:del w:id="2253" w:author="Doris Lee" w:date="2021-05-13T17:17:00Z">
          <w:r w:rsidR="00256221" w:rsidRPr="00CF2F14" w:rsidDel="000F76E6">
            <w:rPr>
              <w:highlight w:val="yellow"/>
              <w:rPrChange w:id="2254" w:author="Gaunt, Michael" w:date="2021-05-10T14:21:00Z">
                <w:rPr/>
              </w:rPrChange>
            </w:rPr>
            <w:delText xml:space="preserve"> </w:delText>
          </w:r>
        </w:del>
      </w:ins>
      <w:ins w:id="2255" w:author="Gaunt, Michael" w:date="2021-05-10T09:39:00Z">
        <w:del w:id="2256" w:author="Doris Lee" w:date="2021-05-13T17:17:00Z">
          <w:r w:rsidR="00256221" w:rsidRPr="00CF2F14" w:rsidDel="000F76E6">
            <w:rPr>
              <w:highlight w:val="yellow"/>
              <w:rPrChange w:id="2257" w:author="Gaunt, Michael" w:date="2021-05-10T14:21:00Z">
                <w:rPr/>
              </w:rPrChange>
            </w:rPr>
            <w:delText>cost value</w:delText>
          </w:r>
        </w:del>
      </w:ins>
      <w:ins w:id="2258" w:author="Gaunt, Michael" w:date="2021-05-10T09:42:00Z">
        <w:del w:id="2259" w:author="Doris Lee" w:date="2021-05-13T17:17:00Z">
          <w:r w:rsidR="00256221" w:rsidRPr="00CF2F14" w:rsidDel="000F76E6">
            <w:rPr>
              <w:highlight w:val="yellow"/>
              <w:rPrChange w:id="2260" w:author="Gaunt, Michael" w:date="2021-05-10T14:21:00Z">
                <w:rPr/>
              </w:rPrChange>
            </w:rPr>
            <w:delText xml:space="preserve"> (preventative cost asymptotically app</w:delText>
          </w:r>
        </w:del>
      </w:ins>
      <w:ins w:id="2261" w:author="Gaunt, Michael" w:date="2021-05-10T09:43:00Z">
        <w:del w:id="2262" w:author="Doris Lee" w:date="2021-05-13T17:17:00Z">
          <w:r w:rsidR="00256221" w:rsidRPr="00CF2F14" w:rsidDel="000F76E6">
            <w:rPr>
              <w:highlight w:val="yellow"/>
              <w:rPrChange w:id="2263" w:author="Gaunt, Michael" w:date="2021-05-10T14:21:00Z">
                <w:rPr/>
              </w:rPrChange>
            </w:rPr>
            <w:delText>roaches zero).</w:delText>
          </w:r>
        </w:del>
      </w:ins>
      <w:ins w:id="2264" w:author="Gaunt, Michael" w:date="2021-05-10T09:39:00Z">
        <w:del w:id="2265" w:author="Doris Lee" w:date="2021-05-13T17:17:00Z">
          <w:r w:rsidR="00256221" w:rsidRPr="00CF2F14" w:rsidDel="000F76E6">
            <w:rPr>
              <w:highlight w:val="yellow"/>
              <w:rPrChange w:id="2266" w:author="Gaunt, Michael" w:date="2021-05-10T14:21:00Z">
                <w:rPr/>
              </w:rPrChange>
            </w:rPr>
            <w:delText xml:space="preserve"> There is </w:delText>
          </w:r>
        </w:del>
      </w:ins>
      <w:ins w:id="2267" w:author="Gaunt, Michael" w:date="2021-05-10T09:40:00Z">
        <w:del w:id="2268" w:author="Doris Lee" w:date="2021-05-13T17:17:00Z">
          <w:r w:rsidR="00256221" w:rsidRPr="00CF2F14" w:rsidDel="000F76E6">
            <w:rPr>
              <w:highlight w:val="yellow"/>
              <w:rPrChange w:id="2269" w:author="Gaunt, Michael" w:date="2021-05-10T14:21:00Z">
                <w:rPr/>
              </w:rPrChange>
            </w:rPr>
            <w:delText>no variance associated with this number as it is</w:delText>
          </w:r>
        </w:del>
      </w:ins>
      <w:ins w:id="2270" w:author="Gaunt, Michael" w:date="2021-05-10T09:43:00Z">
        <w:del w:id="2271" w:author="Doris Lee" w:date="2021-05-13T17:17:00Z">
          <w:r w:rsidR="00256221" w:rsidRPr="00CF2F14" w:rsidDel="000F76E6">
            <w:rPr>
              <w:highlight w:val="yellow"/>
              <w:rPrChange w:id="2272" w:author="Gaunt, Michael" w:date="2021-05-10T14:21:00Z">
                <w:rPr/>
              </w:rPrChange>
            </w:rPr>
            <w:delText xml:space="preserve"> a deterministic function of replacement cost and </w:delText>
          </w:r>
        </w:del>
      </w:ins>
      <w:ins w:id="2273" w:author="Gaunt, Michael" w:date="2021-05-12T13:02:00Z">
        <w:del w:id="2274" w:author="Doris Lee" w:date="2021-05-13T17:17:00Z">
          <w:r w:rsidR="008A2B34" w:rsidDel="000F76E6">
            <w:rPr>
              <w:highlight w:val="yellow"/>
            </w:rPr>
            <w:delText xml:space="preserve">cumulative </w:delText>
          </w:r>
        </w:del>
      </w:ins>
      <w:ins w:id="2275" w:author="Gaunt, Michael" w:date="2021-05-10T09:43:00Z">
        <w:del w:id="2276" w:author="Doris Lee" w:date="2021-05-13T17:17:00Z">
          <w:r w:rsidR="00256221" w:rsidRPr="00CF2F14" w:rsidDel="000F76E6">
            <w:rPr>
              <w:highlight w:val="yellow"/>
              <w:rPrChange w:id="2277" w:author="Gaunt, Michael" w:date="2021-05-10T14:21:00Z">
                <w:rPr/>
              </w:rPrChange>
            </w:rPr>
            <w:delText>miles driven.</w:delText>
          </w:r>
        </w:del>
      </w:ins>
      <w:ins w:id="2278" w:author="Gaunt, Michael" w:date="2021-05-10T09:40:00Z">
        <w:del w:id="2279" w:author="Doris Lee" w:date="2021-05-13T17:17:00Z">
          <w:r w:rsidR="00256221" w:rsidRPr="00CF2F14" w:rsidDel="000F76E6">
            <w:rPr>
              <w:highlight w:val="yellow"/>
              <w:rPrChange w:id="2280" w:author="Gaunt, Michael" w:date="2021-05-10T14:21:00Z">
                <w:rPr/>
              </w:rPrChange>
            </w:rPr>
            <w:delText xml:space="preserve"> </w:delText>
          </w:r>
        </w:del>
      </w:ins>
    </w:p>
    <w:p w14:paraId="47E071F8" w14:textId="5D3B882D" w:rsidR="00256221" w:rsidRPr="00CF2F14" w:rsidDel="000F76E6" w:rsidRDefault="00256221" w:rsidP="00256221">
      <w:pPr>
        <w:pStyle w:val="Heading4"/>
        <w:rPr>
          <w:ins w:id="2281" w:author="Gaunt, Michael" w:date="2021-05-10T10:00:00Z"/>
          <w:del w:id="2282" w:author="Doris Lee" w:date="2021-05-13T17:17:00Z"/>
          <w:highlight w:val="yellow"/>
          <w:rPrChange w:id="2283" w:author="Gaunt, Michael" w:date="2021-05-10T14:21:00Z">
            <w:rPr>
              <w:ins w:id="2284" w:author="Gaunt, Michael" w:date="2021-05-10T10:00:00Z"/>
              <w:del w:id="2285" w:author="Doris Lee" w:date="2021-05-13T17:17:00Z"/>
            </w:rPr>
          </w:rPrChange>
        </w:rPr>
      </w:pPr>
      <w:ins w:id="2286" w:author="Gaunt, Michael" w:date="2021-05-10T09:43:00Z">
        <w:del w:id="2287" w:author="Doris Lee" w:date="2021-05-13T17:17:00Z">
          <w:r w:rsidRPr="00CF2F14" w:rsidDel="000F76E6">
            <w:rPr>
              <w:highlight w:val="yellow"/>
              <w:rPrChange w:id="2288" w:author="Gaunt, Michael" w:date="2021-05-10T14:21:00Z">
                <w:rPr/>
              </w:rPrChange>
            </w:rPr>
            <w:delText xml:space="preserve">Total Cost (combined </w:delText>
          </w:r>
        </w:del>
      </w:ins>
      <w:ins w:id="2289" w:author="Gaunt, Michael" w:date="2021-05-10T09:44:00Z">
        <w:del w:id="2290" w:author="Doris Lee" w:date="2021-05-13T17:17:00Z">
          <w:r w:rsidRPr="00CF2F14" w:rsidDel="000F76E6">
            <w:rPr>
              <w:highlight w:val="yellow"/>
              <w:rPrChange w:id="2291" w:author="Gaunt, Michael" w:date="2021-05-10T14:21:00Z">
                <w:rPr/>
              </w:rPrChange>
            </w:rPr>
            <w:delText>corrective and preventative)</w:delText>
          </w:r>
        </w:del>
      </w:ins>
    </w:p>
    <w:p w14:paraId="0696D236" w14:textId="2E5ED285" w:rsidR="00C2067A" w:rsidRPr="00CF2F14" w:rsidRDefault="00C2067A" w:rsidP="00C2067A">
      <w:pPr>
        <w:rPr>
          <w:ins w:id="2292" w:author="Gaunt, Michael" w:date="2021-05-10T13:29:00Z"/>
          <w:highlight w:val="yellow"/>
          <w:rPrChange w:id="2293" w:author="Gaunt, Michael" w:date="2021-05-10T14:21:00Z">
            <w:rPr>
              <w:ins w:id="2294" w:author="Gaunt, Michael" w:date="2021-05-10T13:29:00Z"/>
            </w:rPr>
          </w:rPrChange>
        </w:rPr>
      </w:pPr>
      <w:ins w:id="2295" w:author="Gaunt, Michael" w:date="2021-05-10T10:00:00Z">
        <w:del w:id="2296" w:author="Doris Lee" w:date="2021-05-17T10:10:00Z">
          <w:r w:rsidRPr="00CF2F14" w:rsidDel="007C1F62">
            <w:rPr>
              <w:highlight w:val="yellow"/>
              <w:rPrChange w:id="2297" w:author="Gaunt, Michael" w:date="2021-05-10T14:21:00Z">
                <w:rPr/>
              </w:rPrChange>
            </w:rPr>
            <w:delText xml:space="preserve">The </w:delText>
          </w:r>
        </w:del>
      </w:ins>
      <w:ins w:id="2298" w:author="Gaunt, Michael" w:date="2021-05-10T10:01:00Z">
        <w:del w:id="2299" w:author="Doris Lee" w:date="2021-05-17T10:10:00Z">
          <w:r w:rsidRPr="00CF2F14" w:rsidDel="007C1F62">
            <w:rPr>
              <w:highlight w:val="yellow"/>
              <w:rPrChange w:id="2300" w:author="Gaunt, Michael" w:date="2021-05-10T14:21:00Z">
                <w:rPr/>
              </w:rPrChange>
            </w:rPr>
            <w:delText>total</w:delText>
          </w:r>
        </w:del>
      </w:ins>
      <w:ins w:id="2301" w:author="Gaunt, Michael" w:date="2021-05-10T10:00:00Z">
        <w:del w:id="2302" w:author="Doris Lee" w:date="2021-05-17T10:10:00Z">
          <w:r w:rsidRPr="00CF2F14" w:rsidDel="007C1F62">
            <w:rPr>
              <w:highlight w:val="yellow"/>
              <w:rPrChange w:id="2303" w:author="Gaunt, Michael" w:date="2021-05-10T14:21:00Z">
                <w:rPr/>
              </w:rPrChange>
            </w:rPr>
            <w:delText xml:space="preserve"> cost of a vehicle is the sum of its current </w:delText>
          </w:r>
        </w:del>
      </w:ins>
      <w:ins w:id="2304" w:author="Gaunt, Michael" w:date="2021-05-10T10:01:00Z">
        <w:del w:id="2305" w:author="Doris Lee" w:date="2021-05-17T10:10:00Z">
          <w:r w:rsidRPr="00CF2F14" w:rsidDel="007C1F62">
            <w:rPr>
              <w:highlight w:val="yellow"/>
              <w:rPrChange w:id="2306" w:author="Gaunt, Michael" w:date="2021-05-10T14:21:00Z">
                <w:rPr/>
              </w:rPrChange>
            </w:rPr>
            <w:delText>p</w:delText>
          </w:r>
        </w:del>
      </w:ins>
      <w:ins w:id="2307" w:author="Gaunt, Michael" w:date="2021-05-10T10:00:00Z">
        <w:del w:id="2308" w:author="Doris Lee" w:date="2021-05-17T10:10:00Z">
          <w:r w:rsidRPr="00CF2F14" w:rsidDel="007C1F62">
            <w:rPr>
              <w:highlight w:val="yellow"/>
              <w:rPrChange w:id="2309" w:author="Gaunt, Michael" w:date="2021-05-10T14:21:00Z">
                <w:rPr/>
              </w:rPrChange>
            </w:rPr>
            <w:delText xml:space="preserve">reventative and </w:delText>
          </w:r>
        </w:del>
      </w:ins>
      <w:ins w:id="2310" w:author="Gaunt, Michael" w:date="2021-05-10T10:01:00Z">
        <w:del w:id="2311" w:author="Doris Lee" w:date="2021-05-17T10:10:00Z">
          <w:r w:rsidRPr="00CF2F14" w:rsidDel="007C1F62">
            <w:rPr>
              <w:highlight w:val="yellow"/>
              <w:rPrChange w:id="2312" w:author="Gaunt, Michael" w:date="2021-05-10T14:21:00Z">
                <w:rPr/>
              </w:rPrChange>
            </w:rPr>
            <w:delText>c</w:delText>
          </w:r>
        </w:del>
      </w:ins>
      <w:ins w:id="2313" w:author="Gaunt, Michael" w:date="2021-05-10T10:00:00Z">
        <w:del w:id="2314" w:author="Doris Lee" w:date="2021-05-17T10:10:00Z">
          <w:r w:rsidRPr="00CF2F14" w:rsidDel="007C1F62">
            <w:rPr>
              <w:highlight w:val="yellow"/>
              <w:rPrChange w:id="2315" w:author="Gaunt, Michael" w:date="2021-05-10T14:21:00Z">
                <w:rPr/>
              </w:rPrChange>
            </w:rPr>
            <w:delText xml:space="preserve">orrective costs during </w:delText>
          </w:r>
        </w:del>
      </w:ins>
      <w:ins w:id="2316" w:author="Gaunt, Michael" w:date="2021-05-10T10:01:00Z">
        <w:del w:id="2317" w:author="Doris Lee" w:date="2021-05-17T10:10:00Z">
          <w:r w:rsidRPr="00CF2F14" w:rsidDel="007C1F62">
            <w:rPr>
              <w:highlight w:val="yellow"/>
              <w:rPrChange w:id="2318" w:author="Gaunt, Michael" w:date="2021-05-10T14:21:00Z">
                <w:rPr/>
              </w:rPrChange>
            </w:rPr>
            <w:delText xml:space="preserve">its operation. In </w:delText>
          </w:r>
        </w:del>
      </w:ins>
      <w:r w:rsidR="00AA3936" w:rsidRPr="006377C3">
        <w:rPr>
          <w:b/>
          <w:bCs/>
          <w:highlight w:val="yellow"/>
        </w:rPr>
        <w:fldChar w:fldCharType="begin"/>
      </w:r>
      <w:r w:rsidR="00AA3936" w:rsidRPr="006377C3">
        <w:rPr>
          <w:b/>
          <w:bCs/>
          <w:highlight w:val="yellow"/>
        </w:rPr>
        <w:instrText xml:space="preserve"> REF _Ref71732312 \h </w:instrText>
      </w:r>
      <w:r w:rsidR="00AA3936">
        <w:rPr>
          <w:b/>
          <w:bCs/>
          <w:highlight w:val="yellow"/>
        </w:rPr>
        <w:instrText xml:space="preserve"> \* MERGEFORMAT </w:instrText>
      </w:r>
      <w:r w:rsidR="00AA3936" w:rsidRPr="006377C3">
        <w:rPr>
          <w:b/>
          <w:bCs/>
          <w:highlight w:val="yellow"/>
        </w:rPr>
      </w:r>
      <w:r w:rsidR="00AA3936" w:rsidRPr="006377C3">
        <w:rPr>
          <w:b/>
          <w:bCs/>
          <w:highlight w:val="yellow"/>
        </w:rPr>
        <w:fldChar w:fldCharType="separate"/>
      </w:r>
      <w:ins w:id="2319" w:author="Doris Lee" w:date="2021-05-13T17:31:00Z">
        <w:r w:rsidR="006377C3" w:rsidRPr="006377C3">
          <w:rPr>
            <w:b/>
            <w:bCs/>
            <w:rPrChange w:id="2320" w:author="Doris Lee" w:date="2021-05-13T17:31:00Z">
              <w:rPr/>
            </w:rPrChange>
          </w:rPr>
          <w:t xml:space="preserve">Figure </w:t>
        </w:r>
        <w:r w:rsidR="006377C3" w:rsidRPr="006377C3">
          <w:rPr>
            <w:b/>
            <w:bCs/>
            <w:noProof/>
            <w:rPrChange w:id="2321" w:author="Doris Lee" w:date="2021-05-13T17:31:00Z">
              <w:rPr>
                <w:noProof/>
              </w:rPr>
            </w:rPrChange>
          </w:rPr>
          <w:t>3</w:t>
        </w:r>
        <w:r w:rsidR="006377C3" w:rsidRPr="006377C3">
          <w:rPr>
            <w:b/>
            <w:bCs/>
            <w:noProof/>
            <w:rPrChange w:id="2322" w:author="Doris Lee" w:date="2021-05-13T17:31:00Z">
              <w:rPr/>
            </w:rPrChange>
          </w:rPr>
          <w:noBreakHyphen/>
        </w:r>
        <w:r w:rsidR="006377C3" w:rsidRPr="006377C3">
          <w:rPr>
            <w:b/>
            <w:bCs/>
            <w:noProof/>
            <w:rPrChange w:id="2323" w:author="Doris Lee" w:date="2021-05-13T17:31:00Z">
              <w:rPr>
                <w:noProof/>
              </w:rPr>
            </w:rPrChange>
          </w:rPr>
          <w:t>15</w:t>
        </w:r>
      </w:ins>
      <w:del w:id="2324" w:author="Doris Lee" w:date="2021-05-13T17:31:00Z">
        <w:r w:rsidR="00AA3936" w:rsidRPr="006377C3" w:rsidDel="006377C3">
          <w:rPr>
            <w:b/>
            <w:bCs/>
          </w:rPr>
          <w:delText xml:space="preserve">Figure </w:delText>
        </w:r>
        <w:r w:rsidR="00AA3936" w:rsidRPr="006377C3" w:rsidDel="006377C3">
          <w:rPr>
            <w:b/>
            <w:bCs/>
            <w:noProof/>
          </w:rPr>
          <w:delText>3</w:delText>
        </w:r>
        <w:r w:rsidR="00AA3936" w:rsidRPr="006377C3" w:rsidDel="006377C3">
          <w:rPr>
            <w:b/>
            <w:bCs/>
          </w:rPr>
          <w:noBreakHyphen/>
        </w:r>
        <w:r w:rsidR="00AA3936" w:rsidRPr="006377C3" w:rsidDel="006377C3">
          <w:rPr>
            <w:b/>
            <w:bCs/>
            <w:noProof/>
          </w:rPr>
          <w:delText>17</w:delText>
        </w:r>
      </w:del>
      <w:r w:rsidR="00AA3936" w:rsidRPr="006377C3">
        <w:rPr>
          <w:b/>
          <w:bCs/>
          <w:highlight w:val="yellow"/>
        </w:rPr>
        <w:fldChar w:fldCharType="end"/>
      </w:r>
      <w:ins w:id="2325" w:author="Doris Lee" w:date="2021-05-17T10:10:00Z">
        <w:r w:rsidR="007E5630" w:rsidRPr="007E5630">
          <w:rPr>
            <w:b/>
            <w:bCs/>
            <w:rPrChange w:id="2326" w:author="Doris Lee" w:date="2021-05-17T10:10:00Z">
              <w:rPr>
                <w:b/>
                <w:bCs/>
                <w:highlight w:val="yellow"/>
              </w:rPr>
            </w:rPrChange>
          </w:rPr>
          <w:t xml:space="preserve"> </w:t>
        </w:r>
        <w:r w:rsidR="007E5630" w:rsidRPr="00CF040D">
          <w:rPr>
            <w:rPrChange w:id="2327" w:author="Doris Lee" w:date="2021-05-17T10:30:00Z">
              <w:rPr>
                <w:highlight w:val="yellow"/>
              </w:rPr>
            </w:rPrChange>
          </w:rPr>
          <w:t xml:space="preserve">illustrates </w:t>
        </w:r>
      </w:ins>
      <w:ins w:id="2328" w:author="Doris Lee" w:date="2021-05-17T11:15:00Z">
        <w:r w:rsidR="0047078F">
          <w:t xml:space="preserve">the </w:t>
        </w:r>
      </w:ins>
      <w:commentRangeStart w:id="2329"/>
      <w:ins w:id="2330" w:author="Doris Lee" w:date="2021-05-17T10:10:00Z">
        <w:r w:rsidR="007E5630" w:rsidRPr="00CF040D">
          <w:rPr>
            <w:rFonts w:eastAsia="Times New Roman"/>
            <w:color w:val="000000"/>
            <w:rPrChange w:id="2331" w:author="Doris Lee" w:date="2021-05-17T10:30:00Z">
              <w:rPr>
                <w:rFonts w:eastAsia="Times New Roman"/>
                <w:color w:val="000000"/>
                <w:sz w:val="24"/>
                <w:szCs w:val="24"/>
              </w:rPr>
            </w:rPrChange>
          </w:rPr>
          <w:t xml:space="preserve">total cost of </w:t>
        </w:r>
        <w:del w:id="2332" w:author="Gaunt, Michael" w:date="2021-05-17T17:00:00Z">
          <w:r w:rsidR="007E5630" w:rsidRPr="00CF040D" w:rsidDel="00610D1A">
            <w:rPr>
              <w:rFonts w:eastAsia="Times New Roman"/>
              <w:color w:val="000000"/>
              <w:rPrChange w:id="2333" w:author="Doris Lee" w:date="2021-05-17T10:30:00Z">
                <w:rPr>
                  <w:rFonts w:eastAsia="Times New Roman"/>
                  <w:color w:val="000000"/>
                  <w:sz w:val="24"/>
                  <w:szCs w:val="24"/>
                </w:rPr>
              </w:rPrChange>
            </w:rPr>
            <w:delText>operation</w:delText>
          </w:r>
        </w:del>
      </w:ins>
      <w:ins w:id="2334" w:author="Gaunt, Michael" w:date="2021-05-17T17:00:00Z">
        <w:r w:rsidR="00610D1A">
          <w:rPr>
            <w:rFonts w:eastAsia="Times New Roman"/>
            <w:color w:val="000000"/>
          </w:rPr>
          <w:t>ownership</w:t>
        </w:r>
      </w:ins>
      <w:ins w:id="2335" w:author="Doris Lee" w:date="2021-05-17T10:10:00Z">
        <w:r w:rsidR="007E5630" w:rsidRPr="00CF040D">
          <w:rPr>
            <w:rFonts w:eastAsia="Times New Roman"/>
            <w:color w:val="000000"/>
            <w:rPrChange w:id="2336" w:author="Doris Lee" w:date="2021-05-17T10:30:00Z">
              <w:rPr>
                <w:rFonts w:eastAsia="Times New Roman"/>
                <w:color w:val="000000"/>
                <w:sz w:val="24"/>
                <w:szCs w:val="24"/>
              </w:rPr>
            </w:rPrChange>
          </w:rPr>
          <w:t xml:space="preserve"> </w:t>
        </w:r>
      </w:ins>
      <w:commentRangeEnd w:id="2329"/>
      <w:r w:rsidR="002B60CF">
        <w:rPr>
          <w:rStyle w:val="CommentReference"/>
        </w:rPr>
        <w:commentReference w:id="2329"/>
      </w:r>
      <w:ins w:id="2337" w:author="Doris Lee" w:date="2021-05-17T10:10:00Z">
        <w:del w:id="2338" w:author="Gaunt, Michael" w:date="2021-05-17T17:01:00Z">
          <w:r w:rsidR="007E5630" w:rsidRPr="00CF040D" w:rsidDel="00610D1A">
            <w:rPr>
              <w:rFonts w:eastAsia="Times New Roman"/>
              <w:color w:val="000000"/>
              <w:rPrChange w:id="2339" w:author="Doris Lee" w:date="2021-05-17T10:30:00Z">
                <w:rPr>
                  <w:rFonts w:eastAsia="Times New Roman"/>
                  <w:color w:val="000000"/>
                  <w:sz w:val="24"/>
                  <w:szCs w:val="24"/>
                </w:rPr>
              </w:rPrChange>
            </w:rPr>
            <w:delText>(</w:delText>
          </w:r>
        </w:del>
      </w:ins>
      <w:ins w:id="2340" w:author="Doris Lee" w:date="2021-05-17T11:15:00Z">
        <w:del w:id="2341" w:author="Gaunt, Michael" w:date="2021-05-17T17:01:00Z">
          <w:r w:rsidR="0047078F" w:rsidDel="00610D1A">
            <w:rPr>
              <w:rFonts w:eastAsia="Times New Roman"/>
              <w:color w:val="000000"/>
            </w:rPr>
            <w:delText>including bot</w:delText>
          </w:r>
        </w:del>
      </w:ins>
      <w:ins w:id="2342" w:author="Doris Lee" w:date="2021-05-17T11:16:00Z">
        <w:del w:id="2343" w:author="Gaunt, Michael" w:date="2021-05-17T17:01:00Z">
          <w:r w:rsidR="0047078F" w:rsidDel="00610D1A">
            <w:rPr>
              <w:rFonts w:eastAsia="Times New Roman"/>
              <w:color w:val="000000"/>
            </w:rPr>
            <w:delText xml:space="preserve">h </w:delText>
          </w:r>
        </w:del>
      </w:ins>
      <w:ins w:id="2344" w:author="Doris Lee" w:date="2021-05-17T10:10:00Z">
        <w:del w:id="2345" w:author="Gaunt, Michael" w:date="2021-05-17T17:01:00Z">
          <w:r w:rsidR="007E5630" w:rsidRPr="00CF040D" w:rsidDel="00610D1A">
            <w:rPr>
              <w:rFonts w:eastAsia="Times New Roman"/>
              <w:color w:val="000000"/>
              <w:rPrChange w:id="2346" w:author="Doris Lee" w:date="2021-05-17T10:30:00Z">
                <w:rPr>
                  <w:rFonts w:eastAsia="Times New Roman"/>
                  <w:color w:val="000000"/>
                  <w:sz w:val="24"/>
                  <w:szCs w:val="24"/>
                </w:rPr>
              </w:rPrChange>
            </w:rPr>
            <w:delText xml:space="preserve">corrective </w:delText>
          </w:r>
        </w:del>
      </w:ins>
      <w:ins w:id="2347" w:author="Doris Lee" w:date="2021-05-17T11:16:00Z">
        <w:del w:id="2348" w:author="Gaunt, Michael" w:date="2021-05-17T17:01:00Z">
          <w:r w:rsidR="0047078F" w:rsidDel="00610D1A">
            <w:rPr>
              <w:rFonts w:eastAsia="Times New Roman"/>
              <w:color w:val="000000"/>
            </w:rPr>
            <w:delText>and</w:delText>
          </w:r>
        </w:del>
      </w:ins>
      <w:ins w:id="2349" w:author="Doris Lee" w:date="2021-05-17T10:10:00Z">
        <w:del w:id="2350" w:author="Gaunt, Michael" w:date="2021-05-17T17:01:00Z">
          <w:r w:rsidR="007E5630" w:rsidRPr="00CF040D" w:rsidDel="00610D1A">
            <w:rPr>
              <w:rFonts w:eastAsia="Times New Roman"/>
              <w:color w:val="000000"/>
              <w:rPrChange w:id="2351" w:author="Doris Lee" w:date="2021-05-17T10:30:00Z">
                <w:rPr>
                  <w:rFonts w:eastAsia="Times New Roman"/>
                  <w:color w:val="000000"/>
                  <w:sz w:val="24"/>
                  <w:szCs w:val="24"/>
                </w:rPr>
              </w:rPrChange>
            </w:rPr>
            <w:delText xml:space="preserve"> prevent</w:delText>
          </w:r>
        </w:del>
      </w:ins>
      <w:ins w:id="2352" w:author="Doris Lee" w:date="2021-05-17T11:16:00Z">
        <w:del w:id="2353" w:author="Gaunt, Michael" w:date="2021-05-17T17:01:00Z">
          <w:r w:rsidR="0047078F" w:rsidDel="00610D1A">
            <w:rPr>
              <w:rFonts w:eastAsia="Times New Roman"/>
              <w:color w:val="000000"/>
            </w:rPr>
            <w:delText xml:space="preserve">ive </w:delText>
          </w:r>
        </w:del>
      </w:ins>
      <w:ins w:id="2354" w:author="Doris Lee" w:date="2021-05-17T10:10:00Z">
        <w:del w:id="2355" w:author="Gaunt, Michael" w:date="2021-05-17T17:01:00Z">
          <w:r w:rsidR="007E5630" w:rsidRPr="00CF040D" w:rsidDel="00610D1A">
            <w:rPr>
              <w:rFonts w:eastAsia="Times New Roman"/>
              <w:color w:val="000000"/>
              <w:rPrChange w:id="2356" w:author="Doris Lee" w:date="2021-05-17T10:30:00Z">
                <w:rPr>
                  <w:rFonts w:eastAsia="Times New Roman"/>
                  <w:color w:val="000000"/>
                  <w:sz w:val="24"/>
                  <w:szCs w:val="24"/>
                </w:rPr>
              </w:rPrChange>
            </w:rPr>
            <w:delText xml:space="preserve">costs) </w:delText>
          </w:r>
        </w:del>
        <w:r w:rsidR="007E5630" w:rsidRPr="00CF040D">
          <w:rPr>
            <w:rFonts w:eastAsia="Times New Roman"/>
            <w:color w:val="000000"/>
            <w:rPrChange w:id="2357" w:author="Doris Lee" w:date="2021-05-17T10:30:00Z">
              <w:rPr>
                <w:rFonts w:eastAsia="Times New Roman"/>
                <w:color w:val="000000"/>
                <w:sz w:val="24"/>
                <w:szCs w:val="24"/>
              </w:rPr>
            </w:rPrChange>
          </w:rPr>
          <w:t>per cumulative miles driven for all unique vehicles analyzed in the transit van analysis</w:t>
        </w:r>
      </w:ins>
      <w:ins w:id="2358" w:author="Doris Lee" w:date="2021-05-17T11:16:00Z">
        <w:r w:rsidR="0047078F">
          <w:rPr>
            <w:rFonts w:eastAsia="Times New Roman"/>
            <w:color w:val="000000"/>
          </w:rPr>
          <w:t>.</w:t>
        </w:r>
      </w:ins>
      <w:ins w:id="2359" w:author="Doris Lee" w:date="2021-05-17T10:10:00Z">
        <w:r w:rsidR="007E5630" w:rsidRPr="00CF040D">
          <w:rPr>
            <w:rFonts w:eastAsia="Times New Roman"/>
            <w:color w:val="000000"/>
            <w:rPrChange w:id="2360" w:author="Doris Lee" w:date="2021-05-17T10:30:00Z">
              <w:rPr>
                <w:rFonts w:eastAsia="Times New Roman"/>
                <w:color w:val="000000"/>
                <w:sz w:val="24"/>
                <w:szCs w:val="24"/>
              </w:rPr>
            </w:rPrChange>
          </w:rPr>
          <w:t xml:space="preserve"> Most vehicles exhibit the same general behavior; initially, total costs are high, they fall rapidly, flatten, and then begin </w:t>
        </w:r>
      </w:ins>
      <w:ins w:id="2361" w:author="Gaunt, Michael" w:date="2021-05-17T17:01:00Z">
        <w:r w:rsidR="00610D1A">
          <w:rPr>
            <w:rFonts w:eastAsia="Times New Roman"/>
            <w:color w:val="000000"/>
          </w:rPr>
          <w:t xml:space="preserve">to rise given </w:t>
        </w:r>
      </w:ins>
      <w:ins w:id="2362" w:author="Gaunt, Michael" w:date="2021-05-17T17:02:00Z">
        <w:r w:rsidR="00610D1A">
          <w:rPr>
            <w:rFonts w:eastAsia="Times New Roman"/>
            <w:color w:val="000000"/>
          </w:rPr>
          <w:t>increasing</w:t>
        </w:r>
      </w:ins>
      <w:ins w:id="2363" w:author="Doris Lee" w:date="2021-05-17T10:10:00Z">
        <w:del w:id="2364" w:author="Gaunt, Michael" w:date="2021-05-17T17:01:00Z">
          <w:r w:rsidR="007E5630" w:rsidRPr="00CF040D" w:rsidDel="00610D1A">
            <w:rPr>
              <w:rFonts w:eastAsia="Times New Roman"/>
              <w:color w:val="000000"/>
              <w:rPrChange w:id="2365" w:author="Doris Lee" w:date="2021-05-17T10:30:00Z">
                <w:rPr>
                  <w:rFonts w:eastAsia="Times New Roman"/>
                  <w:color w:val="000000"/>
                  <w:sz w:val="24"/>
                  <w:szCs w:val="24"/>
                </w:rPr>
              </w:rPrChange>
            </w:rPr>
            <w:delText xml:space="preserve">to rise again </w:delText>
          </w:r>
          <w:commentRangeStart w:id="2366"/>
          <w:r w:rsidR="007E5630" w:rsidRPr="00CF040D" w:rsidDel="00610D1A">
            <w:rPr>
              <w:rFonts w:eastAsia="Times New Roman"/>
              <w:color w:val="000000"/>
              <w:rPrChange w:id="2367" w:author="Doris Lee" w:date="2021-05-17T10:30:00Z">
                <w:rPr>
                  <w:rFonts w:eastAsia="Times New Roman"/>
                  <w:color w:val="000000"/>
                  <w:sz w:val="24"/>
                  <w:szCs w:val="24"/>
                </w:rPr>
              </w:rPrChange>
            </w:rPr>
            <w:delText>given</w:delText>
          </w:r>
        </w:del>
        <w:r w:rsidR="007E5630" w:rsidRPr="00CF040D">
          <w:rPr>
            <w:rFonts w:eastAsia="Times New Roman"/>
            <w:color w:val="000000"/>
            <w:rPrChange w:id="2368" w:author="Doris Lee" w:date="2021-05-17T10:30:00Z">
              <w:rPr>
                <w:rFonts w:eastAsia="Times New Roman"/>
                <w:color w:val="000000"/>
                <w:sz w:val="24"/>
                <w:szCs w:val="24"/>
              </w:rPr>
            </w:rPrChange>
          </w:rPr>
          <w:t xml:space="preserve"> maintenance costs</w:t>
        </w:r>
      </w:ins>
      <w:commentRangeEnd w:id="2366"/>
      <w:ins w:id="2369" w:author="Doris Lee" w:date="2021-05-17T11:16:00Z">
        <w:r w:rsidR="00DE61E5">
          <w:rPr>
            <w:rStyle w:val="CommentReference"/>
          </w:rPr>
          <w:commentReference w:id="2366"/>
        </w:r>
      </w:ins>
      <w:ins w:id="2370" w:author="Doris Lee" w:date="2021-05-17T10:10:00Z">
        <w:r w:rsidR="007E5630" w:rsidRPr="00CF040D">
          <w:rPr>
            <w:rFonts w:eastAsia="Times New Roman"/>
            <w:color w:val="000000"/>
            <w:rPrChange w:id="2371" w:author="Doris Lee" w:date="2021-05-17T10:30:00Z">
              <w:rPr>
                <w:rFonts w:eastAsia="Times New Roman"/>
                <w:color w:val="000000"/>
                <w:sz w:val="24"/>
                <w:szCs w:val="24"/>
              </w:rPr>
            </w:rPrChange>
          </w:rPr>
          <w:t xml:space="preserve">. In the lower mileage ranges, vehicle </w:t>
        </w:r>
        <w:del w:id="2372" w:author="Gaunt, Michael" w:date="2021-05-17T17:02:00Z">
          <w:r w:rsidR="007E5630" w:rsidRPr="00CF040D" w:rsidDel="00610D1A">
            <w:rPr>
              <w:rFonts w:eastAsia="Times New Roman"/>
              <w:color w:val="000000"/>
              <w:rPrChange w:id="2373" w:author="Doris Lee" w:date="2021-05-17T10:30:00Z">
                <w:rPr>
                  <w:rFonts w:eastAsia="Times New Roman"/>
                  <w:color w:val="000000"/>
                  <w:sz w:val="24"/>
                  <w:szCs w:val="24"/>
                </w:rPr>
              </w:rPrChange>
            </w:rPr>
            <w:delText>preventive</w:delText>
          </w:r>
        </w:del>
      </w:ins>
      <w:ins w:id="2374" w:author="Gaunt, Michael" w:date="2021-05-17T17:02:00Z">
        <w:r w:rsidR="00610D1A">
          <w:rPr>
            <w:rFonts w:eastAsia="Times New Roman"/>
            <w:color w:val="000000"/>
          </w:rPr>
          <w:t>replacement</w:t>
        </w:r>
      </w:ins>
      <w:ins w:id="2375" w:author="Doris Lee" w:date="2021-05-17T10:10:00Z">
        <w:r w:rsidR="007E5630" w:rsidRPr="00CF040D">
          <w:rPr>
            <w:rFonts w:eastAsia="Times New Roman"/>
            <w:color w:val="000000"/>
            <w:rPrChange w:id="2376" w:author="Doris Lee" w:date="2021-05-17T10:30:00Z">
              <w:rPr>
                <w:rFonts w:eastAsia="Times New Roman"/>
                <w:color w:val="000000"/>
                <w:sz w:val="24"/>
                <w:szCs w:val="24"/>
              </w:rPr>
            </w:rPrChange>
          </w:rPr>
          <w:t xml:space="preserve"> costs dominate </w:t>
        </w:r>
        <w:del w:id="2377" w:author="Gaunt, Michael" w:date="2021-05-17T17:02:00Z">
          <w:r w:rsidR="007E5630" w:rsidRPr="00CF040D" w:rsidDel="00610D1A">
            <w:rPr>
              <w:rFonts w:eastAsia="Times New Roman"/>
              <w:color w:val="000000"/>
              <w:rPrChange w:id="2378" w:author="Doris Lee" w:date="2021-05-17T10:30:00Z">
                <w:rPr>
                  <w:rFonts w:eastAsia="Times New Roman"/>
                  <w:color w:val="000000"/>
                  <w:sz w:val="24"/>
                  <w:szCs w:val="24"/>
                </w:rPr>
              </w:rPrChange>
            </w:rPr>
            <w:delText>corrective</w:delText>
          </w:r>
        </w:del>
      </w:ins>
      <w:ins w:id="2379" w:author="Gaunt, Michael" w:date="2021-05-17T17:02:00Z">
        <w:r w:rsidR="00610D1A">
          <w:rPr>
            <w:rFonts w:eastAsia="Times New Roman"/>
            <w:color w:val="000000"/>
          </w:rPr>
          <w:t>maintenance</w:t>
        </w:r>
      </w:ins>
      <w:ins w:id="2380" w:author="Doris Lee" w:date="2021-05-17T10:10:00Z">
        <w:r w:rsidR="007E5630" w:rsidRPr="00CF040D">
          <w:rPr>
            <w:rFonts w:eastAsia="Times New Roman"/>
            <w:color w:val="000000"/>
            <w:rPrChange w:id="2381" w:author="Doris Lee" w:date="2021-05-17T10:30:00Z">
              <w:rPr>
                <w:rFonts w:eastAsia="Times New Roman"/>
                <w:color w:val="000000"/>
                <w:sz w:val="24"/>
                <w:szCs w:val="24"/>
              </w:rPr>
            </w:rPrChange>
          </w:rPr>
          <w:t xml:space="preserve"> costs and define</w:t>
        </w:r>
      </w:ins>
      <w:ins w:id="2382" w:author="Gaunt, Michael" w:date="2021-05-17T17:03:00Z">
        <w:r w:rsidR="00610D1A">
          <w:rPr>
            <w:rFonts w:eastAsia="Times New Roman"/>
            <w:color w:val="000000"/>
          </w:rPr>
          <w:t xml:space="preserve"> the</w:t>
        </w:r>
      </w:ins>
      <w:ins w:id="2383" w:author="Doris Lee" w:date="2021-05-17T10:10:00Z">
        <w:r w:rsidR="007E5630" w:rsidRPr="00CF040D">
          <w:rPr>
            <w:rFonts w:eastAsia="Times New Roman"/>
            <w:color w:val="000000"/>
            <w:rPrChange w:id="2384" w:author="Doris Lee" w:date="2021-05-17T10:30:00Z">
              <w:rPr>
                <w:rFonts w:eastAsia="Times New Roman"/>
                <w:color w:val="000000"/>
                <w:sz w:val="24"/>
                <w:szCs w:val="24"/>
              </w:rPr>
            </w:rPrChange>
          </w:rPr>
          <w:t xml:space="preserve"> total cost of </w:t>
        </w:r>
        <w:del w:id="2385" w:author="Gaunt, Michael" w:date="2021-05-17T17:03:00Z">
          <w:r w:rsidR="007E5630" w:rsidRPr="00CF040D" w:rsidDel="00610D1A">
            <w:rPr>
              <w:rFonts w:eastAsia="Times New Roman"/>
              <w:color w:val="000000"/>
              <w:rPrChange w:id="2386" w:author="Doris Lee" w:date="2021-05-17T10:30:00Z">
                <w:rPr>
                  <w:rFonts w:eastAsia="Times New Roman"/>
                  <w:color w:val="000000"/>
                  <w:sz w:val="24"/>
                  <w:szCs w:val="24"/>
                </w:rPr>
              </w:rPrChange>
            </w:rPr>
            <w:delText>operation</w:delText>
          </w:r>
        </w:del>
      </w:ins>
      <w:ins w:id="2387" w:author="Gaunt, Michael" w:date="2021-05-17T17:03:00Z">
        <w:r w:rsidR="00610D1A">
          <w:rPr>
            <w:rFonts w:eastAsia="Times New Roman"/>
            <w:color w:val="000000"/>
          </w:rPr>
          <w:t>ownership</w:t>
        </w:r>
      </w:ins>
      <w:ins w:id="2388" w:author="Doris Lee" w:date="2021-05-17T10:10:00Z">
        <w:r w:rsidR="007E5630" w:rsidRPr="00CF040D">
          <w:rPr>
            <w:rFonts w:eastAsia="Times New Roman"/>
            <w:color w:val="000000"/>
            <w:rPrChange w:id="2389" w:author="Doris Lee" w:date="2021-05-17T10:30:00Z">
              <w:rPr>
                <w:rFonts w:eastAsia="Times New Roman"/>
                <w:color w:val="000000"/>
                <w:sz w:val="24"/>
                <w:szCs w:val="24"/>
              </w:rPr>
            </w:rPrChange>
          </w:rPr>
          <w:t>.</w:t>
        </w:r>
        <w:del w:id="2390" w:author="Gaunt, Michael" w:date="2021-05-17T17:02:00Z">
          <w:r w:rsidR="007E5630" w:rsidRPr="00CF040D" w:rsidDel="00610D1A">
            <w:rPr>
              <w:rFonts w:eastAsia="Times New Roman"/>
              <w:color w:val="000000"/>
              <w:rPrChange w:id="2391" w:author="Doris Lee" w:date="2021-05-17T10:30:00Z">
                <w:rPr>
                  <w:rFonts w:eastAsia="Times New Roman"/>
                  <w:color w:val="000000"/>
                  <w:sz w:val="24"/>
                  <w:szCs w:val="24"/>
                </w:rPr>
              </w:rPrChange>
            </w:rPr>
            <w:delText xml:space="preserve"> Once a vehicle is </w:delText>
          </w:r>
          <w:commentRangeStart w:id="2392"/>
          <w:r w:rsidR="007E5630" w:rsidRPr="00CF040D" w:rsidDel="00610D1A">
            <w:rPr>
              <w:rFonts w:eastAsia="Times New Roman"/>
              <w:color w:val="000000"/>
              <w:rPrChange w:id="2393" w:author="Doris Lee" w:date="2021-05-17T10:30:00Z">
                <w:rPr>
                  <w:rFonts w:eastAsia="Times New Roman"/>
                  <w:color w:val="000000"/>
                  <w:sz w:val="24"/>
                  <w:szCs w:val="24"/>
                </w:rPr>
              </w:rPrChange>
            </w:rPr>
            <w:delText>utilized more</w:delText>
          </w:r>
        </w:del>
      </w:ins>
      <w:commentRangeEnd w:id="2392"/>
      <w:del w:id="2394" w:author="Gaunt, Michael" w:date="2021-05-17T17:02:00Z">
        <w:r w:rsidR="00214228" w:rsidDel="00610D1A">
          <w:rPr>
            <w:rStyle w:val="CommentReference"/>
          </w:rPr>
          <w:commentReference w:id="2392"/>
        </w:r>
      </w:del>
      <w:ins w:id="2395" w:author="Gaunt, Michael" w:date="2021-05-17T17:02:00Z">
        <w:r w:rsidR="00610D1A">
          <w:rPr>
            <w:rFonts w:eastAsia="Times New Roman"/>
            <w:color w:val="000000"/>
          </w:rPr>
          <w:t xml:space="preserve"> Maintenance </w:t>
        </w:r>
      </w:ins>
      <w:ins w:id="2396" w:author="Doris Lee" w:date="2021-05-17T10:10:00Z">
        <w:del w:id="2397" w:author="Gaunt, Michael" w:date="2021-05-17T17:02:00Z">
          <w:r w:rsidR="007E5630" w:rsidRPr="00CF040D" w:rsidDel="00610D1A">
            <w:rPr>
              <w:rFonts w:eastAsia="Times New Roman"/>
              <w:color w:val="000000"/>
              <w:rPrChange w:id="2398" w:author="Doris Lee" w:date="2021-05-17T10:30:00Z">
                <w:rPr>
                  <w:rFonts w:eastAsia="Times New Roman"/>
                  <w:color w:val="000000"/>
                  <w:sz w:val="24"/>
                  <w:szCs w:val="24"/>
                </w:rPr>
              </w:rPrChange>
            </w:rPr>
            <w:delText xml:space="preserve">, corrective </w:delText>
          </w:r>
        </w:del>
        <w:r w:rsidR="007E5630" w:rsidRPr="00CF040D">
          <w:rPr>
            <w:rFonts w:eastAsia="Times New Roman"/>
            <w:color w:val="000000"/>
            <w:rPrChange w:id="2399" w:author="Doris Lee" w:date="2021-05-17T10:30:00Z">
              <w:rPr>
                <w:rFonts w:eastAsia="Times New Roman"/>
                <w:color w:val="000000"/>
                <w:sz w:val="24"/>
                <w:szCs w:val="24"/>
              </w:rPr>
            </w:rPrChange>
          </w:rPr>
          <w:t xml:space="preserve">costs begin to rise and counter the falling </w:t>
        </w:r>
        <w:del w:id="2400" w:author="Gaunt, Michael" w:date="2021-05-17T17:03:00Z">
          <w:r w:rsidR="007E5630" w:rsidRPr="00CF040D" w:rsidDel="00610D1A">
            <w:rPr>
              <w:rFonts w:eastAsia="Times New Roman"/>
              <w:color w:val="000000"/>
              <w:rPrChange w:id="2401" w:author="Doris Lee" w:date="2021-05-17T10:30:00Z">
                <w:rPr>
                  <w:rFonts w:eastAsia="Times New Roman"/>
                  <w:color w:val="000000"/>
                  <w:sz w:val="24"/>
                  <w:szCs w:val="24"/>
                </w:rPr>
              </w:rPrChange>
            </w:rPr>
            <w:delText>preventive</w:delText>
          </w:r>
        </w:del>
      </w:ins>
      <w:ins w:id="2402" w:author="Gaunt, Michael" w:date="2021-05-17T17:03:00Z">
        <w:r w:rsidR="00610D1A">
          <w:rPr>
            <w:rFonts w:eastAsia="Times New Roman"/>
            <w:color w:val="000000"/>
          </w:rPr>
          <w:t>cost of replacement</w:t>
        </w:r>
      </w:ins>
      <w:ins w:id="2403" w:author="Gaunt, Michael" w:date="2021-05-17T17:04:00Z">
        <w:r w:rsidR="00610D1A">
          <w:rPr>
            <w:rFonts w:eastAsia="Times New Roman"/>
            <w:color w:val="000000"/>
          </w:rPr>
          <w:t>,</w:t>
        </w:r>
      </w:ins>
      <w:ins w:id="2404" w:author="Doris Lee" w:date="2021-05-17T10:10:00Z">
        <w:del w:id="2405" w:author="Gaunt, Michael" w:date="2021-05-17T17:03:00Z">
          <w:r w:rsidR="007E5630" w:rsidRPr="00CF040D" w:rsidDel="00610D1A">
            <w:rPr>
              <w:rFonts w:eastAsia="Times New Roman"/>
              <w:color w:val="000000"/>
              <w:rPrChange w:id="2406" w:author="Doris Lee" w:date="2021-05-17T10:30:00Z">
                <w:rPr>
                  <w:rFonts w:eastAsia="Times New Roman"/>
                  <w:color w:val="000000"/>
                  <w:sz w:val="24"/>
                  <w:szCs w:val="24"/>
                </w:rPr>
              </w:rPrChange>
            </w:rPr>
            <w:delText xml:space="preserve"> costs</w:delText>
          </w:r>
        </w:del>
        <w:r w:rsidR="007E5630" w:rsidRPr="00CF040D">
          <w:rPr>
            <w:rFonts w:eastAsia="Times New Roman"/>
            <w:color w:val="000000"/>
            <w:rPrChange w:id="2407" w:author="Doris Lee" w:date="2021-05-17T10:30:00Z">
              <w:rPr>
                <w:rFonts w:eastAsia="Times New Roman"/>
                <w:color w:val="000000"/>
                <w:sz w:val="24"/>
                <w:szCs w:val="24"/>
              </w:rPr>
            </w:rPrChange>
          </w:rPr>
          <w:t xml:space="preserve"> causing the total cost of </w:t>
        </w:r>
        <w:del w:id="2408" w:author="Gaunt, Michael" w:date="2021-05-17T17:03:00Z">
          <w:r w:rsidR="007E5630" w:rsidRPr="00CF040D" w:rsidDel="00610D1A">
            <w:rPr>
              <w:rFonts w:eastAsia="Times New Roman"/>
              <w:color w:val="000000"/>
              <w:rPrChange w:id="2409" w:author="Doris Lee" w:date="2021-05-17T10:30:00Z">
                <w:rPr>
                  <w:rFonts w:eastAsia="Times New Roman"/>
                  <w:color w:val="000000"/>
                  <w:sz w:val="24"/>
                  <w:szCs w:val="24"/>
                </w:rPr>
              </w:rPrChange>
            </w:rPr>
            <w:delText>operation</w:delText>
          </w:r>
        </w:del>
      </w:ins>
      <w:ins w:id="2410" w:author="Gaunt, Michael" w:date="2021-05-17T17:03:00Z">
        <w:r w:rsidR="00610D1A">
          <w:rPr>
            <w:rFonts w:eastAsia="Times New Roman"/>
            <w:color w:val="000000"/>
          </w:rPr>
          <w:t>ownership</w:t>
        </w:r>
      </w:ins>
      <w:ins w:id="2411" w:author="Doris Lee" w:date="2021-05-17T10:10:00Z">
        <w:r w:rsidR="007E5630" w:rsidRPr="00CF040D">
          <w:rPr>
            <w:rFonts w:eastAsia="Times New Roman"/>
            <w:color w:val="000000"/>
            <w:rPrChange w:id="2412" w:author="Doris Lee" w:date="2021-05-17T10:30:00Z">
              <w:rPr>
                <w:rFonts w:eastAsia="Times New Roman"/>
                <w:color w:val="000000"/>
                <w:sz w:val="24"/>
                <w:szCs w:val="24"/>
              </w:rPr>
            </w:rPrChange>
          </w:rPr>
          <w:t xml:space="preserve"> to flatten. This is considered the economic optimum point of replacement, after which, </w:t>
        </w:r>
        <w:commentRangeStart w:id="2413"/>
        <w:commentRangeStart w:id="2414"/>
        <w:del w:id="2415" w:author="Gaunt, Michael" w:date="2021-05-17T17:04:00Z">
          <w:r w:rsidR="007E5630" w:rsidRPr="00CF040D" w:rsidDel="00610D1A">
            <w:rPr>
              <w:rFonts w:eastAsia="Times New Roman"/>
              <w:color w:val="000000"/>
              <w:rPrChange w:id="2416" w:author="Doris Lee" w:date="2021-05-17T10:30:00Z">
                <w:rPr>
                  <w:rFonts w:eastAsia="Times New Roman"/>
                  <w:color w:val="000000"/>
                  <w:sz w:val="24"/>
                  <w:szCs w:val="24"/>
                </w:rPr>
              </w:rPrChange>
            </w:rPr>
            <w:delText>corrective</w:delText>
          </w:r>
        </w:del>
      </w:ins>
      <w:ins w:id="2417" w:author="Gaunt, Michael" w:date="2021-05-17T17:04:00Z">
        <w:r w:rsidR="00610D1A">
          <w:rPr>
            <w:rFonts w:eastAsia="Times New Roman"/>
            <w:color w:val="000000"/>
          </w:rPr>
          <w:t>maintenance</w:t>
        </w:r>
      </w:ins>
      <w:ins w:id="2418" w:author="Doris Lee" w:date="2021-05-17T10:10:00Z">
        <w:r w:rsidR="007E5630" w:rsidRPr="00CF040D">
          <w:rPr>
            <w:rFonts w:eastAsia="Times New Roman"/>
            <w:color w:val="000000"/>
            <w:rPrChange w:id="2419" w:author="Doris Lee" w:date="2021-05-17T10:30:00Z">
              <w:rPr>
                <w:rFonts w:eastAsia="Times New Roman"/>
                <w:color w:val="000000"/>
                <w:sz w:val="24"/>
                <w:szCs w:val="24"/>
              </w:rPr>
            </w:rPrChange>
          </w:rPr>
          <w:t xml:space="preserve"> costs begin to dominate </w:t>
        </w:r>
        <w:del w:id="2420" w:author="Gaunt, Michael" w:date="2021-05-17T17:04:00Z">
          <w:r w:rsidR="007E5630" w:rsidRPr="00CF040D" w:rsidDel="00610D1A">
            <w:rPr>
              <w:rFonts w:eastAsia="Times New Roman"/>
              <w:color w:val="000000"/>
              <w:rPrChange w:id="2421" w:author="Doris Lee" w:date="2021-05-17T10:30:00Z">
                <w:rPr>
                  <w:rFonts w:eastAsia="Times New Roman"/>
                  <w:color w:val="000000"/>
                  <w:sz w:val="24"/>
                  <w:szCs w:val="24"/>
                </w:rPr>
              </w:rPrChange>
            </w:rPr>
            <w:delText>and overcome the falling preventive costs</w:delText>
          </w:r>
        </w:del>
      </w:ins>
      <w:commentRangeEnd w:id="2413"/>
      <w:del w:id="2422" w:author="Gaunt, Michael" w:date="2021-05-17T17:04:00Z">
        <w:r w:rsidR="00214228" w:rsidDel="00610D1A">
          <w:rPr>
            <w:rStyle w:val="CommentReference"/>
          </w:rPr>
          <w:commentReference w:id="2413"/>
        </w:r>
      </w:del>
      <w:commentRangeEnd w:id="2414"/>
      <w:r w:rsidR="00610D1A">
        <w:rPr>
          <w:rStyle w:val="CommentReference"/>
        </w:rPr>
        <w:commentReference w:id="2414"/>
      </w:r>
      <w:ins w:id="2423" w:author="Doris Lee" w:date="2021-05-17T10:10:00Z">
        <w:del w:id="2424" w:author="Gaunt, Michael" w:date="2021-05-17T17:04:00Z">
          <w:r w:rsidR="007E5630" w:rsidRPr="00CF040D" w:rsidDel="00610D1A">
            <w:rPr>
              <w:rFonts w:eastAsia="Times New Roman"/>
              <w:color w:val="000000"/>
              <w:rPrChange w:id="2425" w:author="Doris Lee" w:date="2021-05-17T10:30:00Z">
                <w:rPr>
                  <w:rFonts w:eastAsia="Times New Roman"/>
                  <w:color w:val="000000"/>
                  <w:sz w:val="24"/>
                  <w:szCs w:val="24"/>
                </w:rPr>
              </w:rPrChange>
            </w:rPr>
            <w:delText xml:space="preserve"> </w:delText>
          </w:r>
        </w:del>
        <w:r w:rsidR="007E5630" w:rsidRPr="00CF040D">
          <w:rPr>
            <w:rFonts w:eastAsia="Times New Roman"/>
            <w:color w:val="000000"/>
            <w:rPrChange w:id="2426" w:author="Doris Lee" w:date="2021-05-17T10:30:00Z">
              <w:rPr>
                <w:rFonts w:eastAsia="Times New Roman"/>
                <w:color w:val="000000"/>
                <w:sz w:val="24"/>
                <w:szCs w:val="24"/>
              </w:rPr>
            </w:rPrChange>
          </w:rPr>
          <w:t xml:space="preserve">and bend the total cost of </w:t>
        </w:r>
        <w:del w:id="2427" w:author="Gaunt, Michael" w:date="2021-05-17T17:05:00Z">
          <w:r w:rsidR="007E5630" w:rsidRPr="00CF040D" w:rsidDel="00610D1A">
            <w:rPr>
              <w:rFonts w:eastAsia="Times New Roman"/>
              <w:color w:val="000000"/>
              <w:rPrChange w:id="2428" w:author="Doris Lee" w:date="2021-05-17T10:30:00Z">
                <w:rPr>
                  <w:rFonts w:eastAsia="Times New Roman"/>
                  <w:color w:val="000000"/>
                  <w:sz w:val="24"/>
                  <w:szCs w:val="24"/>
                </w:rPr>
              </w:rPrChange>
            </w:rPr>
            <w:delText>operation</w:delText>
          </w:r>
        </w:del>
      </w:ins>
      <w:ins w:id="2429" w:author="Gaunt, Michael" w:date="2021-05-17T17:05:00Z">
        <w:r w:rsidR="00610D1A">
          <w:rPr>
            <w:rFonts w:eastAsia="Times New Roman"/>
            <w:color w:val="000000"/>
          </w:rPr>
          <w:t>ownership</w:t>
        </w:r>
      </w:ins>
      <w:ins w:id="2430" w:author="Doris Lee" w:date="2021-05-17T10:10:00Z">
        <w:r w:rsidR="007E5630" w:rsidRPr="00CF040D">
          <w:rPr>
            <w:rFonts w:eastAsia="Times New Roman"/>
            <w:color w:val="000000"/>
            <w:rPrChange w:id="2431" w:author="Doris Lee" w:date="2021-05-17T10:30:00Z">
              <w:rPr>
                <w:rFonts w:eastAsia="Times New Roman"/>
                <w:color w:val="000000"/>
                <w:sz w:val="24"/>
                <w:szCs w:val="24"/>
              </w:rPr>
            </w:rPrChange>
          </w:rPr>
          <w:t xml:space="preserve"> upwards. At this point, </w:t>
        </w:r>
        <w:del w:id="2432" w:author="Gaunt, Michael" w:date="2021-05-17T17:05:00Z">
          <w:r w:rsidR="007E5630" w:rsidRPr="00CF040D" w:rsidDel="00610D1A">
            <w:rPr>
              <w:rFonts w:eastAsia="Times New Roman"/>
              <w:color w:val="000000"/>
              <w:rPrChange w:id="2433" w:author="Doris Lee" w:date="2021-05-17T10:30:00Z">
                <w:rPr>
                  <w:rFonts w:eastAsia="Times New Roman"/>
                  <w:color w:val="000000"/>
                  <w:sz w:val="24"/>
                  <w:szCs w:val="24"/>
                </w:rPr>
              </w:rPrChange>
            </w:rPr>
            <w:delText>the total cost to operate a given vehicle increases</w:delText>
          </w:r>
        </w:del>
      </w:ins>
      <w:ins w:id="2434" w:author="Gaunt, Michael" w:date="2021-05-17T17:05:00Z">
        <w:r w:rsidR="00610D1A">
          <w:rPr>
            <w:rFonts w:eastAsia="Times New Roman"/>
            <w:color w:val="000000"/>
          </w:rPr>
          <w:t>a given vehicle should be considered for replacement as it now is more expensive to operate on a per mile basi</w:t>
        </w:r>
      </w:ins>
      <w:ins w:id="2435" w:author="Gaunt, Michael" w:date="2021-05-17T17:06:00Z">
        <w:r w:rsidR="00610D1A">
          <w:rPr>
            <w:rFonts w:eastAsia="Times New Roman"/>
            <w:color w:val="000000"/>
          </w:rPr>
          <w:t>s</w:t>
        </w:r>
      </w:ins>
      <w:ins w:id="2436" w:author="Doris Lee" w:date="2021-05-17T10:10:00Z">
        <w:r w:rsidR="007E5630" w:rsidRPr="00CF040D">
          <w:rPr>
            <w:rFonts w:eastAsia="Times New Roman"/>
            <w:color w:val="000000"/>
            <w:rPrChange w:id="2437" w:author="Doris Lee" w:date="2021-05-17T10:30:00Z">
              <w:rPr>
                <w:rFonts w:eastAsia="Times New Roman"/>
                <w:color w:val="000000"/>
                <w:sz w:val="24"/>
                <w:szCs w:val="24"/>
              </w:rPr>
            </w:rPrChange>
          </w:rPr>
          <w:t>.</w:t>
        </w:r>
        <w:r w:rsidR="007E5630">
          <w:rPr>
            <w:rFonts w:eastAsia="Times New Roman"/>
            <w:color w:val="000000"/>
            <w:sz w:val="24"/>
            <w:szCs w:val="24"/>
          </w:rPr>
          <w:t xml:space="preserve">  </w:t>
        </w:r>
      </w:ins>
      <w:del w:id="2438" w:author="Doris Lee" w:date="2021-05-17T10:09:00Z">
        <w:r w:rsidRPr="006377C3" w:rsidDel="007C1F62">
          <w:rPr>
            <w:highlight w:val="yellow"/>
          </w:rPr>
          <w:delText xml:space="preserve">, the total cost curves are summation of the median preventative and corrective costs per binned vehicle mileage or age per vehicle type. </w:delText>
        </w:r>
        <w:r w:rsidR="00C63F26" w:rsidRPr="006377C3" w:rsidDel="007C1F62">
          <w:rPr>
            <w:highlight w:val="yellow"/>
          </w:rPr>
          <w:delText>Total</w:delText>
        </w:r>
        <w:r w:rsidRPr="006377C3" w:rsidDel="007C1F62">
          <w:rPr>
            <w:highlight w:val="yellow"/>
          </w:rPr>
          <w:delText xml:space="preserve"> cost curves initially closely follow the preventative cost curve as it dominates the corrective cost curve in the lower mileage ranges</w:delText>
        </w:r>
        <w:r w:rsidR="00C63F26" w:rsidRPr="006377C3" w:rsidDel="007C1F62">
          <w:rPr>
            <w:highlight w:val="yellow"/>
          </w:rPr>
          <w:delText xml:space="preserve"> for all vehicle types</w:delText>
        </w:r>
        <w:r w:rsidRPr="006377C3" w:rsidDel="007C1F62">
          <w:rPr>
            <w:highlight w:val="yellow"/>
          </w:rPr>
          <w:delText xml:space="preserve">. Over the course of operation, corrective costs rise while preventative costs continue to fall, </w:delText>
        </w:r>
        <w:r w:rsidR="00C63F26" w:rsidRPr="006377C3" w:rsidDel="007C1F62">
          <w:rPr>
            <w:highlight w:val="yellow"/>
          </w:rPr>
          <w:delText xml:space="preserve">as these two costs approach one another, total cost begins to flatten out. For most vehicle types, the corrective cost either </w:delText>
        </w:r>
        <w:r w:rsidR="00A70204" w:rsidRPr="006377C3" w:rsidDel="007C1F62">
          <w:rPr>
            <w:highlight w:val="yellow"/>
          </w:rPr>
          <w:delText>meet</w:delText>
        </w:r>
        <w:r w:rsidR="00C63F26" w:rsidRPr="006377C3" w:rsidDel="007C1F62">
          <w:rPr>
            <w:highlight w:val="yellow"/>
          </w:rPr>
          <w:delText xml:space="preserve"> or barely overcome </w:delText>
        </w:r>
        <w:r w:rsidR="00A70204" w:rsidRPr="006377C3" w:rsidDel="007C1F62">
          <w:rPr>
            <w:highlight w:val="yellow"/>
          </w:rPr>
          <w:delText xml:space="preserve">the </w:delText>
        </w:r>
        <w:r w:rsidR="00C63F26" w:rsidRPr="006377C3" w:rsidDel="007C1F62">
          <w:rPr>
            <w:highlight w:val="yellow"/>
          </w:rPr>
          <w:delText>preventative cost</w:delText>
        </w:r>
        <w:r w:rsidR="00A70204" w:rsidRPr="006377C3" w:rsidDel="007C1F62">
          <w:rPr>
            <w:highlight w:val="yellow"/>
          </w:rPr>
          <w:delText xml:space="preserve"> curve</w:delText>
        </w:r>
        <w:r w:rsidR="00C63F26" w:rsidRPr="006377C3" w:rsidDel="007C1F62">
          <w:rPr>
            <w:highlight w:val="yellow"/>
          </w:rPr>
          <w:delText xml:space="preserve"> – this results in a flat total cost curve rather than one that bends upward (increasing in cost). </w:delText>
        </w:r>
        <w:r w:rsidR="00A70204" w:rsidRPr="006377C3" w:rsidDel="007C1F62">
          <w:rPr>
            <w:highlight w:val="yellow"/>
          </w:rPr>
          <w:delText xml:space="preserve">The flattening of the total cost curve does not indicate an economically optimal point of replacement where this total cost is minimized solely defined by corrective and preventative operational costs. Over the course of the operation, a vehicle type’s (make/model) corrective and preventative costs reach a relatively stable value which results in an asymptotic total cost.  </w:delText>
        </w:r>
      </w:del>
    </w:p>
    <w:p w14:paraId="72AB6A39" w14:textId="79DCA0CB" w:rsidR="00FE0314" w:rsidRPr="00CF2F14" w:rsidDel="00AA3936" w:rsidRDefault="00FE0314">
      <w:pPr>
        <w:pStyle w:val="Caption"/>
        <w:jc w:val="center"/>
        <w:rPr>
          <w:ins w:id="2439" w:author="Gaunt, Michael" w:date="2021-05-10T13:28:00Z"/>
          <w:del w:id="2440" w:author="Doris Lee" w:date="2021-05-12T17:18:00Z"/>
          <w:highlight w:val="yellow"/>
          <w:rPrChange w:id="2441" w:author="Gaunt, Michael" w:date="2021-05-10T14:21:00Z">
            <w:rPr>
              <w:ins w:id="2442" w:author="Gaunt, Michael" w:date="2021-05-10T13:28:00Z"/>
              <w:del w:id="2443" w:author="Doris Lee" w:date="2021-05-12T17:18:00Z"/>
            </w:rPr>
          </w:rPrChange>
        </w:rPr>
        <w:pPrChange w:id="2444" w:author="Doris Lee" w:date="2021-05-12T17:17:00Z">
          <w:pPr/>
        </w:pPrChange>
      </w:pPr>
      <w:ins w:id="2445" w:author="Gaunt, Michael" w:date="2021-05-10T13:29:00Z">
        <w:del w:id="2446" w:author="Doris Lee" w:date="2021-05-12T17:18:00Z">
          <w:r w:rsidRPr="00CF2F14" w:rsidDel="00AA3936">
            <w:rPr>
              <w:i w:val="0"/>
              <w:iCs w:val="0"/>
              <w:highlight w:val="yellow"/>
              <w:rPrChange w:id="2447" w:author="Gaunt, Michael" w:date="2021-05-10T14:21:00Z">
                <w:rPr>
                  <w:i/>
                  <w:iCs/>
                </w:rPr>
              </w:rPrChange>
            </w:rPr>
            <w:delText xml:space="preserve">Figure </w:delText>
          </w:r>
          <w:r w:rsidRPr="00CF2F14" w:rsidDel="00AA3936">
            <w:rPr>
              <w:i w:val="0"/>
              <w:iCs w:val="0"/>
              <w:highlight w:val="yellow"/>
              <w:rPrChange w:id="2448" w:author="Gaunt, Michael" w:date="2021-05-10T14:21:00Z">
                <w:rPr>
                  <w:i/>
                  <w:iCs/>
                </w:rPr>
              </w:rPrChange>
            </w:rPr>
            <w:fldChar w:fldCharType="begin"/>
          </w:r>
          <w:r w:rsidRPr="00CF2F14" w:rsidDel="00AA3936">
            <w:rPr>
              <w:i w:val="0"/>
              <w:iCs w:val="0"/>
              <w:highlight w:val="yellow"/>
              <w:rPrChange w:id="2449" w:author="Gaunt, Michael" w:date="2021-05-10T14:21:00Z">
                <w:rPr>
                  <w:i/>
                  <w:iCs/>
                </w:rPr>
              </w:rPrChange>
            </w:rPr>
            <w:delInstrText xml:space="preserve"> STYLEREF 1 \s </w:delInstrText>
          </w:r>
          <w:r w:rsidRPr="00CF2F14" w:rsidDel="00AA3936">
            <w:rPr>
              <w:i w:val="0"/>
              <w:iCs w:val="0"/>
              <w:highlight w:val="yellow"/>
              <w:rPrChange w:id="2450" w:author="Gaunt, Michael" w:date="2021-05-10T14:21:00Z">
                <w:rPr>
                  <w:i/>
                  <w:iCs/>
                  <w:noProof/>
                </w:rPr>
              </w:rPrChange>
            </w:rPr>
            <w:fldChar w:fldCharType="separate"/>
          </w:r>
          <w:r w:rsidRPr="00CF2F14" w:rsidDel="00AA3936">
            <w:rPr>
              <w:i w:val="0"/>
              <w:iCs w:val="0"/>
              <w:noProof/>
              <w:highlight w:val="yellow"/>
              <w:rPrChange w:id="2451" w:author="Gaunt, Michael" w:date="2021-05-10T14:21:00Z">
                <w:rPr>
                  <w:i/>
                  <w:iCs/>
                  <w:noProof/>
                </w:rPr>
              </w:rPrChange>
            </w:rPr>
            <w:delText>3</w:delText>
          </w:r>
          <w:r w:rsidRPr="00CF2F14" w:rsidDel="00AA3936">
            <w:rPr>
              <w:i w:val="0"/>
              <w:iCs w:val="0"/>
              <w:noProof/>
              <w:highlight w:val="yellow"/>
              <w:rPrChange w:id="2452" w:author="Gaunt, Michael" w:date="2021-05-10T14:21:00Z">
                <w:rPr>
                  <w:i/>
                  <w:iCs/>
                  <w:noProof/>
                </w:rPr>
              </w:rPrChange>
            </w:rPr>
            <w:fldChar w:fldCharType="end"/>
          </w:r>
          <w:r w:rsidRPr="00CF2F14" w:rsidDel="00AA3936">
            <w:rPr>
              <w:i w:val="0"/>
              <w:iCs w:val="0"/>
              <w:highlight w:val="yellow"/>
              <w:rPrChange w:id="2453" w:author="Gaunt, Michael" w:date="2021-05-10T14:21:00Z">
                <w:rPr>
                  <w:i/>
                  <w:iCs/>
                </w:rPr>
              </w:rPrChange>
            </w:rPr>
            <w:noBreakHyphen/>
            <w:delText xml:space="preserve">13: </w:delText>
          </w:r>
        </w:del>
        <w:del w:id="2454" w:author="Doris Lee" w:date="2021-05-12T17:17:00Z">
          <w:r w:rsidRPr="00CF2F14" w:rsidDel="00AA3936">
            <w:rPr>
              <w:i w:val="0"/>
              <w:iCs w:val="0"/>
              <w:highlight w:val="yellow"/>
              <w:rPrChange w:id="2455" w:author="Gaunt, Michael" w:date="2021-05-10T14:21:00Z">
                <w:rPr>
                  <w:i/>
                  <w:iCs/>
                </w:rPr>
              </w:rPrChange>
            </w:rPr>
            <w:delText xml:space="preserve">Example of </w:delText>
          </w:r>
          <w:r w:rsidR="001853BA" w:rsidRPr="00CF2F14" w:rsidDel="00AA3936">
            <w:rPr>
              <w:i w:val="0"/>
              <w:iCs w:val="0"/>
              <w:highlight w:val="yellow"/>
              <w:rPrChange w:id="2456" w:author="Gaunt, Michael" w:date="2021-05-10T14:21:00Z">
                <w:rPr>
                  <w:i/>
                  <w:iCs/>
                </w:rPr>
              </w:rPrChange>
            </w:rPr>
            <w:delText>Total</w:delText>
          </w:r>
          <w:r w:rsidRPr="00CF2F14" w:rsidDel="00AA3936">
            <w:rPr>
              <w:i w:val="0"/>
              <w:iCs w:val="0"/>
              <w:highlight w:val="yellow"/>
              <w:rPrChange w:id="2457" w:author="Gaunt, Michael" w:date="2021-05-10T14:21:00Z">
                <w:rPr>
                  <w:i/>
                  <w:iCs/>
                </w:rPr>
              </w:rPrChange>
            </w:rPr>
            <w:delText xml:space="preserve"> Costs per Unit of Operation Time</w:delText>
          </w:r>
        </w:del>
      </w:ins>
      <w:ins w:id="2458" w:author="Gaunt, Michael" w:date="2021-05-10T13:30:00Z">
        <w:del w:id="2459" w:author="Doris Lee" w:date="2021-05-12T17:17:00Z">
          <w:r w:rsidR="001853BA" w:rsidRPr="00CF2F14" w:rsidDel="00AA3936">
            <w:rPr>
              <w:i w:val="0"/>
              <w:iCs w:val="0"/>
              <w:highlight w:val="yellow"/>
              <w:rPrChange w:id="2460" w:author="Gaunt, Michael" w:date="2021-05-10T14:21:00Z">
                <w:rPr>
                  <w:i/>
                  <w:iCs/>
                </w:rPr>
              </w:rPrChange>
            </w:rPr>
            <w:delText xml:space="preserve"> </w:delText>
          </w:r>
          <w:r w:rsidR="001853BA" w:rsidRPr="00CF2F14" w:rsidDel="00AA3936">
            <w:rPr>
              <w:i w:val="0"/>
              <w:iCs w:val="0"/>
              <w:highlight w:val="yellow"/>
              <w:rPrChange w:id="2461" w:author="Gaunt, Michael" w:date="2021-05-10T14:21:00Z">
                <w:rPr>
                  <w:i/>
                  <w:iCs/>
                </w:rPr>
              </w:rPrChange>
            </w:rPr>
            <w:br/>
            <w:delText>Line plots provided to highlight median cost</w:delText>
          </w:r>
        </w:del>
      </w:ins>
      <w:ins w:id="2462" w:author="Gaunt, Michael" w:date="2021-05-10T13:31:00Z">
        <w:del w:id="2463" w:author="Doris Lee" w:date="2021-05-12T17:17:00Z">
          <w:r w:rsidR="001853BA" w:rsidRPr="00CF2F14" w:rsidDel="00AA3936">
            <w:rPr>
              <w:i w:val="0"/>
              <w:iCs w:val="0"/>
              <w:highlight w:val="yellow"/>
              <w:rPrChange w:id="2464" w:author="Gaunt, Michael" w:date="2021-05-10T14:21:00Z">
                <w:rPr>
                  <w:i/>
                  <w:iCs/>
                </w:rPr>
              </w:rPrChange>
            </w:rPr>
            <w:delText>s and cost curves</w:delText>
          </w:r>
        </w:del>
      </w:ins>
    </w:p>
    <w:p w14:paraId="18426001" w14:textId="5FFC6303" w:rsidR="00AA3936" w:rsidRDefault="00AA3936" w:rsidP="000F76E6">
      <w:pPr>
        <w:pStyle w:val="Caption"/>
        <w:jc w:val="center"/>
        <w:rPr>
          <w:ins w:id="2465" w:author="Gaunt, Michael" w:date="2021-05-17T16:58:00Z"/>
        </w:rPr>
      </w:pPr>
      <w:bookmarkStart w:id="2466" w:name="_Ref71732312"/>
      <w:ins w:id="2467" w:author="Doris Lee" w:date="2021-05-12T17:17:00Z">
        <w:r>
          <w:t xml:space="preserve">Figure </w:t>
        </w:r>
      </w:ins>
      <w:ins w:id="2468" w:author="Doris Lee" w:date="2021-05-17T10:12:00Z">
        <w:r w:rsidR="0035567E">
          <w:fldChar w:fldCharType="begin"/>
        </w:r>
        <w:r w:rsidR="0035567E">
          <w:instrText xml:space="preserve"> STYLEREF 1 \s </w:instrText>
        </w:r>
      </w:ins>
      <w:r w:rsidR="0035567E">
        <w:fldChar w:fldCharType="separate"/>
      </w:r>
      <w:r w:rsidR="0035567E">
        <w:rPr>
          <w:noProof/>
        </w:rPr>
        <w:t>3</w:t>
      </w:r>
      <w:ins w:id="2469" w:author="Doris Lee" w:date="2021-05-17T10:12:00Z">
        <w:r w:rsidR="0035567E">
          <w:fldChar w:fldCharType="end"/>
        </w:r>
        <w:r w:rsidR="0035567E">
          <w:noBreakHyphen/>
        </w:r>
        <w:r w:rsidR="0035567E">
          <w:fldChar w:fldCharType="begin"/>
        </w:r>
        <w:r w:rsidR="0035567E">
          <w:instrText xml:space="preserve"> SEQ Figure \* ARABIC \s 1 </w:instrText>
        </w:r>
      </w:ins>
      <w:r w:rsidR="0035567E">
        <w:fldChar w:fldCharType="separate"/>
      </w:r>
      <w:ins w:id="2470" w:author="Doris Lee" w:date="2021-05-17T10:12:00Z">
        <w:r w:rsidR="0035567E">
          <w:rPr>
            <w:noProof/>
          </w:rPr>
          <w:t>15</w:t>
        </w:r>
        <w:r w:rsidR="0035567E">
          <w:fldChar w:fldCharType="end"/>
        </w:r>
      </w:ins>
      <w:del w:id="2471" w:author="Doris Lee" w:date="2021-05-17T10:11:00Z">
        <w:r w:rsidR="002F3893" w:rsidDel="000257D4">
          <w:noBreakHyphen/>
        </w:r>
        <w:r w:rsidR="004C239A" w:rsidDel="000257D4">
          <w:fldChar w:fldCharType="begin"/>
        </w:r>
        <w:r w:rsidR="004C239A" w:rsidDel="000257D4">
          <w:delInstrText xml:space="preserve"> SEQ Figure \* ARABIC \s 1 </w:delInstrText>
        </w:r>
        <w:r w:rsidR="004C239A" w:rsidDel="000257D4">
          <w:fldChar w:fldCharType="separate"/>
        </w:r>
      </w:del>
      <w:del w:id="2472" w:author="Doris Lee" w:date="2021-05-13T17:17:00Z">
        <w:r w:rsidR="002F3893" w:rsidDel="000F76E6">
          <w:rPr>
            <w:noProof/>
          </w:rPr>
          <w:delText>18</w:delText>
        </w:r>
      </w:del>
      <w:del w:id="2473" w:author="Doris Lee" w:date="2021-05-17T10:11:00Z">
        <w:r w:rsidR="004C239A" w:rsidDel="000257D4">
          <w:rPr>
            <w:noProof/>
          </w:rPr>
          <w:fldChar w:fldCharType="end"/>
        </w:r>
      </w:del>
      <w:bookmarkEnd w:id="2466"/>
      <w:r>
        <w:t xml:space="preserve">: </w:t>
      </w:r>
      <w:commentRangeStart w:id="2474"/>
      <w:del w:id="2475" w:author="Doris Lee" w:date="2021-05-17T10:11:00Z">
        <w:r w:rsidDel="000257D4">
          <w:delText xml:space="preserve">Example </w:delText>
        </w:r>
      </w:del>
      <w:ins w:id="2476" w:author="Doris Lee" w:date="2021-05-17T11:18:00Z">
        <w:r w:rsidR="00CF6992">
          <w:t xml:space="preserve">Total Cost of </w:t>
        </w:r>
        <w:del w:id="2477" w:author="Gaunt, Michael" w:date="2021-05-17T17:06:00Z">
          <w:r w:rsidR="00CF6992" w:rsidDel="00610D1A">
            <w:delText>Operations</w:delText>
          </w:r>
        </w:del>
      </w:ins>
      <w:ins w:id="2478" w:author="Gaunt, Michael" w:date="2021-05-17T17:06:00Z">
        <w:r w:rsidR="00610D1A">
          <w:t>Ownership</w:t>
        </w:r>
      </w:ins>
      <w:ins w:id="2479" w:author="Doris Lee" w:date="2021-05-17T11:18:00Z">
        <w:r w:rsidR="00CF6992">
          <w:t xml:space="preserve"> per Cumulative Miles</w:t>
        </w:r>
      </w:ins>
      <w:commentRangeEnd w:id="2474"/>
      <w:r w:rsidR="002B60CF">
        <w:rPr>
          <w:rStyle w:val="CommentReference"/>
          <w:i w:val="0"/>
          <w:iCs w:val="0"/>
          <w:color w:val="auto"/>
        </w:rPr>
        <w:commentReference w:id="2474"/>
      </w:r>
    </w:p>
    <w:p w14:paraId="0FF47956" w14:textId="024A29D4" w:rsidR="00610D1A" w:rsidRPr="00610D1A" w:rsidDel="00610D1A" w:rsidRDefault="00610D1A" w:rsidP="00610D1A">
      <w:pPr>
        <w:jc w:val="center"/>
        <w:rPr>
          <w:ins w:id="2480" w:author="Doris Lee" w:date="2021-05-12T17:17:00Z"/>
          <w:del w:id="2481" w:author="Gaunt, Michael" w:date="2021-05-17T16:58:00Z"/>
          <w:rPrChange w:id="2482" w:author="Gaunt, Michael" w:date="2021-05-17T16:58:00Z">
            <w:rPr>
              <w:ins w:id="2483" w:author="Doris Lee" w:date="2021-05-12T17:17:00Z"/>
              <w:del w:id="2484" w:author="Gaunt, Michael" w:date="2021-05-17T16:58:00Z"/>
            </w:rPr>
          </w:rPrChange>
        </w:rPr>
        <w:pPrChange w:id="2485" w:author="Gaunt, Michael" w:date="2021-05-17T16:58:00Z">
          <w:pPr>
            <w:pStyle w:val="Caption"/>
            <w:jc w:val="center"/>
          </w:pPr>
        </w:pPrChange>
      </w:pPr>
      <w:ins w:id="2486" w:author="Gaunt, Michael" w:date="2021-05-17T16:58:00Z">
        <w:r w:rsidRPr="00610D1A">
          <w:drawing>
            <wp:inline distT="0" distB="0" distL="0" distR="0" wp14:anchorId="72335F83" wp14:editId="4C74EC9F">
              <wp:extent cx="5263117" cy="263155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0814" cy="2640407"/>
                      </a:xfrm>
                      <a:prstGeom prst="rect">
                        <a:avLst/>
                      </a:prstGeom>
                    </pic:spPr>
                  </pic:pic>
                </a:graphicData>
              </a:graphic>
            </wp:inline>
          </w:drawing>
        </w:r>
      </w:ins>
    </w:p>
    <w:p w14:paraId="6CEA4414" w14:textId="3C4A3405" w:rsidR="0028663E" w:rsidRDefault="007E5630" w:rsidP="00610D1A">
      <w:pPr>
        <w:jc w:val="center"/>
        <w:rPr>
          <w:ins w:id="2487" w:author="Doris Lee" w:date="2021-05-17T10:11:00Z"/>
          <w:highlight w:val="yellow"/>
        </w:rPr>
        <w:pPrChange w:id="2488" w:author="Gaunt, Michael" w:date="2021-05-17T16:58:00Z">
          <w:pPr/>
        </w:pPrChange>
      </w:pPr>
      <w:commentRangeStart w:id="2489"/>
      <w:ins w:id="2490" w:author="Doris Lee" w:date="2021-05-17T10:10:00Z">
        <w:del w:id="2491" w:author="Gaunt, Michael" w:date="2021-05-17T15:34:00Z">
          <w:r w:rsidDel="0028663E">
            <w:rPr>
              <w:rFonts w:eastAsia="Times New Roman"/>
              <w:noProof/>
              <w:color w:val="000000"/>
              <w:sz w:val="24"/>
              <w:szCs w:val="24"/>
            </w:rPr>
            <w:drawing>
              <wp:inline distT="0" distB="0" distL="0" distR="0" wp14:anchorId="08BD0A7D" wp14:editId="3884EFA2">
                <wp:extent cx="5943600" cy="37147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0" r:link="rId5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del>
      </w:ins>
      <w:commentRangeEnd w:id="2489"/>
      <w:ins w:id="2492" w:author="Doris Lee" w:date="2021-05-17T11:24:00Z">
        <w:r w:rsidR="008E6770">
          <w:rPr>
            <w:rStyle w:val="CommentReference"/>
          </w:rPr>
          <w:commentReference w:id="2489"/>
        </w:r>
      </w:ins>
      <w:ins w:id="2493" w:author="Gaunt, Michael" w:date="2021-05-10T13:28:00Z">
        <w:del w:id="2494" w:author="Doris Lee" w:date="2021-05-17T10:08:00Z">
          <w:r w:rsidR="00FE0314" w:rsidRPr="00CF2F14" w:rsidDel="006E6D91">
            <w:rPr>
              <w:noProof/>
              <w:highlight w:val="yellow"/>
              <w:rPrChange w:id="2495" w:author="Gaunt, Michael" w:date="2021-05-10T14:21:00Z">
                <w:rPr>
                  <w:noProof/>
                </w:rPr>
              </w:rPrChange>
            </w:rPr>
            <w:drawing>
              <wp:inline distT="0" distB="0" distL="0" distR="0" wp14:anchorId="772B4AFB" wp14:editId="7CDA9C7D">
                <wp:extent cx="5944235" cy="367030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4235" cy="3670300"/>
                        </a:xfrm>
                        <a:prstGeom prst="rect">
                          <a:avLst/>
                        </a:prstGeom>
                        <a:noFill/>
                      </pic:spPr>
                    </pic:pic>
                  </a:graphicData>
                </a:graphic>
              </wp:inline>
            </w:drawing>
          </w:r>
        </w:del>
      </w:ins>
    </w:p>
    <w:p w14:paraId="30E764F8" w14:textId="713A8B20" w:rsidR="002F42C8" w:rsidRPr="00CF040D" w:rsidRDefault="000257D4" w:rsidP="000257D4">
      <w:pPr>
        <w:shd w:val="clear" w:color="auto" w:fill="FFFFFF"/>
        <w:rPr>
          <w:ins w:id="2496" w:author="Doris Lee" w:date="2021-05-17T10:12:00Z"/>
          <w:rFonts w:eastAsia="Times New Roman"/>
          <w:color w:val="000000"/>
          <w:rPrChange w:id="2497" w:author="Doris Lee" w:date="2021-05-17T10:30:00Z">
            <w:rPr>
              <w:ins w:id="2498" w:author="Doris Lee" w:date="2021-05-17T10:12:00Z"/>
              <w:rFonts w:eastAsia="Times New Roman"/>
              <w:color w:val="000000"/>
              <w:sz w:val="24"/>
              <w:szCs w:val="24"/>
            </w:rPr>
          </w:rPrChange>
        </w:rPr>
      </w:pPr>
      <w:ins w:id="2499" w:author="Doris Lee" w:date="2021-05-17T10:11:00Z">
        <w:r w:rsidRPr="00CF040D">
          <w:rPr>
            <w:rFonts w:eastAsia="Times New Roman"/>
            <w:color w:val="000000"/>
            <w:rPrChange w:id="2500" w:author="Doris Lee" w:date="2021-05-17T10:30:00Z">
              <w:rPr>
                <w:rFonts w:eastAsia="Times New Roman"/>
                <w:color w:val="000000"/>
                <w:sz w:val="24"/>
                <w:szCs w:val="24"/>
              </w:rPr>
            </w:rPrChange>
          </w:rPr>
          <w:lastRenderedPageBreak/>
          <w:t xml:space="preserve">Curves for </w:t>
        </w:r>
        <w:bookmarkStart w:id="2501" w:name="_GoBack"/>
        <w:r w:rsidRPr="00CF040D">
          <w:rPr>
            <w:rFonts w:eastAsia="Times New Roman"/>
            <w:color w:val="000000"/>
            <w:rPrChange w:id="2502" w:author="Doris Lee" w:date="2021-05-17T10:30:00Z">
              <w:rPr>
                <w:rFonts w:eastAsia="Times New Roman"/>
                <w:color w:val="000000"/>
                <w:sz w:val="24"/>
                <w:szCs w:val="24"/>
              </w:rPr>
            </w:rPrChange>
          </w:rPr>
          <w:t xml:space="preserve">the </w:t>
        </w:r>
        <w:commentRangeStart w:id="2503"/>
        <w:commentRangeStart w:id="2504"/>
        <w:r w:rsidRPr="00CF040D">
          <w:rPr>
            <w:rFonts w:eastAsia="Times New Roman"/>
            <w:color w:val="000000"/>
            <w:rPrChange w:id="2505" w:author="Doris Lee" w:date="2021-05-17T10:30:00Z">
              <w:rPr>
                <w:rFonts w:eastAsia="Times New Roman"/>
                <w:color w:val="000000"/>
                <w:sz w:val="24"/>
                <w:szCs w:val="24"/>
              </w:rPr>
            </w:rPrChange>
          </w:rPr>
          <w:t xml:space="preserve">total cost of </w:t>
        </w:r>
        <w:del w:id="2506" w:author="Gaunt, Michael" w:date="2021-05-17T15:18:00Z">
          <w:r w:rsidRPr="00CF040D" w:rsidDel="00A90B8A">
            <w:rPr>
              <w:rFonts w:eastAsia="Times New Roman"/>
              <w:color w:val="000000"/>
              <w:rPrChange w:id="2507" w:author="Doris Lee" w:date="2021-05-17T10:30:00Z">
                <w:rPr>
                  <w:rFonts w:eastAsia="Times New Roman"/>
                  <w:color w:val="000000"/>
                  <w:sz w:val="24"/>
                  <w:szCs w:val="24"/>
                </w:rPr>
              </w:rPrChange>
            </w:rPr>
            <w:delText>operation</w:delText>
          </w:r>
        </w:del>
      </w:ins>
      <w:ins w:id="2508" w:author="Gaunt, Michael" w:date="2021-05-17T15:18:00Z">
        <w:r w:rsidR="00A90B8A">
          <w:rPr>
            <w:rFonts w:eastAsia="Times New Roman"/>
            <w:color w:val="000000"/>
          </w:rPr>
          <w:t>ownership</w:t>
        </w:r>
      </w:ins>
      <w:ins w:id="2509" w:author="Doris Lee" w:date="2021-05-17T10:11:00Z">
        <w:r w:rsidRPr="00CF040D">
          <w:rPr>
            <w:rFonts w:eastAsia="Times New Roman"/>
            <w:color w:val="000000"/>
            <w:rPrChange w:id="2510" w:author="Doris Lee" w:date="2021-05-17T10:30:00Z">
              <w:rPr>
                <w:rFonts w:eastAsia="Times New Roman"/>
                <w:color w:val="000000"/>
                <w:sz w:val="24"/>
                <w:szCs w:val="24"/>
              </w:rPr>
            </w:rPrChange>
          </w:rPr>
          <w:t xml:space="preserve"> </w:t>
        </w:r>
      </w:ins>
      <w:commentRangeEnd w:id="2503"/>
      <w:r w:rsidR="003466E5">
        <w:rPr>
          <w:rStyle w:val="CommentReference"/>
        </w:rPr>
        <w:commentReference w:id="2503"/>
      </w:r>
      <w:commentRangeEnd w:id="2504"/>
      <w:r w:rsidR="00A90B8A">
        <w:rPr>
          <w:rStyle w:val="CommentReference"/>
        </w:rPr>
        <w:commentReference w:id="2504"/>
      </w:r>
      <w:ins w:id="2511" w:author="Doris Lee" w:date="2021-05-17T10:11:00Z">
        <w:r w:rsidRPr="00CF040D">
          <w:rPr>
            <w:rFonts w:eastAsia="Times New Roman"/>
            <w:color w:val="000000"/>
            <w:rPrChange w:id="2512" w:author="Doris Lee" w:date="2021-05-17T10:30:00Z">
              <w:rPr>
                <w:rFonts w:eastAsia="Times New Roman"/>
                <w:color w:val="000000"/>
                <w:sz w:val="24"/>
                <w:szCs w:val="24"/>
              </w:rPr>
            </w:rPrChange>
          </w:rPr>
          <w:t xml:space="preserve">per vehicle make/model class were constructed by median </w:t>
        </w:r>
        <w:bookmarkEnd w:id="2501"/>
        <w:r w:rsidRPr="00CF040D">
          <w:rPr>
            <w:rFonts w:eastAsia="Times New Roman"/>
            <w:color w:val="000000"/>
            <w:rPrChange w:id="2513" w:author="Doris Lee" w:date="2021-05-17T10:30:00Z">
              <w:rPr>
                <w:rFonts w:eastAsia="Times New Roman"/>
                <w:color w:val="000000"/>
                <w:sz w:val="24"/>
                <w:szCs w:val="24"/>
              </w:rPr>
            </w:rPrChange>
          </w:rPr>
          <w:t xml:space="preserve">costs values calculated from samples contained in 1k mileage bin increments. The cost curves </w:t>
        </w:r>
      </w:ins>
      <w:ins w:id="2514" w:author="Doris Lee" w:date="2021-05-17T11:24:00Z">
        <w:r w:rsidR="003D17B2">
          <w:rPr>
            <w:rFonts w:eastAsia="Times New Roman"/>
            <w:color w:val="000000"/>
          </w:rPr>
          <w:t>in</w:t>
        </w:r>
      </w:ins>
      <w:ins w:id="2515" w:author="Doris Lee" w:date="2021-05-17T11:23:00Z">
        <w:r w:rsidR="00156A96">
          <w:rPr>
            <w:rFonts w:eastAsia="Times New Roman"/>
            <w:color w:val="000000"/>
          </w:rPr>
          <w:t xml:space="preserve"> </w:t>
        </w:r>
        <w:r w:rsidR="00156A96" w:rsidRPr="00156A96">
          <w:rPr>
            <w:rFonts w:eastAsia="Times New Roman"/>
            <w:b/>
            <w:bCs/>
            <w:color w:val="000000"/>
            <w:rPrChange w:id="2516" w:author="Doris Lee" w:date="2021-05-17T11:23:00Z">
              <w:rPr>
                <w:rFonts w:eastAsia="Times New Roman"/>
                <w:color w:val="000000"/>
              </w:rPr>
            </w:rPrChange>
          </w:rPr>
          <w:fldChar w:fldCharType="begin"/>
        </w:r>
        <w:r w:rsidR="00156A96" w:rsidRPr="00156A96">
          <w:rPr>
            <w:rFonts w:eastAsia="Times New Roman"/>
            <w:b/>
            <w:bCs/>
            <w:color w:val="000000"/>
            <w:rPrChange w:id="2517" w:author="Doris Lee" w:date="2021-05-17T11:23:00Z">
              <w:rPr>
                <w:rFonts w:eastAsia="Times New Roman"/>
                <w:color w:val="000000"/>
              </w:rPr>
            </w:rPrChange>
          </w:rPr>
          <w:instrText xml:space="preserve"> REF _Ref72143019 \h </w:instrText>
        </w:r>
      </w:ins>
      <w:r w:rsidR="00156A96">
        <w:rPr>
          <w:rFonts w:eastAsia="Times New Roman"/>
          <w:b/>
          <w:bCs/>
          <w:color w:val="000000"/>
        </w:rPr>
        <w:instrText xml:space="preserve"> \* MERGEFORMAT </w:instrText>
      </w:r>
      <w:r w:rsidR="00156A96" w:rsidRPr="00156A96">
        <w:rPr>
          <w:rFonts w:eastAsia="Times New Roman"/>
          <w:b/>
          <w:bCs/>
          <w:color w:val="000000"/>
          <w:rPrChange w:id="2518" w:author="Doris Lee" w:date="2021-05-17T11:23:00Z">
            <w:rPr>
              <w:rFonts w:eastAsia="Times New Roman"/>
              <w:b/>
              <w:bCs/>
              <w:color w:val="000000"/>
            </w:rPr>
          </w:rPrChange>
        </w:rPr>
      </w:r>
      <w:r w:rsidR="00156A96" w:rsidRPr="00156A96">
        <w:rPr>
          <w:rFonts w:eastAsia="Times New Roman"/>
          <w:b/>
          <w:bCs/>
          <w:color w:val="000000"/>
          <w:rPrChange w:id="2519" w:author="Doris Lee" w:date="2021-05-17T11:23:00Z">
            <w:rPr>
              <w:rFonts w:eastAsia="Times New Roman"/>
              <w:color w:val="000000"/>
            </w:rPr>
          </w:rPrChange>
        </w:rPr>
        <w:fldChar w:fldCharType="separate"/>
      </w:r>
      <w:ins w:id="2520" w:author="Doris Lee" w:date="2021-05-17T11:23:00Z">
        <w:r w:rsidR="00156A96" w:rsidRPr="00156A96">
          <w:rPr>
            <w:b/>
            <w:bCs/>
            <w:rPrChange w:id="2521" w:author="Doris Lee" w:date="2021-05-17T11:23:00Z">
              <w:rPr/>
            </w:rPrChange>
          </w:rPr>
          <w:t xml:space="preserve">Figure </w:t>
        </w:r>
        <w:r w:rsidR="00156A96" w:rsidRPr="00156A96">
          <w:rPr>
            <w:b/>
            <w:bCs/>
            <w:noProof/>
            <w:rPrChange w:id="2522" w:author="Doris Lee" w:date="2021-05-17T11:23:00Z">
              <w:rPr>
                <w:noProof/>
              </w:rPr>
            </w:rPrChange>
          </w:rPr>
          <w:t>3</w:t>
        </w:r>
        <w:r w:rsidR="00156A96" w:rsidRPr="00156A96">
          <w:rPr>
            <w:b/>
            <w:bCs/>
            <w:rPrChange w:id="2523" w:author="Doris Lee" w:date="2021-05-17T11:23:00Z">
              <w:rPr/>
            </w:rPrChange>
          </w:rPr>
          <w:noBreakHyphen/>
        </w:r>
        <w:r w:rsidR="00156A96" w:rsidRPr="00156A96">
          <w:rPr>
            <w:b/>
            <w:bCs/>
            <w:noProof/>
            <w:rPrChange w:id="2524" w:author="Doris Lee" w:date="2021-05-17T11:23:00Z">
              <w:rPr>
                <w:noProof/>
              </w:rPr>
            </w:rPrChange>
          </w:rPr>
          <w:t>16</w:t>
        </w:r>
        <w:r w:rsidR="00156A96" w:rsidRPr="00156A96">
          <w:rPr>
            <w:rFonts w:eastAsia="Times New Roman"/>
            <w:b/>
            <w:bCs/>
            <w:color w:val="000000"/>
            <w:rPrChange w:id="2525" w:author="Doris Lee" w:date="2021-05-17T11:23:00Z">
              <w:rPr>
                <w:rFonts w:eastAsia="Times New Roman"/>
                <w:color w:val="000000"/>
              </w:rPr>
            </w:rPrChange>
          </w:rPr>
          <w:fldChar w:fldCharType="end"/>
        </w:r>
      </w:ins>
      <w:ins w:id="2526" w:author="Doris Lee" w:date="2021-05-17T10:11:00Z">
        <w:r w:rsidRPr="00CF040D">
          <w:rPr>
            <w:rFonts w:eastAsia="Times New Roman"/>
            <w:color w:val="000000"/>
            <w:rPrChange w:id="2527" w:author="Doris Lee" w:date="2021-05-17T10:30:00Z">
              <w:rPr>
                <w:rFonts w:eastAsia="Times New Roman"/>
                <w:color w:val="000000"/>
                <w:sz w:val="24"/>
                <w:szCs w:val="24"/>
              </w:rPr>
            </w:rPrChange>
          </w:rPr>
          <w:t xml:space="preserve">  </w:t>
        </w:r>
      </w:ins>
      <w:ins w:id="2528" w:author="Doris Lee" w:date="2021-05-17T11:24:00Z">
        <w:r w:rsidR="003D17B2">
          <w:rPr>
            <w:rFonts w:eastAsia="Times New Roman"/>
            <w:color w:val="000000"/>
          </w:rPr>
          <w:t xml:space="preserve">illustrate </w:t>
        </w:r>
      </w:ins>
      <w:ins w:id="2529" w:author="Doris Lee" w:date="2021-05-17T10:11:00Z">
        <w:r w:rsidRPr="00CF040D">
          <w:rPr>
            <w:rFonts w:eastAsia="Times New Roman"/>
            <w:color w:val="000000"/>
            <w:rPrChange w:id="2530" w:author="Doris Lee" w:date="2021-05-17T10:30:00Z">
              <w:rPr>
                <w:rFonts w:eastAsia="Times New Roman"/>
                <w:color w:val="000000"/>
                <w:sz w:val="24"/>
                <w:szCs w:val="24"/>
              </w:rPr>
            </w:rPrChange>
          </w:rPr>
          <w:t xml:space="preserve">the underlying cost behavior for each make/model class. As previously mentioned, most vehicles exhibit the same behavior; a trough shaped total cost curve composed of high initial costs followed by an </w:t>
        </w:r>
        <w:commentRangeStart w:id="2531"/>
        <w:commentRangeStart w:id="2532"/>
        <w:r w:rsidRPr="00CF040D">
          <w:rPr>
            <w:rFonts w:eastAsia="Times New Roman"/>
            <w:color w:val="000000"/>
            <w:rPrChange w:id="2533" w:author="Doris Lee" w:date="2021-05-17T10:30:00Z">
              <w:rPr>
                <w:rFonts w:eastAsia="Times New Roman"/>
                <w:color w:val="000000"/>
                <w:sz w:val="24"/>
                <w:szCs w:val="24"/>
              </w:rPr>
            </w:rPrChange>
          </w:rPr>
          <w:t>economic minimum (</w:t>
        </w:r>
        <w:del w:id="2534" w:author="Gaunt, Michael" w:date="2021-05-17T15:19:00Z">
          <w:r w:rsidRPr="00CF040D" w:rsidDel="00A90B8A">
            <w:rPr>
              <w:rFonts w:eastAsia="Times New Roman"/>
              <w:color w:val="000000"/>
              <w:rPrChange w:id="2535" w:author="Doris Lee" w:date="2021-05-17T10:30:00Z">
                <w:rPr>
                  <w:rFonts w:eastAsia="Times New Roman"/>
                  <w:color w:val="000000"/>
                  <w:sz w:val="24"/>
                  <w:szCs w:val="24"/>
                </w:rPr>
              </w:rPrChange>
            </w:rPr>
            <w:delText>flat range of total cost values</w:delText>
          </w:r>
        </w:del>
      </w:ins>
      <w:commentRangeEnd w:id="2531"/>
      <w:del w:id="2536" w:author="Gaunt, Michael" w:date="2021-05-17T15:19:00Z">
        <w:r w:rsidR="00284284" w:rsidDel="00A90B8A">
          <w:rPr>
            <w:rStyle w:val="CommentReference"/>
          </w:rPr>
          <w:commentReference w:id="2531"/>
        </w:r>
      </w:del>
      <w:commentRangeEnd w:id="2532"/>
      <w:r w:rsidR="00A90B8A">
        <w:rPr>
          <w:rStyle w:val="CommentReference"/>
        </w:rPr>
        <w:commentReference w:id="2532"/>
      </w:r>
      <w:ins w:id="2537" w:author="Gaunt, Michael" w:date="2021-05-17T15:19:00Z">
        <w:r w:rsidR="00A90B8A">
          <w:rPr>
            <w:rFonts w:eastAsia="Times New Roman"/>
            <w:color w:val="000000"/>
          </w:rPr>
          <w:t>lowest point for curve</w:t>
        </w:r>
      </w:ins>
      <w:ins w:id="2538" w:author="Doris Lee" w:date="2021-05-17T10:11:00Z">
        <w:r w:rsidRPr="00CF040D">
          <w:rPr>
            <w:rFonts w:eastAsia="Times New Roman"/>
            <w:color w:val="000000"/>
            <w:rPrChange w:id="2539" w:author="Doris Lee" w:date="2021-05-17T10:30:00Z">
              <w:rPr>
                <w:rFonts w:eastAsia="Times New Roman"/>
                <w:color w:val="000000"/>
                <w:sz w:val="24"/>
                <w:szCs w:val="24"/>
              </w:rPr>
            </w:rPrChange>
          </w:rPr>
          <w:t>) and finally, an increase in costs.</w:t>
        </w:r>
        <w:del w:id="2540" w:author="Doris Lee" w:date="2021-05-17T11:31:00Z">
          <w:r w:rsidRPr="00CF040D" w:rsidDel="003466E5">
            <w:rPr>
              <w:rFonts w:eastAsia="Times New Roman"/>
              <w:color w:val="000000"/>
              <w:rPrChange w:id="2541" w:author="Doris Lee" w:date="2021-05-17T10:30:00Z">
                <w:rPr>
                  <w:rFonts w:eastAsia="Times New Roman"/>
                  <w:color w:val="000000"/>
                  <w:sz w:val="24"/>
                  <w:szCs w:val="24"/>
                </w:rPr>
              </w:rPrChange>
            </w:rPr>
            <w:delText xml:space="preserve"> The vertical lines seen in the plots indicate where 80k (left) and 125 (right) miles are located</w:delText>
          </w:r>
        </w:del>
      </w:ins>
      <w:ins w:id="2542" w:author="Doris Lee" w:date="2021-05-17T10:12:00Z">
        <w:del w:id="2543" w:author="Doris Lee" w:date="2021-05-17T11:31:00Z">
          <w:r w:rsidR="002F42C8" w:rsidRPr="00CF040D" w:rsidDel="003466E5">
            <w:rPr>
              <w:rFonts w:eastAsia="Times New Roman"/>
              <w:color w:val="000000"/>
              <w:rPrChange w:id="2544" w:author="Doris Lee" w:date="2021-05-17T10:30:00Z">
                <w:rPr>
                  <w:rFonts w:eastAsia="Times New Roman"/>
                  <w:color w:val="000000"/>
                  <w:sz w:val="24"/>
                  <w:szCs w:val="24"/>
                </w:rPr>
              </w:rPrChange>
            </w:rPr>
            <w:delText>.</w:delText>
          </w:r>
        </w:del>
      </w:ins>
    </w:p>
    <w:p w14:paraId="10B778C8" w14:textId="19A6F175" w:rsidR="002F42C8" w:rsidRPr="00CF040D" w:rsidRDefault="002F42C8" w:rsidP="002F42C8">
      <w:pPr>
        <w:shd w:val="clear" w:color="auto" w:fill="FFFFFF"/>
        <w:rPr>
          <w:ins w:id="2545" w:author="Doris Lee" w:date="2021-05-17T10:12:00Z"/>
          <w:rFonts w:eastAsia="Times New Roman"/>
          <w:color w:val="000000"/>
          <w:rPrChange w:id="2546" w:author="Doris Lee" w:date="2021-05-17T10:30:00Z">
            <w:rPr>
              <w:ins w:id="2547" w:author="Doris Lee" w:date="2021-05-17T10:12:00Z"/>
              <w:rFonts w:eastAsia="Times New Roman"/>
              <w:color w:val="000000"/>
              <w:sz w:val="24"/>
              <w:szCs w:val="24"/>
            </w:rPr>
          </w:rPrChange>
        </w:rPr>
      </w:pPr>
      <w:ins w:id="2548" w:author="Doris Lee" w:date="2021-05-17T10:12:00Z">
        <w:r w:rsidRPr="00CF040D">
          <w:rPr>
            <w:rFonts w:eastAsia="Times New Roman"/>
            <w:color w:val="000000"/>
            <w:rPrChange w:id="2549" w:author="Doris Lee" w:date="2021-05-17T10:30:00Z">
              <w:rPr>
                <w:rFonts w:eastAsia="Times New Roman"/>
                <w:color w:val="000000"/>
                <w:sz w:val="24"/>
                <w:szCs w:val="24"/>
              </w:rPr>
            </w:rPrChange>
          </w:rPr>
          <w:t xml:space="preserve">Most vehicles exhibit a total cost minimum (economic optimum for replacement) range rather than a discrete point. This suggests that vehicles can be operated at their respective economic minimums for some time before costs </w:t>
        </w:r>
        <w:del w:id="2550" w:author="Gaunt, Michael" w:date="2021-05-17T15:30:00Z">
          <w:r w:rsidRPr="00CF040D" w:rsidDel="0028663E">
            <w:rPr>
              <w:rFonts w:eastAsia="Times New Roman"/>
              <w:color w:val="000000"/>
              <w:rPrChange w:id="2551" w:author="Doris Lee" w:date="2021-05-17T10:30:00Z">
                <w:rPr>
                  <w:rFonts w:eastAsia="Times New Roman"/>
                  <w:color w:val="000000"/>
                  <w:sz w:val="24"/>
                  <w:szCs w:val="24"/>
                </w:rPr>
              </w:rPrChange>
            </w:rPr>
            <w:delText>rise</w:delText>
          </w:r>
        </w:del>
      </w:ins>
      <w:ins w:id="2552" w:author="Gaunt, Michael" w:date="2021-05-17T15:30:00Z">
        <w:r w:rsidR="0028663E">
          <w:rPr>
            <w:rFonts w:eastAsia="Times New Roman"/>
            <w:color w:val="000000"/>
          </w:rPr>
          <w:t>increase</w:t>
        </w:r>
      </w:ins>
      <w:ins w:id="2553" w:author="Doris Lee" w:date="2021-05-17T10:12:00Z">
        <w:r w:rsidRPr="00CF040D">
          <w:rPr>
            <w:rFonts w:eastAsia="Times New Roman"/>
            <w:color w:val="000000"/>
            <w:rPrChange w:id="2554" w:author="Doris Lee" w:date="2021-05-17T10:30:00Z">
              <w:rPr>
                <w:rFonts w:eastAsia="Times New Roman"/>
                <w:color w:val="000000"/>
                <w:sz w:val="24"/>
                <w:szCs w:val="24"/>
              </w:rPr>
            </w:rPrChange>
          </w:rPr>
          <w:t xml:space="preserve"> due to rising </w:t>
        </w:r>
        <w:del w:id="2555" w:author="Gaunt, Michael" w:date="2021-05-17T15:30:00Z">
          <w:r w:rsidRPr="00CF040D" w:rsidDel="0028663E">
            <w:rPr>
              <w:rFonts w:eastAsia="Times New Roman"/>
              <w:color w:val="000000"/>
              <w:rPrChange w:id="2556" w:author="Doris Lee" w:date="2021-05-17T10:30:00Z">
                <w:rPr>
                  <w:rFonts w:eastAsia="Times New Roman"/>
                  <w:color w:val="000000"/>
                  <w:sz w:val="24"/>
                  <w:szCs w:val="24"/>
                </w:rPr>
              </w:rPrChange>
            </w:rPr>
            <w:delText>corrective</w:delText>
          </w:r>
        </w:del>
      </w:ins>
      <w:ins w:id="2557" w:author="Gaunt, Michael" w:date="2021-05-17T15:33:00Z">
        <w:r w:rsidR="0028663E">
          <w:rPr>
            <w:rFonts w:eastAsia="Times New Roman"/>
            <w:color w:val="000000"/>
          </w:rPr>
          <w:t>maintenance</w:t>
        </w:r>
      </w:ins>
      <w:ins w:id="2558" w:author="Doris Lee" w:date="2021-05-17T10:12:00Z">
        <w:r w:rsidRPr="00CF040D">
          <w:rPr>
            <w:rFonts w:eastAsia="Times New Roman"/>
            <w:color w:val="000000"/>
            <w:rPrChange w:id="2559" w:author="Doris Lee" w:date="2021-05-17T10:30:00Z">
              <w:rPr>
                <w:rFonts w:eastAsia="Times New Roman"/>
                <w:color w:val="000000"/>
                <w:sz w:val="24"/>
                <w:szCs w:val="24"/>
              </w:rPr>
            </w:rPrChange>
          </w:rPr>
          <w:t xml:space="preserve"> costs. </w:t>
        </w:r>
        <w:commentRangeStart w:id="2560"/>
        <w:commentRangeStart w:id="2561"/>
        <w:commentRangeStart w:id="2562"/>
        <w:r w:rsidRPr="00CF040D">
          <w:rPr>
            <w:rFonts w:eastAsia="Times New Roman"/>
            <w:color w:val="000000"/>
            <w:rPrChange w:id="2563" w:author="Doris Lee" w:date="2021-05-17T10:30:00Z">
              <w:rPr>
                <w:rFonts w:eastAsia="Times New Roman"/>
                <w:color w:val="000000"/>
                <w:sz w:val="24"/>
                <w:szCs w:val="24"/>
              </w:rPr>
            </w:rPrChange>
          </w:rPr>
          <w:t xml:space="preserve">For example, the </w:t>
        </w:r>
        <w:proofErr w:type="spellStart"/>
        <w:r w:rsidRPr="00CF040D">
          <w:rPr>
            <w:rFonts w:eastAsia="Times New Roman"/>
            <w:color w:val="000000"/>
            <w:rPrChange w:id="2564" w:author="Doris Lee" w:date="2021-05-17T10:30:00Z">
              <w:rPr>
                <w:rFonts w:eastAsia="Times New Roman"/>
                <w:color w:val="000000"/>
                <w:sz w:val="24"/>
                <w:szCs w:val="24"/>
              </w:rPr>
            </w:rPrChange>
          </w:rPr>
          <w:t>Amerivan</w:t>
        </w:r>
        <w:proofErr w:type="spellEnd"/>
        <w:r w:rsidRPr="00CF040D">
          <w:rPr>
            <w:rFonts w:eastAsia="Times New Roman"/>
            <w:color w:val="000000"/>
            <w:rPrChange w:id="2565" w:author="Doris Lee" w:date="2021-05-17T10:30:00Z">
              <w:rPr>
                <w:rFonts w:eastAsia="Times New Roman"/>
                <w:color w:val="000000"/>
                <w:sz w:val="24"/>
                <w:szCs w:val="24"/>
              </w:rPr>
            </w:rPrChange>
          </w:rPr>
          <w:t xml:space="preserve"> Uplander, the Goshen GC II, and the Supreme Senator appear to</w:t>
        </w:r>
      </w:ins>
      <w:ins w:id="2566" w:author="Gaunt, Michael" w:date="2021-05-17T15:23:00Z">
        <w:r w:rsidR="00A90B8A">
          <w:rPr>
            <w:rFonts w:eastAsia="Times New Roman"/>
            <w:color w:val="000000"/>
          </w:rPr>
          <w:t xml:space="preserve"> begin</w:t>
        </w:r>
      </w:ins>
      <w:ins w:id="2567" w:author="Doris Lee" w:date="2021-05-17T10:12:00Z">
        <w:r w:rsidRPr="00CF040D">
          <w:rPr>
            <w:rFonts w:eastAsia="Times New Roman"/>
            <w:color w:val="000000"/>
            <w:rPrChange w:id="2568" w:author="Doris Lee" w:date="2021-05-17T10:30:00Z">
              <w:rPr>
                <w:rFonts w:eastAsia="Times New Roman"/>
                <w:color w:val="000000"/>
                <w:sz w:val="24"/>
                <w:szCs w:val="24"/>
              </w:rPr>
            </w:rPrChange>
          </w:rPr>
          <w:t xml:space="preserve"> </w:t>
        </w:r>
      </w:ins>
      <w:ins w:id="2569" w:author="Gaunt, Michael" w:date="2021-05-17T15:21:00Z">
        <w:r w:rsidR="00A90B8A">
          <w:rPr>
            <w:rFonts w:eastAsia="Times New Roman"/>
            <w:color w:val="000000"/>
          </w:rPr>
          <w:t>operat</w:t>
        </w:r>
      </w:ins>
      <w:ins w:id="2570" w:author="Gaunt, Michael" w:date="2021-05-17T15:23:00Z">
        <w:r w:rsidR="00A90B8A">
          <w:rPr>
            <w:rFonts w:eastAsia="Times New Roman"/>
            <w:color w:val="000000"/>
          </w:rPr>
          <w:t>ing</w:t>
        </w:r>
      </w:ins>
      <w:ins w:id="2571" w:author="Gaunt, Michael" w:date="2021-05-17T15:21:00Z">
        <w:r w:rsidR="00A90B8A">
          <w:rPr>
            <w:rFonts w:eastAsia="Times New Roman"/>
            <w:color w:val="000000"/>
          </w:rPr>
          <w:t xml:space="preserve"> at their economically optimal cost as early as 30k miles and continue </w:t>
        </w:r>
      </w:ins>
      <w:ins w:id="2572" w:author="Gaunt, Michael" w:date="2021-05-17T15:22:00Z">
        <w:r w:rsidR="00A90B8A">
          <w:rPr>
            <w:rFonts w:eastAsia="Times New Roman"/>
            <w:color w:val="000000"/>
          </w:rPr>
          <w:t xml:space="preserve">to operate </w:t>
        </w:r>
      </w:ins>
      <w:ins w:id="2573" w:author="Gaunt, Michael" w:date="2021-05-17T15:30:00Z">
        <w:r w:rsidR="0028663E">
          <w:rPr>
            <w:rFonts w:eastAsia="Times New Roman"/>
            <w:color w:val="000000"/>
          </w:rPr>
          <w:t xml:space="preserve">until </w:t>
        </w:r>
      </w:ins>
      <w:ins w:id="2574" w:author="Gaunt, Michael" w:date="2021-05-17T15:22:00Z">
        <w:r w:rsidR="00A90B8A">
          <w:rPr>
            <w:rFonts w:eastAsia="Times New Roman"/>
            <w:color w:val="000000"/>
          </w:rPr>
          <w:t>80-100k miles.</w:t>
        </w:r>
      </w:ins>
      <w:ins w:id="2575" w:author="Doris Lee" w:date="2021-05-17T10:12:00Z">
        <w:del w:id="2576" w:author="Gaunt, Michael" w:date="2021-05-17T15:22:00Z">
          <w:r w:rsidRPr="00CF040D" w:rsidDel="00A90B8A">
            <w:rPr>
              <w:rFonts w:eastAsia="Times New Roman"/>
              <w:color w:val="000000"/>
              <w:rPrChange w:id="2577" w:author="Doris Lee" w:date="2021-05-17T10:30:00Z">
                <w:rPr>
                  <w:rFonts w:eastAsia="Times New Roman"/>
                  <w:color w:val="000000"/>
                  <w:sz w:val="24"/>
                  <w:szCs w:val="24"/>
                </w:rPr>
              </w:rPrChange>
            </w:rPr>
            <w:delText>experience their minimum total costs between 30k and 80k miles</w:delText>
          </w:r>
        </w:del>
      </w:ins>
      <w:commentRangeEnd w:id="2560"/>
      <w:del w:id="2578" w:author="Gaunt, Michael" w:date="2021-05-17T15:22:00Z">
        <w:r w:rsidR="003466E5" w:rsidDel="00A90B8A">
          <w:rPr>
            <w:rStyle w:val="CommentReference"/>
          </w:rPr>
          <w:commentReference w:id="2560"/>
        </w:r>
        <w:commentRangeEnd w:id="2561"/>
        <w:r w:rsidR="00A90B8A" w:rsidDel="00A90B8A">
          <w:rPr>
            <w:rStyle w:val="CommentReference"/>
          </w:rPr>
          <w:commentReference w:id="2561"/>
        </w:r>
      </w:del>
      <w:commentRangeEnd w:id="2562"/>
      <w:r w:rsidR="00A90B8A">
        <w:rPr>
          <w:rStyle w:val="CommentReference"/>
        </w:rPr>
        <w:commentReference w:id="2562"/>
      </w:r>
      <w:ins w:id="2579" w:author="Doris Lee" w:date="2021-05-17T10:12:00Z">
        <w:del w:id="2580" w:author="Gaunt, Michael" w:date="2021-05-17T15:22:00Z">
          <w:r w:rsidRPr="00CF040D" w:rsidDel="00A90B8A">
            <w:rPr>
              <w:rFonts w:eastAsia="Times New Roman"/>
              <w:color w:val="000000"/>
              <w:rPrChange w:id="2581" w:author="Doris Lee" w:date="2021-05-17T10:30:00Z">
                <w:rPr>
                  <w:rFonts w:eastAsia="Times New Roman"/>
                  <w:color w:val="000000"/>
                  <w:sz w:val="24"/>
                  <w:szCs w:val="24"/>
                </w:rPr>
              </w:rPrChange>
            </w:rPr>
            <w:delText>.</w:delText>
          </w:r>
        </w:del>
        <w:r w:rsidRPr="00CF040D">
          <w:rPr>
            <w:rFonts w:eastAsia="Times New Roman"/>
            <w:color w:val="000000"/>
            <w:rPrChange w:id="2582" w:author="Doris Lee" w:date="2021-05-17T10:30:00Z">
              <w:rPr>
                <w:rFonts w:eastAsia="Times New Roman"/>
                <w:color w:val="000000"/>
                <w:sz w:val="24"/>
                <w:szCs w:val="24"/>
              </w:rPr>
            </w:rPrChange>
          </w:rPr>
          <w:t xml:space="preserve"> </w:t>
        </w:r>
        <w:commentRangeStart w:id="2583"/>
        <w:commentRangeStart w:id="2584"/>
        <w:r w:rsidRPr="00CF040D">
          <w:rPr>
            <w:rFonts w:eastAsia="Times New Roman"/>
            <w:color w:val="000000"/>
            <w:rPrChange w:id="2585" w:author="Doris Lee" w:date="2021-05-17T10:30:00Z">
              <w:rPr>
                <w:rFonts w:eastAsia="Times New Roman"/>
                <w:color w:val="000000"/>
                <w:sz w:val="24"/>
                <w:szCs w:val="24"/>
              </w:rPr>
            </w:rPrChange>
          </w:rPr>
          <w:t xml:space="preserve">It is important to note that not all vehicle's total costs rise equally - the </w:t>
        </w:r>
        <w:proofErr w:type="spellStart"/>
        <w:r w:rsidRPr="00CF040D">
          <w:rPr>
            <w:rFonts w:eastAsia="Times New Roman"/>
            <w:color w:val="000000"/>
            <w:rPrChange w:id="2586" w:author="Doris Lee" w:date="2021-05-17T10:30:00Z">
              <w:rPr>
                <w:rFonts w:eastAsia="Times New Roman"/>
                <w:color w:val="000000"/>
                <w:sz w:val="24"/>
                <w:szCs w:val="24"/>
              </w:rPr>
            </w:rPrChange>
          </w:rPr>
          <w:t>Amerivan</w:t>
        </w:r>
        <w:proofErr w:type="spellEnd"/>
        <w:r w:rsidRPr="00CF040D">
          <w:rPr>
            <w:rFonts w:eastAsia="Times New Roman"/>
            <w:color w:val="000000"/>
            <w:rPrChange w:id="2587" w:author="Doris Lee" w:date="2021-05-17T10:30:00Z">
              <w:rPr>
                <w:rFonts w:eastAsia="Times New Roman"/>
                <w:color w:val="000000"/>
                <w:sz w:val="24"/>
                <w:szCs w:val="24"/>
              </w:rPr>
            </w:rPrChange>
          </w:rPr>
          <w:t xml:space="preserve"> Uplander's total costs rise much faster than the latter two vehicles, both of which experience a much more gradual rise in total costs in later mileage ranges. </w:t>
        </w:r>
      </w:ins>
      <w:commentRangeEnd w:id="2583"/>
      <w:r w:rsidR="007D7BDE">
        <w:rPr>
          <w:rStyle w:val="CommentReference"/>
        </w:rPr>
        <w:commentReference w:id="2583"/>
      </w:r>
      <w:commentRangeEnd w:id="2584"/>
      <w:r w:rsidR="0028663E">
        <w:rPr>
          <w:rStyle w:val="CommentReference"/>
        </w:rPr>
        <w:commentReference w:id="2584"/>
      </w:r>
      <w:ins w:id="2588" w:author="Gaunt, Michael" w:date="2021-05-17T15:23:00Z">
        <w:r w:rsidR="00A90B8A">
          <w:rPr>
            <w:rFonts w:eastAsia="Times New Roman"/>
            <w:color w:val="000000"/>
          </w:rPr>
          <w:t xml:space="preserve">This </w:t>
        </w:r>
      </w:ins>
      <w:ins w:id="2589" w:author="Gaunt, Michael" w:date="2021-05-17T15:24:00Z">
        <w:r w:rsidR="0028663E">
          <w:rPr>
            <w:rFonts w:eastAsia="Times New Roman"/>
            <w:color w:val="000000"/>
          </w:rPr>
          <w:t xml:space="preserve">is likely caused </w:t>
        </w:r>
      </w:ins>
      <w:ins w:id="2590" w:author="Gaunt, Michael" w:date="2021-05-17T15:25:00Z">
        <w:r w:rsidR="0028663E">
          <w:rPr>
            <w:rFonts w:eastAsia="Times New Roman"/>
            <w:color w:val="000000"/>
          </w:rPr>
          <w:t xml:space="preserve">by different maintenance needs for these </w:t>
        </w:r>
      </w:ins>
      <w:ins w:id="2591" w:author="Gaunt, Michael" w:date="2021-05-17T15:27:00Z">
        <w:r w:rsidR="0028663E">
          <w:rPr>
            <w:rFonts w:eastAsia="Times New Roman"/>
            <w:color w:val="000000"/>
          </w:rPr>
          <w:t>make</w:t>
        </w:r>
      </w:ins>
      <w:ins w:id="2592" w:author="Gaunt, Michael" w:date="2021-05-17T15:25:00Z">
        <w:r w:rsidR="0028663E">
          <w:rPr>
            <w:rFonts w:eastAsia="Times New Roman"/>
            <w:color w:val="000000"/>
          </w:rPr>
          <w:t xml:space="preserve"> and model types</w:t>
        </w:r>
      </w:ins>
      <w:ins w:id="2593" w:author="Gaunt, Michael" w:date="2021-05-17T15:26:00Z">
        <w:r w:rsidR="0028663E">
          <w:rPr>
            <w:rFonts w:eastAsia="Times New Roman"/>
            <w:color w:val="000000"/>
          </w:rPr>
          <w:t>.</w:t>
        </w:r>
      </w:ins>
      <w:ins w:id="2594" w:author="Gaunt, Michael" w:date="2021-05-17T15:25:00Z">
        <w:r w:rsidR="0028663E">
          <w:rPr>
            <w:rFonts w:eastAsia="Times New Roman"/>
            <w:color w:val="000000"/>
          </w:rPr>
          <w:t xml:space="preserve"> </w:t>
        </w:r>
      </w:ins>
      <w:ins w:id="2595" w:author="Doris Lee" w:date="2021-05-17T10:12:00Z">
        <w:del w:id="2596" w:author="Gaunt, Michael" w:date="2021-05-17T15:24:00Z">
          <w:r w:rsidRPr="00CF040D" w:rsidDel="0028663E">
            <w:rPr>
              <w:rFonts w:eastAsia="Times New Roman"/>
              <w:color w:val="000000"/>
              <w:rPrChange w:id="2597" w:author="Doris Lee" w:date="2021-05-17T10:30:00Z">
                <w:rPr>
                  <w:rFonts w:eastAsia="Times New Roman"/>
                  <w:color w:val="000000"/>
                  <w:sz w:val="24"/>
                  <w:szCs w:val="24"/>
                </w:rPr>
              </w:rPrChange>
            </w:rPr>
            <w:delText>Given</w:delText>
          </w:r>
        </w:del>
        <w:del w:id="2598" w:author="Gaunt, Michael" w:date="2021-05-17T15:27:00Z">
          <w:r w:rsidRPr="00CF040D" w:rsidDel="0028663E">
            <w:rPr>
              <w:rFonts w:eastAsia="Times New Roman"/>
              <w:color w:val="000000"/>
              <w:rPrChange w:id="2599" w:author="Doris Lee" w:date="2021-05-17T10:30:00Z">
                <w:rPr>
                  <w:rFonts w:eastAsia="Times New Roman"/>
                  <w:color w:val="000000"/>
                  <w:sz w:val="24"/>
                  <w:szCs w:val="24"/>
                </w:rPr>
              </w:rPrChange>
            </w:rPr>
            <w:delText xml:space="preserve"> </w:delText>
          </w:r>
        </w:del>
        <w:del w:id="2600" w:author="Gaunt, Michael" w:date="2021-05-17T15:26:00Z">
          <w:r w:rsidRPr="00CF040D" w:rsidDel="0028663E">
            <w:rPr>
              <w:rFonts w:eastAsia="Times New Roman"/>
              <w:color w:val="000000"/>
              <w:rPrChange w:id="2601" w:author="Doris Lee" w:date="2021-05-17T10:30:00Z">
                <w:rPr>
                  <w:rFonts w:eastAsia="Times New Roman"/>
                  <w:color w:val="000000"/>
                  <w:sz w:val="24"/>
                  <w:szCs w:val="24"/>
                </w:rPr>
              </w:rPrChange>
            </w:rPr>
            <w:delText>these differences in behavior</w:delText>
          </w:r>
        </w:del>
      </w:ins>
      <w:ins w:id="2602" w:author="Gaunt, Michael" w:date="2021-05-17T15:26:00Z">
        <w:r w:rsidR="0028663E">
          <w:rPr>
            <w:rFonts w:eastAsia="Times New Roman"/>
            <w:color w:val="000000"/>
          </w:rPr>
          <w:t xml:space="preserve">Given </w:t>
        </w:r>
      </w:ins>
      <w:ins w:id="2603" w:author="Gaunt, Michael" w:date="2021-05-17T15:27:00Z">
        <w:r w:rsidR="0028663E">
          <w:rPr>
            <w:rFonts w:eastAsia="Times New Roman"/>
            <w:color w:val="000000"/>
          </w:rPr>
          <w:t>these trend</w:t>
        </w:r>
      </w:ins>
      <w:ins w:id="2604" w:author="Gaunt, Michael" w:date="2021-05-17T15:26:00Z">
        <w:r w:rsidR="0028663E">
          <w:rPr>
            <w:rFonts w:eastAsia="Times New Roman"/>
            <w:color w:val="000000"/>
          </w:rPr>
          <w:t xml:space="preserve"> difference</w:t>
        </w:r>
      </w:ins>
      <w:ins w:id="2605" w:author="Gaunt, Michael" w:date="2021-05-17T15:31:00Z">
        <w:r w:rsidR="0028663E">
          <w:rPr>
            <w:rFonts w:eastAsia="Times New Roman"/>
            <w:color w:val="000000"/>
          </w:rPr>
          <w:t>s</w:t>
        </w:r>
      </w:ins>
      <w:ins w:id="2606" w:author="Doris Lee" w:date="2021-05-17T10:12:00Z">
        <w:r w:rsidRPr="00CF040D">
          <w:rPr>
            <w:rFonts w:eastAsia="Times New Roman"/>
            <w:color w:val="000000"/>
            <w:rPrChange w:id="2607" w:author="Doris Lee" w:date="2021-05-17T10:30:00Z">
              <w:rPr>
                <w:rFonts w:eastAsia="Times New Roman"/>
                <w:color w:val="000000"/>
                <w:sz w:val="24"/>
                <w:szCs w:val="24"/>
              </w:rPr>
            </w:rPrChange>
          </w:rPr>
          <w:t xml:space="preserve">, it is easier to determine when the </w:t>
        </w:r>
        <w:proofErr w:type="spellStart"/>
        <w:r w:rsidRPr="00CF040D">
          <w:rPr>
            <w:rFonts w:eastAsia="Times New Roman"/>
            <w:color w:val="000000"/>
            <w:rPrChange w:id="2608" w:author="Doris Lee" w:date="2021-05-17T10:30:00Z">
              <w:rPr>
                <w:rFonts w:eastAsia="Times New Roman"/>
                <w:color w:val="000000"/>
                <w:sz w:val="24"/>
                <w:szCs w:val="24"/>
              </w:rPr>
            </w:rPrChange>
          </w:rPr>
          <w:t>Amerivan</w:t>
        </w:r>
        <w:proofErr w:type="spellEnd"/>
        <w:r w:rsidRPr="00CF040D">
          <w:rPr>
            <w:rFonts w:eastAsia="Times New Roman"/>
            <w:color w:val="000000"/>
            <w:rPrChange w:id="2609" w:author="Doris Lee" w:date="2021-05-17T10:30:00Z">
              <w:rPr>
                <w:rFonts w:eastAsia="Times New Roman"/>
                <w:color w:val="000000"/>
                <w:sz w:val="24"/>
                <w:szCs w:val="24"/>
              </w:rPr>
            </w:rPrChange>
          </w:rPr>
          <w:t xml:space="preserve"> Uplander becomes </w:t>
        </w:r>
        <w:commentRangeStart w:id="2610"/>
        <w:commentRangeStart w:id="2611"/>
        <w:r w:rsidRPr="00CF040D">
          <w:rPr>
            <w:rFonts w:eastAsia="Times New Roman"/>
            <w:color w:val="000000"/>
            <w:rPrChange w:id="2612" w:author="Doris Lee" w:date="2021-05-17T10:30:00Z">
              <w:rPr>
                <w:rFonts w:eastAsia="Times New Roman"/>
                <w:color w:val="000000"/>
                <w:sz w:val="24"/>
                <w:szCs w:val="24"/>
              </w:rPr>
            </w:rPrChange>
          </w:rPr>
          <w:t>economically inefficient</w:t>
        </w:r>
      </w:ins>
      <w:ins w:id="2613" w:author="Gaunt, Michael" w:date="2021-05-17T15:26:00Z">
        <w:r w:rsidR="0028663E">
          <w:rPr>
            <w:rFonts w:eastAsia="Times New Roman"/>
            <w:color w:val="000000"/>
          </w:rPr>
          <w:t xml:space="preserve"> </w:t>
        </w:r>
      </w:ins>
      <w:ins w:id="2614" w:author="Doris Lee" w:date="2021-05-17T10:12:00Z">
        <w:del w:id="2615" w:author="Gaunt, Michael" w:date="2021-05-17T15:28:00Z">
          <w:r w:rsidRPr="00CF040D" w:rsidDel="0028663E">
            <w:rPr>
              <w:rFonts w:eastAsia="Times New Roman"/>
              <w:color w:val="000000"/>
              <w:rPrChange w:id="2616" w:author="Doris Lee" w:date="2021-05-17T10:30:00Z">
                <w:rPr>
                  <w:rFonts w:eastAsia="Times New Roman"/>
                  <w:color w:val="000000"/>
                  <w:sz w:val="24"/>
                  <w:szCs w:val="24"/>
                </w:rPr>
              </w:rPrChange>
            </w:rPr>
            <w:delText xml:space="preserve"> </w:delText>
          </w:r>
        </w:del>
      </w:ins>
      <w:commentRangeEnd w:id="2610"/>
      <w:del w:id="2617" w:author="Gaunt, Michael" w:date="2021-05-17T15:28:00Z">
        <w:r w:rsidR="00FE20AA" w:rsidDel="0028663E">
          <w:rPr>
            <w:rStyle w:val="CommentReference"/>
          </w:rPr>
          <w:commentReference w:id="2610"/>
        </w:r>
      </w:del>
      <w:commentRangeEnd w:id="2611"/>
      <w:r w:rsidR="0028663E">
        <w:rPr>
          <w:rStyle w:val="CommentReference"/>
        </w:rPr>
        <w:commentReference w:id="2611"/>
      </w:r>
      <w:ins w:id="2618" w:author="Doris Lee" w:date="2021-05-17T10:12:00Z">
        <w:r w:rsidRPr="00CF040D">
          <w:rPr>
            <w:rFonts w:eastAsia="Times New Roman"/>
            <w:color w:val="000000"/>
            <w:rPrChange w:id="2619" w:author="Doris Lee" w:date="2021-05-17T10:30:00Z">
              <w:rPr>
                <w:rFonts w:eastAsia="Times New Roman"/>
                <w:color w:val="000000"/>
                <w:sz w:val="24"/>
                <w:szCs w:val="24"/>
              </w:rPr>
            </w:rPrChange>
          </w:rPr>
          <w:t>to operate</w:t>
        </w:r>
      </w:ins>
      <w:ins w:id="2620" w:author="Gaunt, Michael" w:date="2021-05-17T15:28:00Z">
        <w:r w:rsidR="0028663E">
          <w:rPr>
            <w:rFonts w:eastAsia="Times New Roman"/>
            <w:color w:val="000000"/>
          </w:rPr>
          <w:t xml:space="preserve"> </w:t>
        </w:r>
      </w:ins>
      <w:ins w:id="2621" w:author="Gaunt, Michael" w:date="2021-05-17T15:31:00Z">
        <w:r w:rsidR="0028663E">
          <w:rPr>
            <w:rFonts w:eastAsia="Times New Roman"/>
            <w:color w:val="000000"/>
          </w:rPr>
          <w:t xml:space="preserve">- when </w:t>
        </w:r>
      </w:ins>
      <w:ins w:id="2622" w:author="Gaunt, Michael" w:date="2021-05-17T15:28:00Z">
        <w:r w:rsidR="0028663E">
          <w:rPr>
            <w:rFonts w:eastAsia="Times New Roman"/>
            <w:color w:val="000000"/>
          </w:rPr>
          <w:t xml:space="preserve">total cost of </w:t>
        </w:r>
      </w:ins>
      <w:ins w:id="2623" w:author="Gaunt, Michael" w:date="2021-05-17T15:29:00Z">
        <w:r w:rsidR="0028663E">
          <w:rPr>
            <w:rFonts w:eastAsia="Times New Roman"/>
            <w:color w:val="000000"/>
          </w:rPr>
          <w:t>ownership</w:t>
        </w:r>
      </w:ins>
      <w:ins w:id="2624" w:author="Gaunt, Michael" w:date="2021-05-17T15:28:00Z">
        <w:r w:rsidR="0028663E">
          <w:rPr>
            <w:rFonts w:eastAsia="Times New Roman"/>
            <w:color w:val="000000"/>
          </w:rPr>
          <w:t xml:space="preserve"> exceeds economic minimum</w:t>
        </w:r>
      </w:ins>
      <w:ins w:id="2625" w:author="Gaunt, Michael" w:date="2021-05-17T15:31:00Z">
        <w:r w:rsidR="0028663E">
          <w:rPr>
            <w:rFonts w:eastAsia="Times New Roman"/>
            <w:color w:val="000000"/>
          </w:rPr>
          <w:t xml:space="preserve"> - </w:t>
        </w:r>
      </w:ins>
      <w:ins w:id="2626" w:author="Doris Lee" w:date="2021-05-17T10:12:00Z">
        <w:del w:id="2627" w:author="Gaunt, Michael" w:date="2021-05-17T15:31:00Z">
          <w:r w:rsidRPr="00CF040D" w:rsidDel="0028663E">
            <w:rPr>
              <w:rFonts w:eastAsia="Times New Roman"/>
              <w:color w:val="000000"/>
              <w:rPrChange w:id="2628" w:author="Doris Lee" w:date="2021-05-17T10:30:00Z">
                <w:rPr>
                  <w:rFonts w:eastAsia="Times New Roman"/>
                  <w:color w:val="000000"/>
                  <w:sz w:val="24"/>
                  <w:szCs w:val="24"/>
                </w:rPr>
              </w:rPrChange>
            </w:rPr>
            <w:delText xml:space="preserve"> </w:delText>
          </w:r>
        </w:del>
        <w:r w:rsidRPr="00CF040D">
          <w:rPr>
            <w:rFonts w:eastAsia="Times New Roman"/>
            <w:color w:val="000000"/>
            <w:rPrChange w:id="2629" w:author="Doris Lee" w:date="2021-05-17T10:30:00Z">
              <w:rPr>
                <w:rFonts w:eastAsia="Times New Roman"/>
                <w:color w:val="000000"/>
                <w:sz w:val="24"/>
                <w:szCs w:val="24"/>
              </w:rPr>
            </w:rPrChange>
          </w:rPr>
          <w:t>as opposed to the Goshen GC II or the Supreme Senator.  </w:t>
        </w:r>
      </w:ins>
    </w:p>
    <w:p w14:paraId="1D707D85" w14:textId="18DDF224" w:rsidR="00C97C34" w:rsidRDefault="000257D4" w:rsidP="00C97C34">
      <w:pPr>
        <w:pStyle w:val="Caption"/>
        <w:jc w:val="center"/>
        <w:rPr>
          <w:moveTo w:id="2630" w:author="Gaunt, Michael" w:date="2021-05-17T15:34:00Z"/>
        </w:rPr>
      </w:pPr>
      <w:ins w:id="2631" w:author="Doris Lee" w:date="2021-05-17T10:11:00Z">
        <w:r>
          <w:rPr>
            <w:rFonts w:eastAsia="Times New Roman"/>
            <w:color w:val="000000"/>
            <w:sz w:val="24"/>
            <w:szCs w:val="24"/>
          </w:rPr>
          <w:lastRenderedPageBreak/>
          <w:t xml:space="preserve"> </w:t>
        </w:r>
      </w:ins>
      <w:moveToRangeStart w:id="2632" w:author="Gaunt, Michael" w:date="2021-05-17T15:34:00Z" w:name="move72158104"/>
      <w:moveTo w:id="2633" w:author="Gaunt, Michael" w:date="2021-05-17T15:34:00Z">
        <w:r w:rsidR="00C97C34">
          <w:t xml:space="preserve">Figure </w:t>
        </w:r>
        <w:r w:rsidR="00C97C34">
          <w:fldChar w:fldCharType="begin"/>
        </w:r>
        <w:r w:rsidR="00C97C34">
          <w:instrText xml:space="preserve"> STYLEREF 1 \s </w:instrText>
        </w:r>
        <w:r w:rsidR="00C97C34">
          <w:fldChar w:fldCharType="separate"/>
        </w:r>
        <w:r w:rsidR="00C97C34">
          <w:rPr>
            <w:noProof/>
          </w:rPr>
          <w:t>3</w:t>
        </w:r>
        <w:r w:rsidR="00C97C34">
          <w:fldChar w:fldCharType="end"/>
        </w:r>
        <w:r w:rsidR="00C97C34">
          <w:noBreakHyphen/>
        </w:r>
        <w:r w:rsidR="00C97C34">
          <w:fldChar w:fldCharType="begin"/>
        </w:r>
        <w:r w:rsidR="00C97C34">
          <w:instrText xml:space="preserve"> SEQ Figure \* ARABIC \s 1 </w:instrText>
        </w:r>
        <w:r w:rsidR="00C97C34">
          <w:fldChar w:fldCharType="separate"/>
        </w:r>
        <w:r w:rsidR="00C97C34">
          <w:rPr>
            <w:noProof/>
          </w:rPr>
          <w:t>17</w:t>
        </w:r>
        <w:r w:rsidR="00C97C34">
          <w:fldChar w:fldCharType="end"/>
        </w:r>
        <w:r w:rsidR="00C97C34">
          <w:t xml:space="preserve">: </w:t>
        </w:r>
        <w:del w:id="2634" w:author="Gaunt, Michael" w:date="2021-05-17T15:34:00Z">
          <w:r w:rsidR="00C97C34" w:rsidDel="00C97C34">
            <w:delText>XX</w:delText>
          </w:r>
        </w:del>
      </w:moveTo>
      <w:ins w:id="2635" w:author="Gaunt, Michael" w:date="2021-05-17T15:34:00Z">
        <w:r w:rsidR="00C97C34">
          <w:t xml:space="preserve">Total Cost of </w:t>
        </w:r>
      </w:ins>
      <w:ins w:id="2636" w:author="Gaunt, Michael" w:date="2021-05-17T15:35:00Z">
        <w:r w:rsidR="00C97C34">
          <w:t xml:space="preserve">Ownership </w:t>
        </w:r>
      </w:ins>
      <w:ins w:id="2637" w:author="Gaunt, Michael" w:date="2021-05-17T16:58:00Z">
        <w:r w:rsidR="00610D1A">
          <w:t xml:space="preserve">Curves </w:t>
        </w:r>
      </w:ins>
      <w:ins w:id="2638" w:author="Gaunt, Michael" w:date="2021-05-17T15:35:00Z">
        <w:r w:rsidR="00C97C34">
          <w:t>by Make/Model type</w:t>
        </w:r>
      </w:ins>
      <w:ins w:id="2639" w:author="Gaunt, Michael" w:date="2021-05-17T15:34:00Z">
        <w:r w:rsidR="00C97C34">
          <w:t xml:space="preserve"> </w:t>
        </w:r>
      </w:ins>
    </w:p>
    <w:p w14:paraId="7F8C2C48" w14:textId="7F7AF763" w:rsidR="00C97C34" w:rsidRPr="00323B58" w:rsidRDefault="00610D1A" w:rsidP="00C97C34">
      <w:pPr>
        <w:jc w:val="center"/>
        <w:rPr>
          <w:moveTo w:id="2640" w:author="Gaunt, Michael" w:date="2021-05-17T15:34:00Z"/>
          <w:highlight w:val="yellow"/>
        </w:rPr>
      </w:pPr>
      <w:ins w:id="2641" w:author="Gaunt, Michael" w:date="2021-05-17T16:57:00Z">
        <w:r w:rsidRPr="00610D1A">
          <w:drawing>
            <wp:inline distT="0" distB="0" distL="0" distR="0" wp14:anchorId="2B7195BD" wp14:editId="637E18D4">
              <wp:extent cx="5110716" cy="7666074"/>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4376" cy="7671563"/>
                      </a:xfrm>
                      <a:prstGeom prst="rect">
                        <a:avLst/>
                      </a:prstGeom>
                    </pic:spPr>
                  </pic:pic>
                </a:graphicData>
              </a:graphic>
            </wp:inline>
          </w:drawing>
        </w:r>
      </w:ins>
      <w:commentRangeStart w:id="2642"/>
      <w:moveTo w:id="2643" w:author="Gaunt, Michael" w:date="2021-05-17T15:34:00Z">
        <w:del w:id="2644" w:author="Gaunt, Michael" w:date="2021-05-17T16:57:00Z">
          <w:r w:rsidR="00C97C34" w:rsidDel="00610D1A">
            <w:rPr>
              <w:rFonts w:eastAsia="Times New Roman"/>
              <w:noProof/>
              <w:color w:val="000000"/>
              <w:sz w:val="24"/>
              <w:szCs w:val="24"/>
            </w:rPr>
            <w:drawing>
              <wp:inline distT="0" distB="0" distL="0" distR="0" wp14:anchorId="7028CA76" wp14:editId="1D32732F">
                <wp:extent cx="5025224" cy="7537837"/>
                <wp:effectExtent l="0" t="0" r="4445"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029024" cy="7543538"/>
                        </a:xfrm>
                        <a:prstGeom prst="rect">
                          <a:avLst/>
                        </a:prstGeom>
                        <a:noFill/>
                        <a:ln>
                          <a:noFill/>
                        </a:ln>
                      </pic:spPr>
                    </pic:pic>
                  </a:graphicData>
                </a:graphic>
              </wp:inline>
            </w:drawing>
          </w:r>
        </w:del>
        <w:commentRangeEnd w:id="2642"/>
        <w:r w:rsidR="00C97C34">
          <w:rPr>
            <w:rStyle w:val="CommentReference"/>
          </w:rPr>
          <w:commentReference w:id="2642"/>
        </w:r>
      </w:moveTo>
    </w:p>
    <w:moveToRangeEnd w:id="2632"/>
    <w:p w14:paraId="184C6DDA" w14:textId="3F8BC59C" w:rsidR="000257D4" w:rsidDel="00C97C34" w:rsidRDefault="000257D4" w:rsidP="000257D4">
      <w:pPr>
        <w:shd w:val="clear" w:color="auto" w:fill="FFFFFF"/>
        <w:rPr>
          <w:ins w:id="2645" w:author="Doris Lee" w:date="2021-05-17T10:11:00Z"/>
          <w:del w:id="2646" w:author="Gaunt, Michael" w:date="2021-05-17T15:34:00Z"/>
          <w:rFonts w:eastAsia="Times New Roman"/>
          <w:color w:val="000000"/>
          <w:sz w:val="24"/>
          <w:szCs w:val="24"/>
        </w:rPr>
      </w:pPr>
    </w:p>
    <w:p w14:paraId="6B5328CA" w14:textId="159F45D2" w:rsidR="000257D4" w:rsidDel="00C97C34" w:rsidRDefault="000257D4">
      <w:pPr>
        <w:pStyle w:val="Caption"/>
        <w:jc w:val="center"/>
        <w:rPr>
          <w:ins w:id="2647" w:author="Doris Lee" w:date="2021-05-17T10:11:00Z"/>
          <w:del w:id="2648" w:author="Gaunt, Michael" w:date="2021-05-17T15:34:00Z"/>
        </w:rPr>
        <w:pPrChange w:id="2649" w:author="Doris Lee" w:date="2021-05-17T10:11:00Z">
          <w:pPr>
            <w:pStyle w:val="Caption"/>
          </w:pPr>
        </w:pPrChange>
      </w:pPr>
      <w:bookmarkStart w:id="2650" w:name="_Ref72143019"/>
      <w:ins w:id="2651" w:author="Doris Lee" w:date="2021-05-17T10:11:00Z">
        <w:del w:id="2652" w:author="Gaunt, Michael" w:date="2021-05-17T15:34:00Z">
          <w:r w:rsidDel="00C97C34">
            <w:delText xml:space="preserve">Figure </w:delText>
          </w:r>
        </w:del>
      </w:ins>
      <w:ins w:id="2653" w:author="Doris Lee" w:date="2021-05-17T10:12:00Z">
        <w:del w:id="2654" w:author="Gaunt, Michael" w:date="2021-05-17T15:34:00Z">
          <w:r w:rsidR="0035567E" w:rsidDel="00C97C34">
            <w:fldChar w:fldCharType="begin"/>
          </w:r>
          <w:r w:rsidR="0035567E" w:rsidDel="00C97C34">
            <w:delInstrText xml:space="preserve"> STYLEREF 1 \s </w:delInstrText>
          </w:r>
        </w:del>
      </w:ins>
      <w:del w:id="2655" w:author="Gaunt, Michael" w:date="2021-05-17T15:34:00Z">
        <w:r w:rsidR="0035567E" w:rsidDel="00C97C34">
          <w:fldChar w:fldCharType="separate"/>
        </w:r>
        <w:r w:rsidR="0035567E" w:rsidDel="00C97C34">
          <w:rPr>
            <w:noProof/>
          </w:rPr>
          <w:delText>3</w:delText>
        </w:r>
      </w:del>
      <w:ins w:id="2656" w:author="Doris Lee" w:date="2021-05-17T10:12:00Z">
        <w:del w:id="2657" w:author="Gaunt, Michael" w:date="2021-05-17T15:34:00Z">
          <w:r w:rsidR="0035567E" w:rsidDel="00C97C34">
            <w:fldChar w:fldCharType="end"/>
          </w:r>
          <w:r w:rsidR="0035567E" w:rsidDel="00C97C34">
            <w:noBreakHyphen/>
          </w:r>
          <w:r w:rsidR="0035567E" w:rsidDel="00C97C34">
            <w:fldChar w:fldCharType="begin"/>
          </w:r>
          <w:r w:rsidR="0035567E" w:rsidDel="00C97C34">
            <w:delInstrText xml:space="preserve"> SEQ Figure \* ARABIC \s 1 </w:delInstrText>
          </w:r>
        </w:del>
      </w:ins>
      <w:del w:id="2658" w:author="Gaunt, Michael" w:date="2021-05-17T15:34:00Z">
        <w:r w:rsidR="0035567E" w:rsidDel="00C97C34">
          <w:fldChar w:fldCharType="separate"/>
        </w:r>
      </w:del>
      <w:ins w:id="2659" w:author="Doris Lee" w:date="2021-05-17T10:12:00Z">
        <w:del w:id="2660" w:author="Gaunt, Michael" w:date="2021-05-17T15:34:00Z">
          <w:r w:rsidR="0035567E" w:rsidDel="00C97C34">
            <w:rPr>
              <w:noProof/>
            </w:rPr>
            <w:delText>16</w:delText>
          </w:r>
          <w:r w:rsidR="0035567E" w:rsidDel="00C97C34">
            <w:fldChar w:fldCharType="end"/>
          </w:r>
        </w:del>
      </w:ins>
      <w:bookmarkEnd w:id="2650"/>
      <w:ins w:id="2661" w:author="Doris Lee" w:date="2021-05-17T10:11:00Z">
        <w:del w:id="2662" w:author="Gaunt, Michael" w:date="2021-05-17T15:34:00Z">
          <w:r w:rsidDel="00C97C34">
            <w:delText xml:space="preserve">: </w:delText>
          </w:r>
        </w:del>
        <w:del w:id="2663" w:author="Gaunt, Michael" w:date="2021-05-17T15:33:00Z">
          <w:r w:rsidDel="0028663E">
            <w:delText>XX</w:delText>
          </w:r>
        </w:del>
      </w:ins>
    </w:p>
    <w:p w14:paraId="05CE90E8" w14:textId="06772A84" w:rsidR="000257D4" w:rsidRDefault="000257D4" w:rsidP="00C97C34">
      <w:pPr>
        <w:shd w:val="clear" w:color="auto" w:fill="FFFFFF"/>
        <w:rPr>
          <w:ins w:id="2664" w:author="Doris Lee" w:date="2021-05-17T10:13:00Z"/>
          <w:highlight w:val="yellow"/>
        </w:rPr>
        <w:pPrChange w:id="2665" w:author="Gaunt, Michael" w:date="2021-05-17T15:34:00Z">
          <w:pPr/>
        </w:pPrChange>
      </w:pPr>
      <w:commentRangeStart w:id="2666"/>
      <w:commentRangeStart w:id="2667"/>
      <w:ins w:id="2668" w:author="Doris Lee" w:date="2021-05-17T10:11:00Z">
        <w:del w:id="2669" w:author="Gaunt, Michael" w:date="2021-05-17T15:34:00Z">
          <w:r w:rsidDel="0028663E">
            <w:rPr>
              <w:rFonts w:eastAsia="Times New Roman"/>
              <w:noProof/>
              <w:color w:val="000000"/>
              <w:sz w:val="24"/>
              <w:szCs w:val="24"/>
            </w:rPr>
            <w:drawing>
              <wp:inline distT="0" distB="0" distL="0" distR="0" wp14:anchorId="2652FA87" wp14:editId="24A6B6B0">
                <wp:extent cx="5943600" cy="36747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r:link="rId57">
                          <a:extLst>
                            <a:ext uri="{28A0092B-C50C-407E-A947-70E740481C1C}">
                              <a14:useLocalDpi xmlns:a14="http://schemas.microsoft.com/office/drawing/2010/main" val="0"/>
                            </a:ext>
                          </a:extLst>
                        </a:blip>
                        <a:srcRect/>
                        <a:stretch>
                          <a:fillRect/>
                        </a:stretch>
                      </pic:blipFill>
                      <pic:spPr bwMode="auto">
                        <a:xfrm>
                          <a:off x="0" y="0"/>
                          <a:ext cx="5943600" cy="3674745"/>
                        </a:xfrm>
                        <a:prstGeom prst="rect">
                          <a:avLst/>
                        </a:prstGeom>
                        <a:noFill/>
                        <a:ln>
                          <a:noFill/>
                        </a:ln>
                      </pic:spPr>
                    </pic:pic>
                  </a:graphicData>
                </a:graphic>
              </wp:inline>
            </w:drawing>
          </w:r>
        </w:del>
      </w:ins>
      <w:commentRangeEnd w:id="2666"/>
      <w:commentRangeEnd w:id="2667"/>
      <w:r w:rsidR="007D7BDE">
        <w:rPr>
          <w:rStyle w:val="CommentReference"/>
        </w:rPr>
        <w:commentReference w:id="2666"/>
      </w:r>
      <w:ins w:id="2670" w:author="Doris Lee" w:date="2021-05-17T11:25:00Z">
        <w:r w:rsidR="008E6770">
          <w:rPr>
            <w:rStyle w:val="CommentReference"/>
          </w:rPr>
          <w:commentReference w:id="2667"/>
        </w:r>
      </w:ins>
    </w:p>
    <w:p w14:paraId="4F2CE6B0" w14:textId="77777777" w:rsidR="002F42C8" w:rsidRDefault="002F42C8" w:rsidP="002F42C8">
      <w:pPr>
        <w:shd w:val="clear" w:color="auto" w:fill="FFFFFF"/>
        <w:rPr>
          <w:ins w:id="2671" w:author="Doris Lee" w:date="2021-05-17T10:13:00Z"/>
          <w:rFonts w:eastAsia="Times New Roman"/>
          <w:color w:val="000000"/>
          <w:sz w:val="24"/>
          <w:szCs w:val="24"/>
        </w:rPr>
      </w:pPr>
    </w:p>
    <w:p w14:paraId="089AC070" w14:textId="20C94A76" w:rsidR="002F42C8" w:rsidRPr="00CF040D" w:rsidRDefault="002F42C8" w:rsidP="002F42C8">
      <w:pPr>
        <w:shd w:val="clear" w:color="auto" w:fill="FFFFFF"/>
        <w:rPr>
          <w:ins w:id="2672" w:author="Doris Lee" w:date="2021-05-17T10:13:00Z"/>
          <w:rFonts w:eastAsia="Times New Roman"/>
          <w:color w:val="000000"/>
          <w:rPrChange w:id="2673" w:author="Doris Lee" w:date="2021-05-17T10:30:00Z">
            <w:rPr>
              <w:ins w:id="2674" w:author="Doris Lee" w:date="2021-05-17T10:13:00Z"/>
              <w:rFonts w:eastAsia="Times New Roman"/>
              <w:color w:val="000000"/>
              <w:sz w:val="24"/>
              <w:szCs w:val="24"/>
            </w:rPr>
          </w:rPrChange>
        </w:rPr>
      </w:pPr>
      <w:ins w:id="2675" w:author="Doris Lee" w:date="2021-05-17T10:13:00Z">
        <w:r w:rsidRPr="00CF040D">
          <w:rPr>
            <w:rFonts w:eastAsia="Times New Roman"/>
            <w:color w:val="000000"/>
            <w:rPrChange w:id="2676" w:author="Doris Lee" w:date="2021-05-17T10:30:00Z">
              <w:rPr>
                <w:rFonts w:eastAsia="Times New Roman"/>
                <w:color w:val="000000"/>
                <w:sz w:val="24"/>
                <w:szCs w:val="24"/>
              </w:rPr>
            </w:rPrChange>
          </w:rPr>
          <w:t>It is important to note deviations from the behavior mentioned above. Some vehicles never experience a notable rise in total cost</w:t>
        </w:r>
      </w:ins>
      <w:ins w:id="2677" w:author="Doris Lee" w:date="2021-05-17T11:13:00Z">
        <w:r w:rsidR="00C304EB">
          <w:rPr>
            <w:rFonts w:eastAsia="Times New Roman"/>
            <w:color w:val="000000"/>
          </w:rPr>
          <w:t xml:space="preserve">; </w:t>
        </w:r>
      </w:ins>
      <w:ins w:id="2678" w:author="Doris Lee" w:date="2021-05-17T10:13:00Z">
        <w:r w:rsidRPr="00CF040D">
          <w:rPr>
            <w:rFonts w:eastAsia="Times New Roman"/>
            <w:color w:val="000000"/>
            <w:rPrChange w:id="2679" w:author="Doris Lee" w:date="2021-05-17T10:30:00Z">
              <w:rPr>
                <w:rFonts w:eastAsia="Times New Roman"/>
                <w:color w:val="000000"/>
                <w:sz w:val="24"/>
                <w:szCs w:val="24"/>
              </w:rPr>
            </w:rPrChange>
          </w:rPr>
          <w:t>the Chevrolet Astro, the Chevrolet Express, and Supreme Candidate</w:t>
        </w:r>
      </w:ins>
      <w:ins w:id="2680" w:author="Gaunt, Michael" w:date="2021-05-17T15:09:00Z">
        <w:r w:rsidR="00045F02">
          <w:rPr>
            <w:rFonts w:eastAsia="Times New Roman"/>
            <w:color w:val="000000"/>
          </w:rPr>
          <w:t xml:space="preserve">’s total cost of operation falls </w:t>
        </w:r>
      </w:ins>
      <w:ins w:id="2681" w:author="Gaunt, Michael" w:date="2021-05-17T15:10:00Z">
        <w:r w:rsidR="00045F02">
          <w:rPr>
            <w:rFonts w:eastAsia="Times New Roman"/>
            <w:color w:val="000000"/>
          </w:rPr>
          <w:t xml:space="preserve">to their respective economic minimums and </w:t>
        </w:r>
      </w:ins>
      <w:ins w:id="2682" w:author="Gaunt, Michael" w:date="2021-05-17T15:15:00Z">
        <w:r w:rsidR="00A90B8A">
          <w:rPr>
            <w:rFonts w:eastAsia="Times New Roman"/>
            <w:color w:val="000000"/>
          </w:rPr>
          <w:t>never substantially increases</w:t>
        </w:r>
      </w:ins>
      <w:ins w:id="2683" w:author="Doris Lee" w:date="2021-05-17T10:13:00Z">
        <w:del w:id="2684" w:author="Gaunt, Michael" w:date="2021-05-17T15:09:00Z">
          <w:r w:rsidRPr="00CF040D" w:rsidDel="00045F02">
            <w:rPr>
              <w:rFonts w:eastAsia="Times New Roman"/>
              <w:color w:val="000000"/>
              <w:rPrChange w:id="2685" w:author="Doris Lee" w:date="2021-05-17T10:30:00Z">
                <w:rPr>
                  <w:rFonts w:eastAsia="Times New Roman"/>
                  <w:color w:val="000000"/>
                  <w:sz w:val="24"/>
                  <w:szCs w:val="24"/>
                </w:rPr>
              </w:rPrChange>
            </w:rPr>
            <w:delText>'s</w:delText>
          </w:r>
        </w:del>
        <w:del w:id="2686" w:author="Gaunt, Michael" w:date="2021-05-17T15:10:00Z">
          <w:r w:rsidRPr="00CF040D" w:rsidDel="00045F02">
            <w:rPr>
              <w:rFonts w:eastAsia="Times New Roman"/>
              <w:color w:val="000000"/>
              <w:rPrChange w:id="2687" w:author="Doris Lee" w:date="2021-05-17T10:30:00Z">
                <w:rPr>
                  <w:rFonts w:eastAsia="Times New Roman"/>
                  <w:color w:val="000000"/>
                  <w:sz w:val="24"/>
                  <w:szCs w:val="24"/>
                </w:rPr>
              </w:rPrChange>
            </w:rPr>
            <w:delText xml:space="preserve"> maintenance costs </w:delText>
          </w:r>
          <w:commentRangeStart w:id="2688"/>
          <w:r w:rsidRPr="00CF040D" w:rsidDel="00045F02">
            <w:rPr>
              <w:rFonts w:eastAsia="Times New Roman"/>
              <w:color w:val="000000"/>
              <w:rPrChange w:id="2689" w:author="Doris Lee" w:date="2021-05-17T10:30:00Z">
                <w:rPr>
                  <w:rFonts w:eastAsia="Times New Roman"/>
                  <w:color w:val="000000"/>
                  <w:sz w:val="24"/>
                  <w:szCs w:val="24"/>
                </w:rPr>
              </w:rPrChange>
            </w:rPr>
            <w:delText>never force their respective total costs of operation above their economic minimum</w:delText>
          </w:r>
        </w:del>
      </w:ins>
      <w:commentRangeEnd w:id="2688"/>
      <w:ins w:id="2690" w:author="Doris Lee" w:date="2021-05-17T11:14:00Z">
        <w:del w:id="2691" w:author="Gaunt, Michael" w:date="2021-05-17T15:10:00Z">
          <w:r w:rsidR="00194BFA" w:rsidDel="00045F02">
            <w:rPr>
              <w:rStyle w:val="CommentReference"/>
            </w:rPr>
            <w:commentReference w:id="2688"/>
          </w:r>
        </w:del>
      </w:ins>
      <w:ins w:id="2692" w:author="Doris Lee" w:date="2021-05-17T10:13:00Z">
        <w:r w:rsidRPr="00CF040D">
          <w:rPr>
            <w:rFonts w:eastAsia="Times New Roman"/>
            <w:color w:val="000000"/>
            <w:rPrChange w:id="2693" w:author="Doris Lee" w:date="2021-05-17T10:30:00Z">
              <w:rPr>
                <w:rFonts w:eastAsia="Times New Roman"/>
                <w:color w:val="000000"/>
                <w:sz w:val="24"/>
                <w:szCs w:val="24"/>
              </w:rPr>
            </w:rPrChange>
          </w:rPr>
          <w:t xml:space="preserve">. </w:t>
        </w:r>
      </w:ins>
      <w:ins w:id="2694" w:author="Gaunt, Michael" w:date="2021-05-17T15:11:00Z">
        <w:r w:rsidR="00045F02">
          <w:rPr>
            <w:rFonts w:eastAsia="Times New Roman"/>
            <w:color w:val="000000"/>
          </w:rPr>
          <w:t>It appears</w:t>
        </w:r>
      </w:ins>
      <w:ins w:id="2695" w:author="Gaunt, Michael" w:date="2021-05-17T15:15:00Z">
        <w:r w:rsidR="00A90B8A">
          <w:rPr>
            <w:rFonts w:eastAsia="Times New Roman"/>
            <w:color w:val="000000"/>
          </w:rPr>
          <w:t xml:space="preserve"> </w:t>
        </w:r>
      </w:ins>
      <w:ins w:id="2696" w:author="Gaunt, Michael" w:date="2021-05-17T15:16:00Z">
        <w:r w:rsidR="00A90B8A">
          <w:rPr>
            <w:rFonts w:eastAsia="Times New Roman"/>
            <w:color w:val="000000"/>
          </w:rPr>
          <w:t xml:space="preserve">that </w:t>
        </w:r>
      </w:ins>
      <w:ins w:id="2697" w:author="Gaunt, Michael" w:date="2021-05-17T15:31:00Z">
        <w:r w:rsidR="0028663E">
          <w:rPr>
            <w:rFonts w:eastAsia="Times New Roman"/>
            <w:color w:val="000000"/>
          </w:rPr>
          <w:t xml:space="preserve">rising </w:t>
        </w:r>
      </w:ins>
      <w:ins w:id="2698" w:author="Gaunt, Michael" w:date="2021-05-17T15:32:00Z">
        <w:r w:rsidR="0028663E">
          <w:rPr>
            <w:rFonts w:eastAsia="Times New Roman"/>
            <w:color w:val="000000"/>
          </w:rPr>
          <w:t xml:space="preserve">maintenance costs in the larger mileage ranges are </w:t>
        </w:r>
      </w:ins>
      <w:ins w:id="2699" w:author="Gaunt, Michael" w:date="2021-05-17T15:15:00Z">
        <w:r w:rsidR="00A90B8A">
          <w:rPr>
            <w:rFonts w:eastAsia="Times New Roman"/>
            <w:color w:val="000000"/>
          </w:rPr>
          <w:t xml:space="preserve">not a </w:t>
        </w:r>
      </w:ins>
      <w:ins w:id="2700" w:author="Gaunt, Michael" w:date="2021-05-17T15:17:00Z">
        <w:r w:rsidR="00A90B8A">
          <w:rPr>
            <w:rFonts w:eastAsia="Times New Roman"/>
            <w:color w:val="000000"/>
          </w:rPr>
          <w:t>factor when determining when these vehicles should be replaced.</w:t>
        </w:r>
      </w:ins>
      <w:ins w:id="2701" w:author="Gaunt, Michael" w:date="2021-05-17T15:15:00Z">
        <w:r w:rsidR="00A90B8A">
          <w:rPr>
            <w:rFonts w:eastAsia="Times New Roman"/>
            <w:color w:val="000000"/>
          </w:rPr>
          <w:t xml:space="preserve"> </w:t>
        </w:r>
      </w:ins>
      <w:commentRangeStart w:id="2702"/>
      <w:ins w:id="2703" w:author="Doris Lee" w:date="2021-05-17T10:13:00Z">
        <w:del w:id="2704" w:author="Gaunt, Michael" w:date="2021-05-17T15:11:00Z">
          <w:r w:rsidRPr="00CF040D" w:rsidDel="00045F02">
            <w:rPr>
              <w:rFonts w:eastAsia="Times New Roman"/>
              <w:color w:val="000000"/>
              <w:rPrChange w:id="2705" w:author="Doris Lee" w:date="2021-05-17T10:30:00Z">
                <w:rPr>
                  <w:rFonts w:eastAsia="Times New Roman"/>
                  <w:color w:val="000000"/>
                  <w:sz w:val="24"/>
                  <w:szCs w:val="24"/>
                </w:rPr>
              </w:rPrChange>
            </w:rPr>
            <w:delText xml:space="preserve">This analysis indicates that given these </w:delText>
          </w:r>
        </w:del>
        <w:del w:id="2706" w:author="Gaunt, Michael" w:date="2021-05-17T15:17:00Z">
          <w:r w:rsidRPr="00CF040D" w:rsidDel="00A90B8A">
            <w:rPr>
              <w:rFonts w:eastAsia="Times New Roman"/>
              <w:color w:val="000000"/>
              <w:rPrChange w:id="2707" w:author="Doris Lee" w:date="2021-05-17T10:30:00Z">
                <w:rPr>
                  <w:rFonts w:eastAsia="Times New Roman"/>
                  <w:color w:val="000000"/>
                  <w:sz w:val="24"/>
                  <w:szCs w:val="24"/>
                </w:rPr>
              </w:rPrChange>
            </w:rPr>
            <w:delText xml:space="preserve">vehicles </w:delText>
          </w:r>
        </w:del>
        <w:del w:id="2708" w:author="Gaunt, Michael" w:date="2021-05-17T15:12:00Z">
          <w:r w:rsidRPr="00CF040D" w:rsidDel="00045F02">
            <w:rPr>
              <w:rFonts w:eastAsia="Times New Roman"/>
              <w:color w:val="000000"/>
              <w:rPrChange w:id="2709" w:author="Doris Lee" w:date="2021-05-17T10:30:00Z">
                <w:rPr>
                  <w:rFonts w:eastAsia="Times New Roman"/>
                  <w:color w:val="000000"/>
                  <w:sz w:val="24"/>
                  <w:szCs w:val="24"/>
                </w:rPr>
              </w:rPrChange>
            </w:rPr>
            <w:delText>can be operated</w:delText>
          </w:r>
        </w:del>
        <w:del w:id="2710" w:author="Gaunt, Michael" w:date="2021-05-17T15:17:00Z">
          <w:r w:rsidRPr="00CF040D" w:rsidDel="00A90B8A">
            <w:rPr>
              <w:rFonts w:eastAsia="Times New Roman"/>
              <w:color w:val="000000"/>
              <w:rPrChange w:id="2711" w:author="Doris Lee" w:date="2021-05-17T10:30:00Z">
                <w:rPr>
                  <w:rFonts w:eastAsia="Times New Roman"/>
                  <w:color w:val="000000"/>
                  <w:sz w:val="24"/>
                  <w:szCs w:val="24"/>
                </w:rPr>
              </w:rPrChange>
            </w:rPr>
            <w:delText xml:space="preserve"> </w:delText>
          </w:r>
        </w:del>
        <w:del w:id="2712" w:author="Gaunt, Michael" w:date="2021-05-17T15:12:00Z">
          <w:r w:rsidRPr="00CF040D" w:rsidDel="00045F02">
            <w:rPr>
              <w:rFonts w:eastAsia="Times New Roman"/>
              <w:color w:val="000000"/>
              <w:rPrChange w:id="2713" w:author="Doris Lee" w:date="2021-05-17T10:30:00Z">
                <w:rPr>
                  <w:rFonts w:eastAsia="Times New Roman"/>
                  <w:color w:val="000000"/>
                  <w:sz w:val="24"/>
                  <w:szCs w:val="24"/>
                </w:rPr>
              </w:rPrChange>
            </w:rPr>
            <w:delText>for the entirety of their operational lifetime without</w:delText>
          </w:r>
        </w:del>
        <w:del w:id="2714" w:author="Gaunt, Michael" w:date="2021-05-17T15:13:00Z">
          <w:r w:rsidRPr="00CF040D" w:rsidDel="00045F02">
            <w:rPr>
              <w:rFonts w:eastAsia="Times New Roman"/>
              <w:color w:val="000000"/>
              <w:rPrChange w:id="2715" w:author="Doris Lee" w:date="2021-05-17T10:30:00Z">
                <w:rPr>
                  <w:rFonts w:eastAsia="Times New Roman"/>
                  <w:color w:val="000000"/>
                  <w:sz w:val="24"/>
                  <w:szCs w:val="24"/>
                </w:rPr>
              </w:rPrChange>
            </w:rPr>
            <w:delText xml:space="preserve"> experiencing an increase of total operational costs given their respective corrective costs.</w:delText>
          </w:r>
        </w:del>
        <w:del w:id="2716" w:author="Gaunt, Michael" w:date="2021-05-17T15:17:00Z">
          <w:r w:rsidRPr="00CF040D" w:rsidDel="00A90B8A">
            <w:rPr>
              <w:rFonts w:eastAsia="Times New Roman"/>
              <w:color w:val="000000"/>
              <w:rPrChange w:id="2717" w:author="Doris Lee" w:date="2021-05-17T10:30:00Z">
                <w:rPr>
                  <w:rFonts w:eastAsia="Times New Roman"/>
                  <w:color w:val="000000"/>
                  <w:sz w:val="24"/>
                  <w:szCs w:val="24"/>
                </w:rPr>
              </w:rPrChange>
            </w:rPr>
            <w:delText xml:space="preserve"> </w:delText>
          </w:r>
        </w:del>
      </w:ins>
      <w:commentRangeEnd w:id="2702"/>
      <w:del w:id="2718" w:author="Gaunt, Michael" w:date="2021-05-17T15:17:00Z">
        <w:r w:rsidR="002B60CF" w:rsidDel="00A90B8A">
          <w:rPr>
            <w:rStyle w:val="CommentReference"/>
          </w:rPr>
          <w:commentReference w:id="2702"/>
        </w:r>
      </w:del>
      <w:ins w:id="2719" w:author="Doris Lee" w:date="2021-05-17T10:13:00Z">
        <w:r w:rsidRPr="00CF040D">
          <w:rPr>
            <w:rFonts w:eastAsia="Times New Roman"/>
            <w:color w:val="000000"/>
            <w:rPrChange w:id="2720" w:author="Doris Lee" w:date="2021-05-17T10:30:00Z">
              <w:rPr>
                <w:rFonts w:eastAsia="Times New Roman"/>
                <w:color w:val="000000"/>
                <w:sz w:val="24"/>
                <w:szCs w:val="24"/>
              </w:rPr>
            </w:rPrChange>
          </w:rPr>
          <w:t xml:space="preserve">In addition, the Goshen Pacer II and </w:t>
        </w:r>
        <w:proofErr w:type="spellStart"/>
        <w:r w:rsidRPr="00CF040D">
          <w:rPr>
            <w:rFonts w:eastAsia="Times New Roman"/>
            <w:color w:val="000000"/>
            <w:rPrChange w:id="2721" w:author="Doris Lee" w:date="2021-05-17T10:30:00Z">
              <w:rPr>
                <w:rFonts w:eastAsia="Times New Roman"/>
                <w:color w:val="000000"/>
                <w:sz w:val="24"/>
                <w:szCs w:val="24"/>
              </w:rPr>
            </w:rPrChange>
          </w:rPr>
          <w:t>Star</w:t>
        </w:r>
      </w:ins>
      <w:ins w:id="2722" w:author="Doris Lee" w:date="2021-05-17T10:52:00Z">
        <w:r w:rsidR="008E6A78">
          <w:rPr>
            <w:rFonts w:eastAsia="Times New Roman"/>
            <w:color w:val="000000"/>
          </w:rPr>
          <w:t>T</w:t>
        </w:r>
      </w:ins>
      <w:ins w:id="2723" w:author="Doris Lee" w:date="2021-05-17T10:13:00Z">
        <w:r w:rsidRPr="00CF040D">
          <w:rPr>
            <w:rFonts w:eastAsia="Times New Roman"/>
            <w:color w:val="000000"/>
            <w:rPrChange w:id="2724" w:author="Doris Lee" w:date="2021-05-17T10:30:00Z">
              <w:rPr>
                <w:rFonts w:eastAsia="Times New Roman"/>
                <w:color w:val="000000"/>
                <w:sz w:val="24"/>
                <w:szCs w:val="24"/>
              </w:rPr>
            </w:rPrChange>
          </w:rPr>
          <w:t>rans</w:t>
        </w:r>
        <w:proofErr w:type="spellEnd"/>
        <w:r w:rsidRPr="00CF040D">
          <w:rPr>
            <w:rFonts w:eastAsia="Times New Roman"/>
            <w:color w:val="000000"/>
            <w:rPrChange w:id="2725" w:author="Doris Lee" w:date="2021-05-17T10:30:00Z">
              <w:rPr>
                <w:rFonts w:eastAsia="Times New Roman"/>
                <w:color w:val="000000"/>
                <w:sz w:val="24"/>
                <w:szCs w:val="24"/>
              </w:rPr>
            </w:rPrChange>
          </w:rPr>
          <w:t xml:space="preserve"> Senator II appear to be operating </w:t>
        </w:r>
        <w:commentRangeStart w:id="2726"/>
        <w:del w:id="2727" w:author="Gaunt, Michael" w:date="2021-05-17T15:14:00Z">
          <w:r w:rsidRPr="00CF040D" w:rsidDel="00045F02">
            <w:rPr>
              <w:rFonts w:eastAsia="Times New Roman"/>
              <w:color w:val="000000"/>
              <w:rPrChange w:id="2728" w:author="Doris Lee" w:date="2021-05-17T10:30:00Z">
                <w:rPr>
                  <w:rFonts w:eastAsia="Times New Roman"/>
                  <w:color w:val="000000"/>
                  <w:sz w:val="24"/>
                  <w:szCs w:val="24"/>
                </w:rPr>
              </w:rPrChange>
            </w:rPr>
            <w:delText>out</w:delText>
          </w:r>
        </w:del>
      </w:ins>
      <w:commentRangeEnd w:id="2726"/>
      <w:ins w:id="2729" w:author="Doris Lee" w:date="2021-05-17T11:14:00Z">
        <w:del w:id="2730" w:author="Gaunt, Michael" w:date="2021-05-17T15:14:00Z">
          <w:r w:rsidR="00194BFA" w:rsidDel="00045F02">
            <w:rPr>
              <w:rStyle w:val="CommentReference"/>
            </w:rPr>
            <w:commentReference w:id="2726"/>
          </w:r>
        </w:del>
      </w:ins>
      <w:ins w:id="2731" w:author="Gaunt, Michael" w:date="2021-05-17T15:14:00Z">
        <w:r w:rsidR="00045F02">
          <w:rPr>
            <w:rFonts w:eastAsia="Times New Roman"/>
            <w:color w:val="000000"/>
          </w:rPr>
          <w:t>at</w:t>
        </w:r>
      </w:ins>
      <w:ins w:id="2732" w:author="Doris Lee" w:date="2021-05-17T10:13:00Z">
        <w:r w:rsidRPr="00CF040D">
          <w:rPr>
            <w:rFonts w:eastAsia="Times New Roman"/>
            <w:color w:val="000000"/>
            <w:rPrChange w:id="2733" w:author="Doris Lee" w:date="2021-05-17T10:30:00Z">
              <w:rPr>
                <w:rFonts w:eastAsia="Times New Roman"/>
                <w:color w:val="000000"/>
                <w:sz w:val="24"/>
                <w:szCs w:val="24"/>
              </w:rPr>
            </w:rPrChange>
          </w:rPr>
          <w:t xml:space="preserve"> their economic minimum; however, there </w:t>
        </w:r>
        <w:del w:id="2734" w:author="Gaunt, Michael" w:date="2021-05-17T15:32:00Z">
          <w:r w:rsidRPr="00CF040D" w:rsidDel="0028663E">
            <w:rPr>
              <w:rFonts w:eastAsia="Times New Roman"/>
              <w:color w:val="000000"/>
              <w:rPrChange w:id="2735" w:author="Doris Lee" w:date="2021-05-17T10:30:00Z">
                <w:rPr>
                  <w:rFonts w:eastAsia="Times New Roman"/>
                  <w:color w:val="000000"/>
                  <w:sz w:val="24"/>
                  <w:szCs w:val="24"/>
                </w:rPr>
              </w:rPrChange>
            </w:rPr>
            <w:delText>does</w:delText>
          </w:r>
        </w:del>
      </w:ins>
      <w:ins w:id="2736" w:author="Gaunt, Michael" w:date="2021-05-17T15:32:00Z">
        <w:r w:rsidR="0028663E">
          <w:rPr>
            <w:rFonts w:eastAsia="Times New Roman"/>
            <w:color w:val="000000"/>
          </w:rPr>
          <w:t>is</w:t>
        </w:r>
      </w:ins>
      <w:ins w:id="2737" w:author="Doris Lee" w:date="2021-05-17T10:13:00Z">
        <w:r w:rsidRPr="00CF040D">
          <w:rPr>
            <w:rFonts w:eastAsia="Times New Roman"/>
            <w:color w:val="000000"/>
            <w:rPrChange w:id="2738" w:author="Doris Lee" w:date="2021-05-17T10:30:00Z">
              <w:rPr>
                <w:rFonts w:eastAsia="Times New Roman"/>
                <w:color w:val="000000"/>
                <w:sz w:val="24"/>
                <w:szCs w:val="24"/>
              </w:rPr>
            </w:rPrChange>
          </w:rPr>
          <w:t xml:space="preserve"> not enough data to conclude if this trend will continue or if total cost</w:t>
        </w:r>
      </w:ins>
      <w:ins w:id="2739" w:author="Gaunt, Michael" w:date="2021-05-17T15:32:00Z">
        <w:r w:rsidR="0028663E">
          <w:rPr>
            <w:rFonts w:eastAsia="Times New Roman"/>
            <w:color w:val="000000"/>
          </w:rPr>
          <w:t xml:space="preserve"> of ownership </w:t>
        </w:r>
      </w:ins>
      <w:ins w:id="2740" w:author="Doris Lee" w:date="2021-05-17T10:13:00Z">
        <w:del w:id="2741" w:author="Gaunt, Michael" w:date="2021-05-17T15:32:00Z">
          <w:r w:rsidRPr="00CF040D" w:rsidDel="0028663E">
            <w:rPr>
              <w:rFonts w:eastAsia="Times New Roman"/>
              <w:color w:val="000000"/>
              <w:rPrChange w:id="2742" w:author="Doris Lee" w:date="2021-05-17T10:30:00Z">
                <w:rPr>
                  <w:rFonts w:eastAsia="Times New Roman"/>
                  <w:color w:val="000000"/>
                  <w:sz w:val="24"/>
                  <w:szCs w:val="24"/>
                </w:rPr>
              </w:rPrChange>
            </w:rPr>
            <w:delText xml:space="preserve">s </w:delText>
          </w:r>
        </w:del>
        <w:r w:rsidRPr="00CF040D">
          <w:rPr>
            <w:rFonts w:eastAsia="Times New Roman"/>
            <w:color w:val="000000"/>
            <w:rPrChange w:id="2743" w:author="Doris Lee" w:date="2021-05-17T10:30:00Z">
              <w:rPr>
                <w:rFonts w:eastAsia="Times New Roman"/>
                <w:color w:val="000000"/>
                <w:sz w:val="24"/>
                <w:szCs w:val="24"/>
              </w:rPr>
            </w:rPrChange>
          </w:rPr>
          <w:t xml:space="preserve">will </w:t>
        </w:r>
        <w:del w:id="2744" w:author="Gaunt, Michael" w:date="2021-05-17T15:32:00Z">
          <w:r w:rsidRPr="00CF040D" w:rsidDel="0028663E">
            <w:rPr>
              <w:rFonts w:eastAsia="Times New Roman"/>
              <w:color w:val="000000"/>
              <w:rPrChange w:id="2745" w:author="Doris Lee" w:date="2021-05-17T10:30:00Z">
                <w:rPr>
                  <w:rFonts w:eastAsia="Times New Roman"/>
                  <w:color w:val="000000"/>
                  <w:sz w:val="24"/>
                  <w:szCs w:val="24"/>
                </w:rPr>
              </w:rPrChange>
            </w:rPr>
            <w:delText xml:space="preserve">eventually </w:delText>
          </w:r>
        </w:del>
        <w:r w:rsidRPr="00CF040D">
          <w:rPr>
            <w:rFonts w:eastAsia="Times New Roman"/>
            <w:color w:val="000000"/>
            <w:rPrChange w:id="2746" w:author="Doris Lee" w:date="2021-05-17T10:30:00Z">
              <w:rPr>
                <w:rFonts w:eastAsia="Times New Roman"/>
                <w:color w:val="000000"/>
                <w:sz w:val="24"/>
                <w:szCs w:val="24"/>
              </w:rPr>
            </w:rPrChange>
          </w:rPr>
          <w:t>rise.</w:t>
        </w:r>
      </w:ins>
    </w:p>
    <w:p w14:paraId="04EEA549" w14:textId="77777777" w:rsidR="002F42C8" w:rsidRPr="000257D4" w:rsidRDefault="002F42C8">
      <w:pPr>
        <w:rPr>
          <w:ins w:id="2747" w:author="Doris Lee" w:date="2021-05-17T10:11:00Z"/>
          <w:highlight w:val="yellow"/>
        </w:rPr>
      </w:pPr>
    </w:p>
    <w:p w14:paraId="66000FD7" w14:textId="5487B334" w:rsidR="000257D4" w:rsidDel="00C97C34" w:rsidRDefault="0035567E" w:rsidP="0035567E">
      <w:pPr>
        <w:pStyle w:val="Caption"/>
        <w:jc w:val="center"/>
        <w:rPr>
          <w:ins w:id="2748" w:author="Doris Lee" w:date="2021-05-17T10:12:00Z"/>
          <w:moveFrom w:id="2749" w:author="Gaunt, Michael" w:date="2021-05-17T15:34:00Z"/>
        </w:rPr>
      </w:pPr>
      <w:moveFromRangeStart w:id="2750" w:author="Gaunt, Michael" w:date="2021-05-17T15:34:00Z" w:name="move72158104"/>
      <w:moveFrom w:id="2751" w:author="Gaunt, Michael" w:date="2021-05-17T15:34:00Z">
        <w:ins w:id="2752" w:author="Doris Lee" w:date="2021-05-17T10:12:00Z">
          <w:r w:rsidDel="00C97C34">
            <w:t xml:space="preserve">Figure </w:t>
          </w:r>
          <w:r w:rsidDel="00C97C34">
            <w:fldChar w:fldCharType="begin"/>
          </w:r>
          <w:r w:rsidDel="00C97C34">
            <w:instrText xml:space="preserve"> STYLEREF 1 \s </w:instrText>
          </w:r>
        </w:ins>
        <w:r w:rsidDel="00C97C34">
          <w:fldChar w:fldCharType="separate"/>
        </w:r>
        <w:r w:rsidDel="00C97C34">
          <w:rPr>
            <w:noProof/>
          </w:rPr>
          <w:t>3</w:t>
        </w:r>
        <w:ins w:id="2753" w:author="Doris Lee" w:date="2021-05-17T10:12:00Z">
          <w:r w:rsidDel="00C97C34">
            <w:fldChar w:fldCharType="end"/>
          </w:r>
          <w:r w:rsidDel="00C97C34">
            <w:noBreakHyphen/>
          </w:r>
          <w:r w:rsidDel="00C97C34">
            <w:fldChar w:fldCharType="begin"/>
          </w:r>
          <w:r w:rsidDel="00C97C34">
            <w:instrText xml:space="preserve"> SEQ Figure \* ARABIC \s 1 </w:instrText>
          </w:r>
        </w:ins>
        <w:r w:rsidDel="00C97C34">
          <w:fldChar w:fldCharType="separate"/>
        </w:r>
        <w:ins w:id="2754" w:author="Doris Lee" w:date="2021-05-17T10:12:00Z">
          <w:r w:rsidDel="00C97C34">
            <w:rPr>
              <w:noProof/>
            </w:rPr>
            <w:t>17</w:t>
          </w:r>
          <w:r w:rsidDel="00C97C34">
            <w:fldChar w:fldCharType="end"/>
          </w:r>
          <w:r w:rsidDel="00C97C34">
            <w:t>: XX</w:t>
          </w:r>
        </w:ins>
      </w:moveFrom>
    </w:p>
    <w:p w14:paraId="14BDB42E" w14:textId="70D148D0" w:rsidR="008A2B34" w:rsidDel="007C1F62" w:rsidRDefault="0035567E">
      <w:pPr>
        <w:rPr>
          <w:ins w:id="2755" w:author="Gaunt, Michael" w:date="2021-05-12T13:05:00Z"/>
          <w:del w:id="2756" w:author="Doris Lee" w:date="2021-05-17T10:09:00Z"/>
          <w:highlight w:val="yellow"/>
        </w:rPr>
      </w:pPr>
      <w:commentRangeStart w:id="2757"/>
      <w:moveFrom w:id="2758" w:author="Gaunt, Michael" w:date="2021-05-17T15:34:00Z">
        <w:ins w:id="2759" w:author="Doris Lee" w:date="2021-05-17T10:12:00Z">
          <w:r w:rsidDel="00C97C34">
            <w:rPr>
              <w:rFonts w:eastAsia="Times New Roman"/>
              <w:noProof/>
              <w:color w:val="000000"/>
              <w:sz w:val="24"/>
              <w:szCs w:val="24"/>
            </w:rPr>
            <w:drawing>
              <wp:inline distT="0" distB="0" distL="0" distR="0" wp14:anchorId="41E648C7" wp14:editId="54B27770">
                <wp:extent cx="5025224" cy="7537837"/>
                <wp:effectExtent l="0" t="0" r="4445"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r:link="rId55">
                          <a:extLst>
                            <a:ext uri="{28A0092B-C50C-407E-A947-70E740481C1C}">
                              <a14:useLocalDpi xmlns:a14="http://schemas.microsoft.com/office/drawing/2010/main" val="0"/>
                            </a:ext>
                          </a:extLst>
                        </a:blip>
                        <a:srcRect/>
                        <a:stretch>
                          <a:fillRect/>
                        </a:stretch>
                      </pic:blipFill>
                      <pic:spPr bwMode="auto">
                        <a:xfrm>
                          <a:off x="0" y="0"/>
                          <a:ext cx="5029024" cy="7543538"/>
                        </a:xfrm>
                        <a:prstGeom prst="rect">
                          <a:avLst/>
                        </a:prstGeom>
                        <a:noFill/>
                        <a:ln>
                          <a:noFill/>
                        </a:ln>
                      </pic:spPr>
                    </pic:pic>
                  </a:graphicData>
                </a:graphic>
              </wp:inline>
            </w:drawing>
          </w:r>
        </w:ins>
        <w:commentRangeEnd w:id="2757"/>
        <w:r w:rsidR="008E6770" w:rsidDel="00C97C34">
          <w:rPr>
            <w:rStyle w:val="CommentReference"/>
          </w:rPr>
          <w:commentReference w:id="2757"/>
        </w:r>
      </w:moveFrom>
      <w:moveFromRangeEnd w:id="2750"/>
      <w:ins w:id="2760" w:author="Gaunt, Michael" w:date="2021-05-10T10:27:00Z">
        <w:del w:id="2761" w:author="Doris Lee" w:date="2021-05-17T10:09:00Z">
          <w:r w:rsidR="00A70204" w:rsidRPr="00CF2F14" w:rsidDel="007C1F62">
            <w:rPr>
              <w:highlight w:val="yellow"/>
              <w:rPrChange w:id="2762" w:author="Gaunt, Michael" w:date="2021-05-10T14:21:00Z">
                <w:rPr/>
              </w:rPrChange>
            </w:rPr>
            <w:delText>It should be noted that</w:delText>
          </w:r>
        </w:del>
      </w:ins>
      <w:ins w:id="2763" w:author="Gaunt, Michael" w:date="2021-05-12T08:58:00Z">
        <w:del w:id="2764" w:author="Doris Lee" w:date="2021-05-17T10:09:00Z">
          <w:r w:rsidR="00F1292C" w:rsidDel="007C1F62">
            <w:rPr>
              <w:highlight w:val="yellow"/>
            </w:rPr>
            <w:delText xml:space="preserve"> </w:delText>
          </w:r>
        </w:del>
      </w:ins>
      <w:ins w:id="2765" w:author="Gaunt, Michael" w:date="2021-05-10T10:27:00Z">
        <w:del w:id="2766" w:author="Doris Lee" w:date="2021-05-17T10:09:00Z">
          <w:r w:rsidR="00A70204" w:rsidRPr="00CF2F14" w:rsidDel="007C1F62">
            <w:rPr>
              <w:highlight w:val="yellow"/>
              <w:rPrChange w:id="2767" w:author="Gaunt, Michael" w:date="2021-05-10T14:21:00Z">
                <w:rPr/>
              </w:rPrChange>
            </w:rPr>
            <w:delText xml:space="preserve">some vehicle </w:delText>
          </w:r>
        </w:del>
      </w:ins>
      <w:ins w:id="2768" w:author="Gaunt, Michael" w:date="2021-05-10T10:28:00Z">
        <w:del w:id="2769" w:author="Doris Lee" w:date="2021-05-17T10:09:00Z">
          <w:r w:rsidR="00A70204" w:rsidRPr="00CF2F14" w:rsidDel="007C1F62">
            <w:rPr>
              <w:highlight w:val="yellow"/>
              <w:rPrChange w:id="2770" w:author="Gaunt, Michael" w:date="2021-05-10T14:21:00Z">
                <w:rPr/>
              </w:rPrChange>
            </w:rPr>
            <w:delText>types – the Ameri</w:delText>
          </w:r>
        </w:del>
        <w:del w:id="2771" w:author="Doris Lee" w:date="2021-05-12T17:07:00Z">
          <w:r w:rsidR="00A70204" w:rsidRPr="00CF2F14" w:rsidDel="00AE4CB8">
            <w:rPr>
              <w:highlight w:val="yellow"/>
              <w:rPrChange w:id="2772" w:author="Gaunt, Michael" w:date="2021-05-10T14:21:00Z">
                <w:rPr/>
              </w:rPrChange>
            </w:rPr>
            <w:delText>v</w:delText>
          </w:r>
        </w:del>
        <w:del w:id="2773" w:author="Doris Lee" w:date="2021-05-17T10:09:00Z">
          <w:r w:rsidR="00A70204" w:rsidRPr="00CF2F14" w:rsidDel="007C1F62">
            <w:rPr>
              <w:highlight w:val="yellow"/>
              <w:rPrChange w:id="2774" w:author="Gaunt, Michael" w:date="2021-05-10T14:21:00Z">
                <w:rPr/>
              </w:rPrChange>
            </w:rPr>
            <w:delText xml:space="preserve">an Uplander, the Supreme </w:delText>
          </w:r>
        </w:del>
      </w:ins>
      <w:ins w:id="2775" w:author="Gaunt, Michael" w:date="2021-05-10T10:29:00Z">
        <w:del w:id="2776" w:author="Doris Lee" w:date="2021-05-17T10:09:00Z">
          <w:r w:rsidR="00A70204" w:rsidRPr="00CF2F14" w:rsidDel="007C1F62">
            <w:rPr>
              <w:highlight w:val="yellow"/>
              <w:rPrChange w:id="2777" w:author="Gaunt, Michael" w:date="2021-05-10T14:21:00Z">
                <w:rPr/>
              </w:rPrChange>
            </w:rPr>
            <w:delText>Candidate</w:delText>
          </w:r>
        </w:del>
      </w:ins>
      <w:ins w:id="2778" w:author="Gaunt, Michael" w:date="2021-05-10T10:28:00Z">
        <w:del w:id="2779" w:author="Doris Lee" w:date="2021-05-17T10:09:00Z">
          <w:r w:rsidR="00A70204" w:rsidRPr="00CF2F14" w:rsidDel="007C1F62">
            <w:rPr>
              <w:highlight w:val="yellow"/>
              <w:rPrChange w:id="2780" w:author="Gaunt, Michael" w:date="2021-05-10T14:21:00Z">
                <w:rPr/>
              </w:rPrChange>
            </w:rPr>
            <w:delText xml:space="preserve">, and Supreme Senator – </w:delText>
          </w:r>
        </w:del>
        <w:del w:id="2781" w:author="Doris Lee" w:date="2021-05-12T17:18:00Z">
          <w:r w:rsidR="00A70204" w:rsidRPr="00CF2F14" w:rsidDel="005F0030">
            <w:rPr>
              <w:highlight w:val="yellow"/>
              <w:rPrChange w:id="2782" w:author="Gaunt, Michael" w:date="2021-05-10T14:21:00Z">
                <w:rPr/>
              </w:rPrChange>
            </w:rPr>
            <w:delText xml:space="preserve">do see a </w:delText>
          </w:r>
        </w:del>
        <w:del w:id="2783" w:author="Doris Lee" w:date="2021-05-17T10:09:00Z">
          <w:r w:rsidR="00A70204" w:rsidRPr="00CF2F14" w:rsidDel="007C1F62">
            <w:rPr>
              <w:highlight w:val="yellow"/>
              <w:rPrChange w:id="2784" w:author="Gaunt, Michael" w:date="2021-05-10T14:21:00Z">
                <w:rPr/>
              </w:rPrChange>
            </w:rPr>
            <w:delText xml:space="preserve">drastic increase </w:delText>
          </w:r>
        </w:del>
      </w:ins>
      <w:ins w:id="2785" w:author="Gaunt, Michael" w:date="2021-05-10T10:29:00Z">
        <w:del w:id="2786" w:author="Doris Lee" w:date="2021-05-17T10:09:00Z">
          <w:r w:rsidR="00A70204" w:rsidRPr="00CF2F14" w:rsidDel="007C1F62">
            <w:rPr>
              <w:highlight w:val="yellow"/>
              <w:rPrChange w:id="2787" w:author="Gaunt, Michael" w:date="2021-05-10T14:21:00Z">
                <w:rPr/>
              </w:rPrChange>
            </w:rPr>
            <w:delText xml:space="preserve">in both corrective and total costs in </w:delText>
          </w:r>
        </w:del>
      </w:ins>
      <w:ins w:id="2788" w:author="Gaunt, Michael" w:date="2021-05-10T10:30:00Z">
        <w:del w:id="2789" w:author="Doris Lee" w:date="2021-05-17T10:09:00Z">
          <w:r w:rsidR="009D2610" w:rsidRPr="00CF2F14" w:rsidDel="007C1F62">
            <w:rPr>
              <w:highlight w:val="yellow"/>
              <w:rPrChange w:id="2790" w:author="Gaunt, Michael" w:date="2021-05-10T14:21:00Z">
                <w:rPr/>
              </w:rPrChange>
            </w:rPr>
            <w:delText xml:space="preserve">their highest mileage </w:delText>
          </w:r>
        </w:del>
      </w:ins>
      <w:ins w:id="2791" w:author="Gaunt, Michael" w:date="2021-05-12T13:02:00Z">
        <w:del w:id="2792" w:author="Doris Lee" w:date="2021-05-17T10:09:00Z">
          <w:r w:rsidR="008A2B34" w:rsidDel="007C1F62">
            <w:rPr>
              <w:highlight w:val="yellow"/>
            </w:rPr>
            <w:delText>bins</w:delText>
          </w:r>
        </w:del>
      </w:ins>
      <w:ins w:id="2793" w:author="Gaunt, Michael" w:date="2021-05-10T10:30:00Z">
        <w:del w:id="2794" w:author="Doris Lee" w:date="2021-05-17T10:09:00Z">
          <w:r w:rsidR="009D2610" w:rsidRPr="00CF2F14" w:rsidDel="007C1F62">
            <w:rPr>
              <w:highlight w:val="yellow"/>
              <w:rPrChange w:id="2795" w:author="Gaunt, Michael" w:date="2021-05-10T14:21:00Z">
                <w:rPr/>
              </w:rPrChange>
            </w:rPr>
            <w:delText xml:space="preserve">. </w:delText>
          </w:r>
        </w:del>
      </w:ins>
      <w:ins w:id="2796" w:author="Gaunt, Michael" w:date="2021-05-12T13:17:00Z">
        <w:del w:id="2797" w:author="Doris Lee" w:date="2021-05-17T10:09:00Z">
          <w:r w:rsidR="007C5D5F" w:rsidDel="007C1F62">
            <w:rPr>
              <w:highlight w:val="yellow"/>
            </w:rPr>
            <w:delText>These</w:delText>
          </w:r>
        </w:del>
      </w:ins>
      <w:ins w:id="2798" w:author="Gaunt, Michael" w:date="2021-05-10T10:30:00Z">
        <w:del w:id="2799" w:author="Doris Lee" w:date="2021-05-17T10:09:00Z">
          <w:r w:rsidR="009D2610" w:rsidRPr="00CF2F14" w:rsidDel="007C1F62">
            <w:rPr>
              <w:highlight w:val="yellow"/>
              <w:rPrChange w:id="2800" w:author="Gaunt, Michael" w:date="2021-05-10T14:21:00Z">
                <w:rPr/>
              </w:rPrChange>
            </w:rPr>
            <w:delText xml:space="preserve"> increases </w:delText>
          </w:r>
        </w:del>
      </w:ins>
      <w:ins w:id="2801" w:author="Gaunt, Michael" w:date="2021-05-10T10:33:00Z">
        <w:del w:id="2802" w:author="Doris Lee" w:date="2021-05-17T10:09:00Z">
          <w:r w:rsidR="009D2610" w:rsidRPr="00CF2F14" w:rsidDel="007C1F62">
            <w:rPr>
              <w:highlight w:val="yellow"/>
              <w:rPrChange w:id="2803" w:author="Gaunt, Michael" w:date="2021-05-10T14:21:00Z">
                <w:rPr/>
              </w:rPrChange>
            </w:rPr>
            <w:delText xml:space="preserve">are the result of </w:delText>
          </w:r>
        </w:del>
      </w:ins>
      <w:ins w:id="2804" w:author="Gaunt, Michael" w:date="2021-05-12T13:16:00Z">
        <w:del w:id="2805" w:author="Doris Lee" w:date="2021-05-17T10:09:00Z">
          <w:r w:rsidR="007C5D5F" w:rsidDel="007C1F62">
            <w:rPr>
              <w:highlight w:val="yellow"/>
            </w:rPr>
            <w:delText>smaller</w:delText>
          </w:r>
        </w:del>
      </w:ins>
      <w:ins w:id="2806" w:author="Gaunt, Michael" w:date="2021-05-10T10:33:00Z">
        <w:del w:id="2807" w:author="Doris Lee" w:date="2021-05-17T10:09:00Z">
          <w:r w:rsidR="009D2610" w:rsidRPr="00CF2F14" w:rsidDel="007C1F62">
            <w:rPr>
              <w:highlight w:val="yellow"/>
              <w:rPrChange w:id="2808" w:author="Gaunt, Michael" w:date="2021-05-10T14:21:00Z">
                <w:rPr/>
              </w:rPrChange>
            </w:rPr>
            <w:delText xml:space="preserve"> sample sizes</w:delText>
          </w:r>
        </w:del>
      </w:ins>
      <w:ins w:id="2809" w:author="Gaunt, Michael" w:date="2021-05-10T10:36:00Z">
        <w:del w:id="2810" w:author="Doris Lee" w:date="2021-05-17T10:09:00Z">
          <w:r w:rsidR="009D2610" w:rsidRPr="00CF2F14" w:rsidDel="007C1F62">
            <w:rPr>
              <w:highlight w:val="yellow"/>
              <w:rPrChange w:id="2811" w:author="Gaunt, Michael" w:date="2021-05-10T14:21:00Z">
                <w:rPr/>
              </w:rPrChange>
            </w:rPr>
            <w:delText xml:space="preserve"> (occurrences) of maintenance events</w:delText>
          </w:r>
        </w:del>
      </w:ins>
      <w:ins w:id="2812" w:author="Gaunt, Michael" w:date="2021-05-10T10:33:00Z">
        <w:del w:id="2813" w:author="Doris Lee" w:date="2021-05-17T10:09:00Z">
          <w:r w:rsidR="009D2610" w:rsidRPr="00CF2F14" w:rsidDel="007C1F62">
            <w:rPr>
              <w:highlight w:val="yellow"/>
              <w:rPrChange w:id="2814" w:author="Gaunt, Michael" w:date="2021-05-10T14:21:00Z">
                <w:rPr/>
              </w:rPrChange>
            </w:rPr>
            <w:delText xml:space="preserve"> </w:delText>
          </w:r>
        </w:del>
      </w:ins>
      <w:ins w:id="2815" w:author="Gaunt, Michael" w:date="2021-05-12T13:17:00Z">
        <w:del w:id="2816" w:author="Doris Lee" w:date="2021-05-17T10:09:00Z">
          <w:r w:rsidR="007C5D5F" w:rsidRPr="00A66554" w:rsidDel="007C1F62">
            <w:rPr>
              <w:highlight w:val="yellow"/>
            </w:rPr>
            <w:delText>in these</w:delText>
          </w:r>
          <w:r w:rsidR="007C5D5F" w:rsidDel="007C1F62">
            <w:rPr>
              <w:highlight w:val="yellow"/>
            </w:rPr>
            <w:delText xml:space="preserve"> mileage</w:delText>
          </w:r>
          <w:r w:rsidR="007C5D5F" w:rsidRPr="00A66554" w:rsidDel="007C1F62">
            <w:rPr>
              <w:highlight w:val="yellow"/>
            </w:rPr>
            <w:delText xml:space="preserve"> </w:delText>
          </w:r>
          <w:r w:rsidR="007C5D5F" w:rsidDel="007C1F62">
            <w:rPr>
              <w:highlight w:val="yellow"/>
            </w:rPr>
            <w:delText>regimes</w:delText>
          </w:r>
        </w:del>
      </w:ins>
      <w:ins w:id="2817" w:author="Gaunt, Michael" w:date="2021-05-12T13:18:00Z">
        <w:del w:id="2818" w:author="Doris Lee" w:date="2021-05-17T10:09:00Z">
          <w:r w:rsidR="007C5D5F" w:rsidDel="007C1F62">
            <w:rPr>
              <w:highlight w:val="yellow"/>
            </w:rPr>
            <w:delText xml:space="preserve">. Smaller sample sizes lead to more variance in corrective costs and </w:delText>
          </w:r>
          <w:r w:rsidR="00A33E2B" w:rsidDel="007C1F62">
            <w:rPr>
              <w:highlight w:val="yellow"/>
            </w:rPr>
            <w:delText xml:space="preserve">allow for more expensive </w:delText>
          </w:r>
        </w:del>
      </w:ins>
      <w:ins w:id="2819" w:author="Gaunt, Michael" w:date="2021-05-10T10:37:00Z">
        <w:del w:id="2820" w:author="Doris Lee" w:date="2021-05-17T10:09:00Z">
          <w:r w:rsidR="009D2610" w:rsidRPr="00CF2F14" w:rsidDel="007C1F62">
            <w:rPr>
              <w:highlight w:val="yellow"/>
              <w:rPrChange w:id="2821" w:author="Gaunt, Michael" w:date="2021-05-10T14:21:00Z">
                <w:rPr/>
              </w:rPrChange>
            </w:rPr>
            <w:delText>maintenance costs</w:delText>
          </w:r>
        </w:del>
      </w:ins>
      <w:ins w:id="2822" w:author="Gaunt, Michael" w:date="2021-05-12T13:18:00Z">
        <w:del w:id="2823" w:author="Doris Lee" w:date="2021-05-17T10:09:00Z">
          <w:r w:rsidR="00A33E2B" w:rsidDel="007C1F62">
            <w:rPr>
              <w:highlight w:val="yellow"/>
            </w:rPr>
            <w:delText xml:space="preserve"> </w:delText>
          </w:r>
        </w:del>
      </w:ins>
      <w:ins w:id="2824" w:author="Gaunt, Michael" w:date="2021-05-12T13:19:00Z">
        <w:del w:id="2825" w:author="Doris Lee" w:date="2021-05-17T10:09:00Z">
          <w:r w:rsidR="00A33E2B" w:rsidDel="007C1F62">
            <w:rPr>
              <w:highlight w:val="yellow"/>
            </w:rPr>
            <w:delText>to have more influence on the corrective cost curve for said bin</w:delText>
          </w:r>
        </w:del>
      </w:ins>
      <w:ins w:id="2826" w:author="Gaunt, Michael" w:date="2021-05-12T13:05:00Z">
        <w:del w:id="2827" w:author="Doris Lee" w:date="2021-05-17T10:09:00Z">
          <w:r w:rsidR="008A2B34" w:rsidDel="007C1F62">
            <w:rPr>
              <w:highlight w:val="yellow"/>
            </w:rPr>
            <w:delText xml:space="preserve">. </w:delText>
          </w:r>
        </w:del>
      </w:ins>
      <w:ins w:id="2828" w:author="Gaunt, Michael" w:date="2021-05-12T13:21:00Z">
        <w:del w:id="2829" w:author="Doris Lee" w:date="2021-05-17T10:09:00Z">
          <w:r w:rsidR="00A33E2B" w:rsidDel="007C1F62">
            <w:rPr>
              <w:highlight w:val="yellow"/>
            </w:rPr>
            <w:delText xml:space="preserve">There </w:delText>
          </w:r>
        </w:del>
      </w:ins>
      <w:ins w:id="2830" w:author="Gaunt, Michael" w:date="2021-05-12T13:19:00Z">
        <w:del w:id="2831" w:author="Doris Lee" w:date="2021-05-17T10:09:00Z">
          <w:r w:rsidR="00A33E2B" w:rsidDel="007C1F62">
            <w:rPr>
              <w:highlight w:val="yellow"/>
            </w:rPr>
            <w:delText xml:space="preserve">are more expensive </w:delText>
          </w:r>
        </w:del>
      </w:ins>
      <w:ins w:id="2832" w:author="Gaunt, Michael" w:date="2021-05-12T13:20:00Z">
        <w:del w:id="2833" w:author="Doris Lee" w:date="2021-05-17T10:09:00Z">
          <w:r w:rsidR="00A33E2B" w:rsidDel="007C1F62">
            <w:rPr>
              <w:highlight w:val="yellow"/>
            </w:rPr>
            <w:delText>maintenance</w:delText>
          </w:r>
        </w:del>
      </w:ins>
      <w:ins w:id="2834" w:author="Gaunt, Michael" w:date="2021-05-12T13:19:00Z">
        <w:del w:id="2835" w:author="Doris Lee" w:date="2021-05-17T10:09:00Z">
          <w:r w:rsidR="00A33E2B" w:rsidDel="007C1F62">
            <w:rPr>
              <w:highlight w:val="yellow"/>
            </w:rPr>
            <w:delText xml:space="preserve"> even</w:delText>
          </w:r>
        </w:del>
      </w:ins>
      <w:ins w:id="2836" w:author="Gaunt, Michael" w:date="2021-05-12T13:20:00Z">
        <w:del w:id="2837" w:author="Doris Lee" w:date="2021-05-17T10:09:00Z">
          <w:r w:rsidR="00A33E2B" w:rsidDel="007C1F62">
            <w:rPr>
              <w:highlight w:val="yellow"/>
            </w:rPr>
            <w:delText xml:space="preserve">ts that occur in these </w:delText>
          </w:r>
        </w:del>
      </w:ins>
      <w:ins w:id="2838" w:author="Gaunt, Michael" w:date="2021-05-12T13:22:00Z">
        <w:del w:id="2839" w:author="Doris Lee" w:date="2021-05-17T10:09:00Z">
          <w:r w:rsidR="00A33E2B" w:rsidDel="007C1F62">
            <w:rPr>
              <w:highlight w:val="yellow"/>
            </w:rPr>
            <w:delText>regimes,</w:delText>
          </w:r>
        </w:del>
      </w:ins>
      <w:ins w:id="2840" w:author="Gaunt, Michael" w:date="2021-05-12T13:20:00Z">
        <w:del w:id="2841" w:author="Doris Lee" w:date="2021-05-17T10:09:00Z">
          <w:r w:rsidR="00A33E2B" w:rsidDel="007C1F62">
            <w:rPr>
              <w:highlight w:val="yellow"/>
            </w:rPr>
            <w:delText xml:space="preserve"> but the small</w:delText>
          </w:r>
        </w:del>
      </w:ins>
      <w:ins w:id="2842" w:author="Gaunt, Michael" w:date="2021-05-12T13:21:00Z">
        <w:del w:id="2843" w:author="Doris Lee" w:date="2021-05-17T10:09:00Z">
          <w:r w:rsidR="00A33E2B" w:rsidDel="007C1F62">
            <w:rPr>
              <w:highlight w:val="yellow"/>
            </w:rPr>
            <w:delText xml:space="preserve"> number of</w:delText>
          </w:r>
        </w:del>
      </w:ins>
      <w:ins w:id="2844" w:author="Gaunt, Michael" w:date="2021-05-12T13:20:00Z">
        <w:del w:id="2845" w:author="Doris Lee" w:date="2021-05-17T10:09:00Z">
          <w:r w:rsidR="00A33E2B" w:rsidDel="007C1F62">
            <w:rPr>
              <w:highlight w:val="yellow"/>
            </w:rPr>
            <w:delText xml:space="preserve"> samples do not lead to meaningful conclusions about</w:delText>
          </w:r>
        </w:del>
      </w:ins>
      <w:ins w:id="2846" w:author="Gaunt, Michael" w:date="2021-05-12T13:21:00Z">
        <w:del w:id="2847" w:author="Doris Lee" w:date="2021-05-17T10:09:00Z">
          <w:r w:rsidR="00A33E2B" w:rsidDel="007C1F62">
            <w:rPr>
              <w:highlight w:val="yellow"/>
            </w:rPr>
            <w:delText xml:space="preserve"> the</w:delText>
          </w:r>
        </w:del>
      </w:ins>
      <w:ins w:id="2848" w:author="Gaunt, Michael" w:date="2021-05-12T13:20:00Z">
        <w:del w:id="2849" w:author="Doris Lee" w:date="2021-05-17T10:09:00Z">
          <w:r w:rsidR="00A33E2B" w:rsidDel="007C1F62">
            <w:rPr>
              <w:highlight w:val="yellow"/>
            </w:rPr>
            <w:delText xml:space="preserve"> total cost of operation</w:delText>
          </w:r>
        </w:del>
      </w:ins>
      <w:ins w:id="2850" w:author="Gaunt, Michael" w:date="2021-05-12T13:21:00Z">
        <w:del w:id="2851" w:author="Doris Lee" w:date="2021-05-17T10:09:00Z">
          <w:r w:rsidR="00A33E2B" w:rsidDel="007C1F62">
            <w:rPr>
              <w:highlight w:val="yellow"/>
            </w:rPr>
            <w:delText xml:space="preserve"> given vehicle type</w:delText>
          </w:r>
        </w:del>
      </w:ins>
      <w:ins w:id="2852" w:author="Gaunt, Michael" w:date="2021-05-12T13:20:00Z">
        <w:del w:id="2853" w:author="Doris Lee" w:date="2021-05-17T10:09:00Z">
          <w:r w:rsidR="00A33E2B" w:rsidDel="007C1F62">
            <w:rPr>
              <w:highlight w:val="yellow"/>
            </w:rPr>
            <w:delText>.</w:delText>
          </w:r>
        </w:del>
      </w:ins>
    </w:p>
    <w:p w14:paraId="7FF2B350" w14:textId="381312B5" w:rsidR="00B54FB4" w:rsidRPr="009D21BC" w:rsidDel="00CF2F14" w:rsidRDefault="009B3CCD" w:rsidP="00D331BD">
      <w:pPr>
        <w:rPr>
          <w:ins w:id="2854" w:author="Richter, Nicholas" w:date="2021-01-28T14:12:00Z"/>
          <w:del w:id="2855" w:author="Gaunt, Michael" w:date="2021-05-10T14:21:00Z"/>
        </w:rPr>
      </w:pPr>
      <w:ins w:id="2856" w:author="Richter, Nicholas" w:date="2021-01-28T14:12:00Z">
        <w:del w:id="2857" w:author="Gaunt, Michael" w:date="2021-05-10T14:21:00Z">
          <w:r w:rsidDel="00CF2F14">
            <w:delText>The data contains cost and mileage information</w:delText>
          </w:r>
        </w:del>
      </w:ins>
      <w:ins w:id="2858" w:author="Richter, Nicholas" w:date="2021-01-28T14:15:00Z">
        <w:del w:id="2859" w:author="Gaunt, Michael" w:date="2021-05-10T14:21:00Z">
          <w:r w:rsidDel="00CF2F14">
            <w:delText xml:space="preserve"> in each record</w:delText>
          </w:r>
        </w:del>
      </w:ins>
      <w:ins w:id="2860" w:author="Richter, Nicholas" w:date="2021-01-28T14:16:00Z">
        <w:del w:id="2861" w:author="Gaunt, Michael" w:date="2021-05-10T14:21:00Z">
          <w:r w:rsidDel="00CF2F14">
            <w:delText>, shown below</w:delText>
          </w:r>
        </w:del>
      </w:ins>
      <w:ins w:id="2862" w:author="Richter, Nicholas" w:date="2021-01-28T14:17:00Z">
        <w:del w:id="2863" w:author="Gaunt, Michael" w:date="2021-05-10T14:21:00Z">
          <w:r w:rsidDel="00CF2F14">
            <w:delText xml:space="preserve"> in </w:delText>
          </w:r>
          <w:r w:rsidDel="00CF2F14">
            <w:rPr>
              <w:b/>
              <w:bCs/>
            </w:rPr>
            <w:delText xml:space="preserve">Figure </w:delText>
          </w:r>
        </w:del>
      </w:ins>
      <w:ins w:id="2864" w:author="Richter, Nicholas" w:date="2021-01-28T14:18:00Z">
        <w:del w:id="2865" w:author="Gaunt, Michael" w:date="2021-05-10T14:21:00Z">
          <w:r w:rsidDel="00CF2F14">
            <w:rPr>
              <w:b/>
              <w:bCs/>
            </w:rPr>
            <w:delText xml:space="preserve">3-9. </w:delText>
          </w:r>
        </w:del>
      </w:ins>
    </w:p>
    <w:p w14:paraId="5BB51952" w14:textId="72F9ABDC" w:rsidR="009B3CCD" w:rsidRPr="009C1429" w:rsidDel="00CF2F14" w:rsidRDefault="009B3CCD" w:rsidP="009B3CCD">
      <w:pPr>
        <w:pStyle w:val="Caption"/>
        <w:jc w:val="center"/>
        <w:rPr>
          <w:ins w:id="2866" w:author="Richter, Nicholas" w:date="2021-01-28T14:12:00Z"/>
          <w:del w:id="2867" w:author="Gaunt, Michael" w:date="2021-05-10T14:21:00Z"/>
        </w:rPr>
      </w:pPr>
      <w:ins w:id="2868" w:author="Richter, Nicholas" w:date="2021-01-28T14:12:00Z">
        <w:del w:id="2869"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2870" w:author="Gaunt, Michael" w:date="2021-05-10T14:21:00Z">
        <w:r w:rsidR="004B327E" w:rsidDel="00CF2F14">
          <w:rPr>
            <w:noProof/>
          </w:rPr>
          <w:delText>3</w:delText>
        </w:r>
      </w:del>
      <w:ins w:id="2871" w:author="Richter, Nicholas" w:date="2021-01-28T14:12:00Z">
        <w:del w:id="2872"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2873" w:author="Lee, Doris" w:date="2021-02-02T17:07:00Z">
        <w:del w:id="2874" w:author="Gaunt, Michael" w:date="2021-05-10T14:21:00Z">
          <w:r w:rsidR="004B327E" w:rsidDel="00CF2F14">
            <w:rPr>
              <w:noProof/>
            </w:rPr>
            <w:delText>9</w:delText>
          </w:r>
        </w:del>
      </w:ins>
      <w:ins w:id="2875" w:author="Richter, Nicholas" w:date="2021-01-28T14:12:00Z">
        <w:del w:id="2876" w:author="Gaunt, Michael" w:date="2021-05-10T14:21:00Z">
          <w:r w:rsidDel="00CF2F14">
            <w:rPr>
              <w:noProof/>
            </w:rPr>
            <w:fldChar w:fldCharType="end"/>
          </w:r>
          <w:r w:rsidDel="00CF2F14">
            <w:delText xml:space="preserve">: </w:delText>
          </w:r>
        </w:del>
      </w:ins>
      <w:ins w:id="2877" w:author="Richter, Nicholas" w:date="2021-01-28T14:15:00Z">
        <w:del w:id="2878" w:author="Gaunt, Michael" w:date="2021-05-10T14:21:00Z">
          <w:r w:rsidDel="00CF2F14">
            <w:delText>Mileage vs Cumulative Maintenance Costs</w:delText>
          </w:r>
        </w:del>
      </w:ins>
      <w:ins w:id="2879" w:author="Richter, Nicholas" w:date="2021-01-28T14:16:00Z">
        <w:del w:id="2880" w:author="Gaunt, Michael" w:date="2021-05-10T14:21:00Z">
          <w:r w:rsidDel="00CF2F14">
            <w:delText>, All Individual Vehicles</w:delText>
          </w:r>
        </w:del>
      </w:ins>
    </w:p>
    <w:p w14:paraId="4667263A" w14:textId="4370830A" w:rsidR="009B3CCD" w:rsidRPr="00B54FB4" w:rsidDel="00CF2F14" w:rsidRDefault="009B3CCD" w:rsidP="00991551">
      <w:pPr>
        <w:rPr>
          <w:ins w:id="2881" w:author="Richter, Nicholas" w:date="2021-01-27T13:21:00Z"/>
          <w:del w:id="2882" w:author="Gaunt, Michael" w:date="2021-05-10T14:21:00Z"/>
          <w:rPrChange w:id="2883" w:author="Richter, Nicholas" w:date="2021-01-27T13:19:00Z">
            <w:rPr>
              <w:ins w:id="2884" w:author="Richter, Nicholas" w:date="2021-01-27T13:21:00Z"/>
              <w:del w:id="2885" w:author="Gaunt, Michael" w:date="2021-05-10T14:21:00Z"/>
              <w:b/>
              <w:bCs/>
            </w:rPr>
          </w:rPrChange>
        </w:rPr>
      </w:pPr>
      <w:ins w:id="2886" w:author="Richter, Nicholas" w:date="2021-01-28T14:15:00Z">
        <w:del w:id="2887" w:author="Gaunt, Michael" w:date="2021-05-10T14:21:00Z">
          <w:r w:rsidDel="00CF2F14">
            <w:rPr>
              <w:noProof/>
            </w:rPr>
            <w:drawing>
              <wp:inline distT="0" distB="0" distL="0" distR="0" wp14:anchorId="7C8FC367" wp14:editId="3D0F733D">
                <wp:extent cx="6384573" cy="34016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86789" cy="3402876"/>
                        </a:xfrm>
                        <a:prstGeom prst="rect">
                          <a:avLst/>
                        </a:prstGeom>
                      </pic:spPr>
                    </pic:pic>
                  </a:graphicData>
                </a:graphic>
              </wp:inline>
            </w:drawing>
          </w:r>
        </w:del>
      </w:ins>
    </w:p>
    <w:p w14:paraId="1862D13C" w14:textId="25DE7F3D" w:rsidR="008316FE" w:rsidDel="00CF2F14" w:rsidRDefault="008316FE">
      <w:pPr>
        <w:pStyle w:val="Heading4"/>
        <w:rPr>
          <w:ins w:id="2888" w:author="Richter, Nicholas" w:date="2021-01-28T15:16:00Z"/>
          <w:del w:id="2889" w:author="Gaunt, Michael" w:date="2021-05-10T14:21:00Z"/>
        </w:rPr>
        <w:pPrChange w:id="2890" w:author="Richter, Nicholas" w:date="2021-01-28T15:16:00Z">
          <w:pPr/>
        </w:pPrChange>
      </w:pPr>
      <w:ins w:id="2891" w:author="Richter, Nicholas" w:date="2021-01-28T15:16:00Z">
        <w:del w:id="2892" w:author="Gaunt, Michael" w:date="2021-05-10T14:21:00Z">
          <w:r w:rsidDel="00CF2F14">
            <w:delText>Hybrid Buses</w:delText>
          </w:r>
        </w:del>
      </w:ins>
    </w:p>
    <w:p w14:paraId="4A214E49" w14:textId="4CCD5EE0" w:rsidR="00C0730C" w:rsidDel="00CF2F14" w:rsidRDefault="00203EBF" w:rsidP="00587F91">
      <w:pPr>
        <w:rPr>
          <w:ins w:id="2893" w:author="Richter, Nicholas" w:date="2021-01-27T16:44:00Z"/>
          <w:del w:id="2894" w:author="Gaunt, Michael" w:date="2021-05-10T14:21:00Z"/>
          <w:b/>
          <w:bCs/>
        </w:rPr>
      </w:pPr>
      <w:ins w:id="2895" w:author="Richter, Nicholas" w:date="2021-01-27T16:10:00Z">
        <w:del w:id="2896" w:author="Gaunt, Michael" w:date="2021-05-10T14:21:00Z">
          <w:r w:rsidDel="00CF2F14">
            <w:delText xml:space="preserve">While maintenance costs </w:delText>
          </w:r>
        </w:del>
      </w:ins>
      <w:ins w:id="2897" w:author="Richter, Nicholas" w:date="2021-01-27T16:37:00Z">
        <w:del w:id="2898" w:author="Gaunt, Michael" w:date="2021-05-10T14:21:00Z">
          <w:r w:rsidR="00C0730C" w:rsidDel="00CF2F14">
            <w:delText xml:space="preserve">accumulate and increase during the first </w:delText>
          </w:r>
        </w:del>
      </w:ins>
      <w:ins w:id="2899" w:author="Richter, Nicholas" w:date="2021-01-27T16:38:00Z">
        <w:del w:id="2900" w:author="Gaunt, Michael" w:date="2021-05-10T14:21:00Z">
          <w:r w:rsidR="00C0730C" w:rsidDel="00CF2F14">
            <w:delText xml:space="preserve">half of the life of a typical bus, </w:delText>
          </w:r>
        </w:del>
      </w:ins>
      <w:ins w:id="2901" w:author="Richter, Nicholas" w:date="2021-01-27T16:37:00Z">
        <w:del w:id="2902" w:author="Gaunt, Michael" w:date="2021-05-10T14:21:00Z">
          <w:r w:rsidR="00C0730C" w:rsidDel="00CF2F14">
            <w:delText xml:space="preserve">the high capital cost </w:delText>
          </w:r>
        </w:del>
      </w:ins>
      <w:ins w:id="2903" w:author="Richter, Nicholas" w:date="2021-01-27T16:38:00Z">
        <w:del w:id="2904" w:author="Gaunt, Michael" w:date="2021-05-10T14:21:00Z">
          <w:r w:rsidR="00C0730C" w:rsidDel="00CF2F14">
            <w:delText>o</w:delText>
          </w:r>
        </w:del>
      </w:ins>
      <w:ins w:id="2905" w:author="Lee, Doris" w:date="2021-02-02T16:45:00Z">
        <w:del w:id="2906" w:author="Gaunt, Michael" w:date="2021-05-10T14:21:00Z">
          <w:r w:rsidR="00FC6FAE" w:rsidDel="00CF2F14">
            <w:delText>f</w:delText>
          </w:r>
        </w:del>
      </w:ins>
      <w:ins w:id="2907" w:author="Richter, Nicholas" w:date="2021-01-27T16:38:00Z">
        <w:del w:id="2908" w:author="Gaunt, Michael" w:date="2021-05-10T14:21:00Z">
          <w:r w:rsidR="00C0730C" w:rsidDel="00CF2F14">
            <w:delText>r replacing the bus resulted in a consistently decreasing cost per mile</w:delText>
          </w:r>
        </w:del>
      </w:ins>
      <w:ins w:id="2909" w:author="Richter, Nicholas" w:date="2021-01-27T16:39:00Z">
        <w:del w:id="2910" w:author="Gaunt, Michael" w:date="2021-05-10T14:21:00Z">
          <w:r w:rsidR="00C0730C" w:rsidDel="00CF2F14">
            <w:delText>.</w:delText>
          </w:r>
        </w:del>
      </w:ins>
      <w:ins w:id="2911" w:author="Richter, Nicholas" w:date="2021-01-28T09:40:00Z">
        <w:del w:id="2912" w:author="Gaunt, Michael" w:date="2021-05-10T14:21:00Z">
          <w:r w:rsidR="00B86AFB" w:rsidDel="00CF2F14">
            <w:delText xml:space="preserve"> The result is that the accumulating maintenance costs on a per mile basis do not exceed the capital costs on a per mile basis at any point within the </w:delText>
          </w:r>
        </w:del>
      </w:ins>
      <w:ins w:id="2913" w:author="Richter, Nicholas" w:date="2021-01-28T09:41:00Z">
        <w:del w:id="2914" w:author="Gaunt, Michael" w:date="2021-05-10T14:21:00Z">
          <w:r w:rsidR="00B86AFB" w:rsidDel="00CF2F14">
            <w:delText xml:space="preserve">data range. </w:delText>
          </w:r>
        </w:del>
      </w:ins>
      <w:ins w:id="2915" w:author="Richter, Nicholas" w:date="2021-01-27T16:43:00Z">
        <w:del w:id="2916" w:author="Gaunt, Michael" w:date="2021-05-10T14:21:00Z">
          <w:r w:rsidR="00C0730C" w:rsidDel="00CF2F14">
            <w:rPr>
              <w:b/>
              <w:bCs/>
            </w:rPr>
            <w:delText xml:space="preserve">Figure </w:delText>
          </w:r>
        </w:del>
      </w:ins>
      <w:ins w:id="2917" w:author="Richter, Nicholas" w:date="2021-01-27T16:44:00Z">
        <w:del w:id="2918" w:author="Gaunt, Michael" w:date="2021-05-10T14:21:00Z">
          <w:r w:rsidR="00C0730C" w:rsidDel="00CF2F14">
            <w:rPr>
              <w:b/>
              <w:bCs/>
            </w:rPr>
            <w:delText xml:space="preserve">3-9 </w:delText>
          </w:r>
        </w:del>
      </w:ins>
      <w:ins w:id="2919" w:author="Richter, Nicholas" w:date="2021-01-27T16:45:00Z">
        <w:del w:id="2920" w:author="Gaunt, Michael" w:date="2021-05-10T14:21:00Z">
          <w:r w:rsidR="00C0730C" w:rsidRPr="00C0730C" w:rsidDel="00CF2F14">
            <w:rPr>
              <w:rPrChange w:id="2921" w:author="Richter, Nicholas" w:date="2021-01-27T16:45:00Z">
                <w:rPr>
                  <w:b/>
                  <w:bCs/>
                </w:rPr>
              </w:rPrChange>
            </w:rPr>
            <w:delText>shows</w:delText>
          </w:r>
          <w:r w:rsidR="00C0730C" w:rsidDel="00CF2F14">
            <w:delText xml:space="preserve"> the resulting </w:delText>
          </w:r>
        </w:del>
      </w:ins>
      <w:ins w:id="2922" w:author="Richter, Nicholas" w:date="2021-01-28T14:24:00Z">
        <w:del w:id="2923" w:author="Gaunt, Michael" w:date="2021-05-10T14:21:00Z">
          <w:r w:rsidR="003D7C9B" w:rsidDel="00CF2F14">
            <w:delText xml:space="preserve">average </w:delText>
          </w:r>
        </w:del>
      </w:ins>
      <w:ins w:id="2924" w:author="Richter, Nicholas" w:date="2021-01-27T16:45:00Z">
        <w:del w:id="2925" w:author="Gaunt, Michael" w:date="2021-05-10T14:21:00Z">
          <w:r w:rsidR="00C0730C" w:rsidDel="00CF2F14">
            <w:delText>curve for all 12-Year Hybrid Buses.</w:delText>
          </w:r>
        </w:del>
      </w:ins>
      <w:ins w:id="2926" w:author="Richter, Nicholas" w:date="2021-01-28T15:38:00Z">
        <w:del w:id="2927" w:author="Gaunt, Michael" w:date="2021-05-10T14:21:00Z">
          <w:r w:rsidR="00035091" w:rsidDel="00CF2F14">
            <w:delText xml:space="preserve"> This data is also represented in </w:delText>
          </w:r>
        </w:del>
      </w:ins>
      <w:ins w:id="2928" w:author="Lee, Doris" w:date="2021-02-02T16:46:00Z">
        <w:del w:id="2929" w:author="Gaunt, Michael" w:date="2021-05-10T14:21:00Z">
          <w:r w:rsidR="00FC6FAE" w:rsidRPr="00FC6FAE" w:rsidDel="00CF2F14">
            <w:rPr>
              <w:b/>
              <w:rPrChange w:id="2930" w:author="Lee, Doris" w:date="2021-02-02T16:46:00Z">
                <w:rPr/>
              </w:rPrChange>
            </w:rPr>
            <w:fldChar w:fldCharType="begin"/>
          </w:r>
          <w:r w:rsidR="00FC6FAE" w:rsidRPr="00FC6FAE" w:rsidDel="00CF2F14">
            <w:rPr>
              <w:b/>
              <w:rPrChange w:id="2931" w:author="Lee, Doris" w:date="2021-02-02T16:46:00Z">
                <w:rPr/>
              </w:rPrChange>
            </w:rPr>
            <w:delInstrText xml:space="preserve"> REF _Ref63176808 \h </w:delInstrText>
          </w:r>
        </w:del>
      </w:ins>
      <w:del w:id="2932" w:author="Gaunt, Michael" w:date="2021-05-10T14:21:00Z">
        <w:r w:rsidR="00FC6FAE" w:rsidDel="00CF2F14">
          <w:rPr>
            <w:b/>
          </w:rPr>
          <w:delInstrText xml:space="preserve"> \* MERGEFORMAT </w:delInstrText>
        </w:r>
        <w:r w:rsidR="00FC6FAE" w:rsidRPr="00FC6FAE" w:rsidDel="00CF2F14">
          <w:rPr>
            <w:b/>
            <w:rPrChange w:id="2933" w:author="Lee, Doris" w:date="2021-02-02T16:46:00Z">
              <w:rPr>
                <w:b/>
              </w:rPr>
            </w:rPrChange>
          </w:rPr>
        </w:r>
        <w:r w:rsidR="00FC6FAE" w:rsidRPr="00FC6FAE" w:rsidDel="00CF2F14">
          <w:rPr>
            <w:b/>
            <w:rPrChange w:id="2934" w:author="Lee, Doris" w:date="2021-02-02T16:46:00Z">
              <w:rPr/>
            </w:rPrChange>
          </w:rPr>
          <w:fldChar w:fldCharType="separate"/>
        </w:r>
      </w:del>
      <w:ins w:id="2935" w:author="Lee, Doris" w:date="2021-02-02T17:07:00Z">
        <w:del w:id="2936" w:author="Gaunt, Michael" w:date="2021-05-10T14:21:00Z">
          <w:r w:rsidR="004B327E" w:rsidRPr="004B327E" w:rsidDel="00CF2F14">
            <w:rPr>
              <w:b/>
              <w:rPrChange w:id="2937" w:author="Lee, Doris" w:date="2021-02-02T17:07:00Z">
                <w:rPr/>
              </w:rPrChange>
            </w:rPr>
            <w:delText xml:space="preserve">Table </w:delText>
          </w:r>
          <w:r w:rsidR="004B327E" w:rsidRPr="004B327E" w:rsidDel="00CF2F14">
            <w:rPr>
              <w:b/>
              <w:noProof/>
              <w:rPrChange w:id="2938" w:author="Lee, Doris" w:date="2021-02-02T17:07:00Z">
                <w:rPr>
                  <w:noProof/>
                </w:rPr>
              </w:rPrChange>
            </w:rPr>
            <w:delText>3</w:delText>
          </w:r>
          <w:r w:rsidR="004B327E" w:rsidRPr="004B327E" w:rsidDel="00CF2F14">
            <w:rPr>
              <w:b/>
              <w:noProof/>
              <w:rPrChange w:id="2939" w:author="Lee, Doris" w:date="2021-02-02T17:07:00Z">
                <w:rPr/>
              </w:rPrChange>
            </w:rPr>
            <w:noBreakHyphen/>
          </w:r>
          <w:r w:rsidR="004B327E" w:rsidRPr="004B327E" w:rsidDel="00CF2F14">
            <w:rPr>
              <w:b/>
              <w:noProof/>
              <w:rPrChange w:id="2940" w:author="Lee, Doris" w:date="2021-02-02T17:07:00Z">
                <w:rPr>
                  <w:noProof/>
                </w:rPr>
              </w:rPrChange>
            </w:rPr>
            <w:delText>2</w:delText>
          </w:r>
        </w:del>
      </w:ins>
      <w:ins w:id="2941" w:author="Lee, Doris" w:date="2021-02-02T16:46:00Z">
        <w:del w:id="2942" w:author="Gaunt, Michael" w:date="2021-05-10T14:21:00Z">
          <w:r w:rsidR="00FC6FAE" w:rsidRPr="00FC6FAE" w:rsidDel="00CF2F14">
            <w:rPr>
              <w:b/>
              <w:rPrChange w:id="2943" w:author="Lee, Doris" w:date="2021-02-02T16:46:00Z">
                <w:rPr/>
              </w:rPrChange>
            </w:rPr>
            <w:fldChar w:fldCharType="end"/>
          </w:r>
        </w:del>
      </w:ins>
      <w:ins w:id="2944" w:author="Richter, Nicholas" w:date="2021-01-28T15:38:00Z">
        <w:del w:id="2945" w:author="Gaunt, Michael" w:date="2021-05-10T14:21:00Z">
          <w:r w:rsidR="00035091" w:rsidDel="00CF2F14">
            <w:delText xml:space="preserve">Table 3-1 on page </w:delText>
          </w:r>
          <w:r w:rsidR="00035091" w:rsidDel="00CF2F14">
            <w:fldChar w:fldCharType="begin"/>
          </w:r>
          <w:r w:rsidR="00035091" w:rsidDel="00CF2F14">
            <w:delInstrText xml:space="preserve"> PAGEREF _Ref62740717 \h </w:delInstrText>
          </w:r>
        </w:del>
      </w:ins>
      <w:del w:id="2946" w:author="Gaunt, Michael" w:date="2021-05-10T14:21:00Z">
        <w:r w:rsidR="00035091" w:rsidDel="00CF2F14">
          <w:fldChar w:fldCharType="separate"/>
        </w:r>
      </w:del>
      <w:ins w:id="2947" w:author="Richter, Nicholas" w:date="2021-01-28T15:38:00Z">
        <w:del w:id="2948" w:author="Gaunt, Michael" w:date="2021-05-10T14:21:00Z">
          <w:r w:rsidR="00035091" w:rsidDel="00CF2F14">
            <w:rPr>
              <w:noProof/>
            </w:rPr>
            <w:delText>22</w:delText>
          </w:r>
          <w:r w:rsidR="00035091" w:rsidDel="00CF2F14">
            <w:fldChar w:fldCharType="end"/>
          </w:r>
          <w:r w:rsidR="00035091" w:rsidDel="00CF2F14">
            <w:delText xml:space="preserve">. </w:delText>
          </w:r>
        </w:del>
      </w:ins>
      <w:ins w:id="2949" w:author="Richter, Nicholas" w:date="2021-01-28T14:24:00Z">
        <w:del w:id="2950" w:author="Gaunt, Michael" w:date="2021-05-10T14:21:00Z">
          <w:r w:rsidR="003D7C9B" w:rsidDel="00CF2F14">
            <w:delText xml:space="preserve">The vehicle age has been calculated using the </w:delText>
          </w:r>
        </w:del>
      </w:ins>
      <w:ins w:id="2951" w:author="Richter, Nicholas" w:date="2021-01-28T14:25:00Z">
        <w:del w:id="2952" w:author="Gaunt, Michael" w:date="2021-05-10T14:21:00Z">
          <w:r w:rsidR="003D7C9B" w:rsidDel="00CF2F14">
            <w:delText xml:space="preserve">date of work performed. </w:delText>
          </w:r>
        </w:del>
      </w:ins>
    </w:p>
    <w:p w14:paraId="6C22CC74" w14:textId="15FC328B" w:rsidR="00C0730C" w:rsidRPr="00C0730C" w:rsidDel="00CF2F14" w:rsidRDefault="00C0730C">
      <w:pPr>
        <w:pStyle w:val="Caption"/>
        <w:jc w:val="center"/>
        <w:rPr>
          <w:ins w:id="2953" w:author="Richter, Nicholas" w:date="2021-01-27T16:43:00Z"/>
          <w:del w:id="2954" w:author="Gaunt, Michael" w:date="2021-05-10T14:21:00Z"/>
          <w:rPrChange w:id="2955" w:author="Richter, Nicholas" w:date="2021-01-27T16:44:00Z">
            <w:rPr>
              <w:ins w:id="2956" w:author="Richter, Nicholas" w:date="2021-01-27T16:43:00Z"/>
              <w:del w:id="2957" w:author="Gaunt, Michael" w:date="2021-05-10T14:21:00Z"/>
              <w:b/>
              <w:bCs/>
            </w:rPr>
          </w:rPrChange>
        </w:rPr>
        <w:pPrChange w:id="2958" w:author="Richter, Nicholas" w:date="2021-01-27T16:44:00Z">
          <w:pPr/>
        </w:pPrChange>
      </w:pPr>
      <w:ins w:id="2959" w:author="Richter, Nicholas" w:date="2021-01-27T16:44:00Z">
        <w:del w:id="2960"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2961" w:author="Gaunt, Michael" w:date="2021-05-10T14:21:00Z">
        <w:r w:rsidR="004B327E" w:rsidDel="00CF2F14">
          <w:rPr>
            <w:noProof/>
          </w:rPr>
          <w:delText>3</w:delText>
        </w:r>
      </w:del>
      <w:ins w:id="2962" w:author="Richter, Nicholas" w:date="2021-01-27T16:44:00Z">
        <w:del w:id="2963"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2964" w:author="Lee, Doris" w:date="2021-02-02T17:07:00Z">
        <w:del w:id="2965" w:author="Gaunt, Michael" w:date="2021-05-10T14:21:00Z">
          <w:r w:rsidR="004B327E" w:rsidDel="00CF2F14">
            <w:rPr>
              <w:noProof/>
            </w:rPr>
            <w:delText>10</w:delText>
          </w:r>
        </w:del>
      </w:ins>
      <w:ins w:id="2966" w:author="Richter, Nicholas" w:date="2021-01-27T16:44:00Z">
        <w:del w:id="2967" w:author="Gaunt, Michael" w:date="2021-05-10T14:21:00Z">
          <w:r w:rsidDel="00CF2F14">
            <w:rPr>
              <w:noProof/>
            </w:rPr>
            <w:delText>9</w:delText>
          </w:r>
          <w:r w:rsidDel="00CF2F14">
            <w:rPr>
              <w:noProof/>
            </w:rPr>
            <w:fldChar w:fldCharType="end"/>
          </w:r>
          <w:r w:rsidDel="00CF2F14">
            <w:delText xml:space="preserve">: </w:delText>
          </w:r>
        </w:del>
      </w:ins>
      <w:ins w:id="2968" w:author="Richter, Nicholas" w:date="2021-01-28T15:32:00Z">
        <w:del w:id="2969" w:author="Gaunt, Michael" w:date="2021-05-10T14:21:00Z">
          <w:r w:rsidR="00714128" w:rsidDel="00CF2F14">
            <w:delText>Average</w:delText>
          </w:r>
        </w:del>
      </w:ins>
      <w:ins w:id="2970" w:author="Richter, Nicholas" w:date="2021-01-27T16:44:00Z">
        <w:del w:id="2971" w:author="Gaunt, Michael" w:date="2021-05-10T14:21:00Z">
          <w:r w:rsidDel="00CF2F14">
            <w:delText xml:space="preserve"> Total Cost of Owner</w:delText>
          </w:r>
        </w:del>
      </w:ins>
      <w:ins w:id="2972" w:author="Richter, Nicholas" w:date="2021-01-27T16:45:00Z">
        <w:del w:id="2973" w:author="Gaunt, Michael" w:date="2021-05-10T14:21:00Z">
          <w:r w:rsidDel="00CF2F14">
            <w:delText>ship per Mile</w:delText>
          </w:r>
        </w:del>
      </w:ins>
      <w:ins w:id="2974" w:author="Richter, Nicholas" w:date="2021-01-28T10:18:00Z">
        <w:del w:id="2975" w:author="Gaunt, Michael" w:date="2021-05-10T14:21:00Z">
          <w:r w:rsidR="008F06BE" w:rsidDel="00CF2F14">
            <w:delText>, All Hybrid Buses</w:delText>
          </w:r>
        </w:del>
      </w:ins>
    </w:p>
    <w:p w14:paraId="0073DF53" w14:textId="19C177C4" w:rsidR="00C0730C" w:rsidDel="00CF2F14" w:rsidRDefault="00714128" w:rsidP="00587F91">
      <w:pPr>
        <w:rPr>
          <w:ins w:id="2976" w:author="Richter, Nicholas" w:date="2021-01-27T16:53:00Z"/>
          <w:del w:id="2977" w:author="Gaunt, Michael" w:date="2021-05-10T14:21:00Z"/>
          <w:b/>
          <w:bCs/>
        </w:rPr>
      </w:pPr>
      <w:ins w:id="2978" w:author="Richter, Nicholas" w:date="2021-01-28T15:32:00Z">
        <w:del w:id="2979" w:author="Gaunt, Michael" w:date="2021-05-10T14:21:00Z">
          <w:r w:rsidDel="00CF2F14">
            <w:rPr>
              <w:noProof/>
            </w:rPr>
            <w:drawing>
              <wp:inline distT="0" distB="0" distL="0" distR="0" wp14:anchorId="69CB7F1B" wp14:editId="5A6AACA2">
                <wp:extent cx="5943600" cy="15157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15745"/>
                        </a:xfrm>
                        <a:prstGeom prst="rect">
                          <a:avLst/>
                        </a:prstGeom>
                      </pic:spPr>
                    </pic:pic>
                  </a:graphicData>
                </a:graphic>
              </wp:inline>
            </w:drawing>
          </w:r>
        </w:del>
      </w:ins>
    </w:p>
    <w:p w14:paraId="04A47649" w14:textId="6DDADD5D" w:rsidR="00B54FB4" w:rsidRPr="00A654A1" w:rsidDel="00CF2F14" w:rsidRDefault="00F65D33" w:rsidP="00587F91">
      <w:pPr>
        <w:rPr>
          <w:ins w:id="2980" w:author="Richter, Nicholas" w:date="2021-01-28T14:34:00Z"/>
          <w:del w:id="2981" w:author="Gaunt, Michael" w:date="2021-05-10T14:21:00Z"/>
          <w:b/>
          <w:bCs/>
          <w:rPrChange w:id="2982" w:author="Richter, Nicholas" w:date="2021-01-28T14:38:00Z">
            <w:rPr>
              <w:ins w:id="2983" w:author="Richter, Nicholas" w:date="2021-01-28T14:34:00Z"/>
              <w:del w:id="2984" w:author="Gaunt, Michael" w:date="2021-05-10T14:21:00Z"/>
            </w:rPr>
          </w:rPrChange>
        </w:rPr>
      </w:pPr>
      <w:ins w:id="2985" w:author="Richter, Nicholas" w:date="2021-01-28T13:58:00Z">
        <w:del w:id="2986" w:author="Gaunt, Michael" w:date="2021-05-10T14:21:00Z">
          <w:r w:rsidRPr="00FC6FAE" w:rsidDel="00CF2F14">
            <w:delText xml:space="preserve">This pattern was consistent for </w:delText>
          </w:r>
        </w:del>
      </w:ins>
      <w:ins w:id="2987" w:author="Richter, Nicholas" w:date="2021-01-28T13:59:00Z">
        <w:del w:id="2988" w:author="Gaunt, Michael" w:date="2021-05-10T14:21:00Z">
          <w:r w:rsidRPr="00FC6FAE" w:rsidDel="00CF2F14">
            <w:delText>most</w:delText>
          </w:r>
        </w:del>
      </w:ins>
      <w:ins w:id="2989" w:author="Richter, Nicholas" w:date="2021-01-28T13:58:00Z">
        <w:del w:id="2990" w:author="Gaunt, Michael" w:date="2021-05-10T14:21:00Z">
          <w:r w:rsidRPr="00FC6FAE" w:rsidDel="00CF2F14">
            <w:delText xml:space="preserve"> </w:delText>
          </w:r>
        </w:del>
      </w:ins>
      <w:ins w:id="2991" w:author="Richter, Nicholas" w:date="2021-01-28T13:59:00Z">
        <w:del w:id="2992" w:author="Gaunt, Michael" w:date="2021-05-10T14:21:00Z">
          <w:r w:rsidRPr="00FC6FAE" w:rsidDel="00CF2F14">
            <w:delText xml:space="preserve">individual </w:delText>
          </w:r>
        </w:del>
      </w:ins>
      <w:ins w:id="2993" w:author="Richter, Nicholas" w:date="2021-01-28T13:58:00Z">
        <w:del w:id="2994" w:author="Gaunt, Michael" w:date="2021-05-10T14:21:00Z">
          <w:r w:rsidRPr="00FC6FAE" w:rsidDel="00CF2F14">
            <w:delText>veh</w:delText>
          </w:r>
        </w:del>
      </w:ins>
      <w:ins w:id="2995" w:author="Richter, Nicholas" w:date="2021-01-28T13:59:00Z">
        <w:del w:id="2996" w:author="Gaunt, Michael" w:date="2021-05-10T14:21:00Z">
          <w:r w:rsidRPr="00FC6FAE" w:rsidDel="00CF2F14">
            <w:delText xml:space="preserve">icles and </w:delText>
          </w:r>
        </w:del>
      </w:ins>
      <w:ins w:id="2997" w:author="Richter, Nicholas" w:date="2021-01-28T14:25:00Z">
        <w:del w:id="2998" w:author="Gaunt, Michael" w:date="2021-05-10T14:21:00Z">
          <w:r w:rsidR="003D7C9B" w:rsidRPr="00FC6FAE" w:rsidDel="00CF2F14">
            <w:delText xml:space="preserve">combined </w:delText>
          </w:r>
        </w:del>
      </w:ins>
      <w:ins w:id="2999" w:author="Richter, Nicholas" w:date="2021-01-28T13:59:00Z">
        <w:del w:id="3000" w:author="Gaunt, Michael" w:date="2021-05-10T14:21:00Z">
          <w:r w:rsidRPr="00FC6FAE" w:rsidDel="00CF2F14">
            <w:delText xml:space="preserve">vehicle classes. </w:delText>
          </w:r>
        </w:del>
      </w:ins>
      <w:del w:id="3001" w:author="Gaunt, Michael" w:date="2021-05-10T14:21:00Z">
        <w:r w:rsidR="00587F91" w:rsidRPr="00FC6FAE" w:rsidDel="00CF2F14">
          <w:delText>Findings from the analysis of maintenance records are described below</w:delText>
        </w:r>
        <w:r w:rsidR="00991551" w:rsidRPr="00FC6FAE" w:rsidDel="00CF2F14">
          <w:delText>.</w:delText>
        </w:r>
      </w:del>
      <w:ins w:id="3002" w:author="Richter, Nicholas" w:date="2021-01-28T14:25:00Z">
        <w:del w:id="3003" w:author="Gaunt, Michael" w:date="2021-05-10T14:21:00Z">
          <w:r w:rsidR="003D7C9B" w:rsidRPr="00FC6FAE" w:rsidDel="00CF2F14">
            <w:delText>Exceptions to this rule ex</w:delText>
          </w:r>
        </w:del>
      </w:ins>
      <w:ins w:id="3004" w:author="Richter, Nicholas" w:date="2021-01-28T14:26:00Z">
        <w:del w:id="3005" w:author="Gaunt, Michael" w:date="2021-05-10T14:21:00Z">
          <w:r w:rsidR="003D7C9B" w:rsidRPr="00FC6FAE" w:rsidDel="00CF2F14">
            <w:delText xml:space="preserve">ist, </w:delText>
          </w:r>
        </w:del>
      </w:ins>
      <w:ins w:id="3006" w:author="Richter, Nicholas" w:date="2021-01-28T14:27:00Z">
        <w:del w:id="3007" w:author="Gaunt, Michael" w:date="2021-05-10T14:21:00Z">
          <w:r w:rsidR="003D7C9B" w:rsidRPr="00FC6FAE" w:rsidDel="00CF2F14">
            <w:delText>where high costs and lower than ty</w:delText>
          </w:r>
        </w:del>
      </w:ins>
      <w:ins w:id="3008" w:author="Richter, Nicholas" w:date="2021-01-28T14:28:00Z">
        <w:del w:id="3009" w:author="Gaunt, Michael" w:date="2021-05-10T14:21:00Z">
          <w:r w:rsidR="003D7C9B" w:rsidRPr="00FC6FAE" w:rsidDel="00CF2F14">
            <w:delText xml:space="preserve">pical utilization result in an economic optimum point less than the </w:delText>
          </w:r>
          <w:r w:rsidR="003D7C9B" w:rsidRPr="00FC6FAE" w:rsidDel="00CF2F14">
            <w:rPr>
              <w:highlight w:val="yellow"/>
              <w:rPrChange w:id="3010" w:author="Lee, Doris" w:date="2021-02-02T16:48:00Z">
                <w:rPr/>
              </w:rPrChange>
            </w:rPr>
            <w:delText>maximum</w:delText>
          </w:r>
          <w:r w:rsidR="003D7C9B" w:rsidDel="00CF2F14">
            <w:delText xml:space="preserve">. </w:delText>
          </w:r>
        </w:del>
      </w:ins>
      <w:ins w:id="3011" w:author="Richter, Nicholas" w:date="2021-01-28T14:38:00Z">
        <w:del w:id="3012" w:author="Gaunt, Michael" w:date="2021-05-10T14:21:00Z">
          <w:r w:rsidR="00A654A1" w:rsidDel="00CF2F14">
            <w:rPr>
              <w:b/>
              <w:bCs/>
            </w:rPr>
            <w:delText xml:space="preserve">Figure 3-11 </w:delText>
          </w:r>
          <w:r w:rsidR="00A654A1" w:rsidDel="00CF2F14">
            <w:delText>hig</w:delText>
          </w:r>
        </w:del>
      </w:ins>
      <w:ins w:id="3013" w:author="Richter, Nicholas" w:date="2021-01-28T14:39:00Z">
        <w:del w:id="3014" w:author="Gaunt, Michael" w:date="2021-05-10T14:21:00Z">
          <w:r w:rsidR="00A654A1" w:rsidDel="00CF2F14">
            <w:delText xml:space="preserve">hlights the hybrid bus unit number 11064 and the resulting economic </w:delText>
          </w:r>
        </w:del>
      </w:ins>
      <w:ins w:id="3015" w:author="Richter, Nicholas" w:date="2021-01-28T14:41:00Z">
        <w:del w:id="3016" w:author="Gaunt, Michael" w:date="2021-05-10T14:21:00Z">
          <w:r w:rsidR="00A654A1" w:rsidDel="00CF2F14">
            <w:delText xml:space="preserve">optimum </w:delText>
          </w:r>
        </w:del>
      </w:ins>
      <w:ins w:id="3017" w:author="Richter, Nicholas" w:date="2021-01-28T14:39:00Z">
        <w:del w:id="3018" w:author="Gaunt, Michael" w:date="2021-05-10T14:21:00Z">
          <w:r w:rsidR="00A654A1" w:rsidDel="00CF2F14">
            <w:delText xml:space="preserve">point of replacement </w:delText>
          </w:r>
        </w:del>
      </w:ins>
      <w:ins w:id="3019" w:author="Richter, Nicholas" w:date="2021-01-28T14:40:00Z">
        <w:del w:id="3020" w:author="Gaunt, Michael" w:date="2021-05-10T14:21:00Z">
          <w:r w:rsidR="00A654A1" w:rsidDel="00CF2F14">
            <w:delText>in year 12. The vehicle is unusual</w:delText>
          </w:r>
        </w:del>
      </w:ins>
      <w:ins w:id="3021" w:author="Richter, Nicholas" w:date="2021-01-28T14:41:00Z">
        <w:del w:id="3022" w:author="Gaunt, Michael" w:date="2021-05-10T14:21:00Z">
          <w:r w:rsidR="00A654A1" w:rsidDel="00CF2F14">
            <w:delText xml:space="preserve"> </w:delText>
          </w:r>
        </w:del>
      </w:ins>
      <w:ins w:id="3023" w:author="Richter, Nicholas" w:date="2021-01-28T14:48:00Z">
        <w:del w:id="3024" w:author="Gaunt, Michael" w:date="2021-05-10T14:21:00Z">
          <w:r w:rsidR="00875519" w:rsidDel="00CF2F14">
            <w:delText xml:space="preserve">in that it is one of </w:delText>
          </w:r>
        </w:del>
      </w:ins>
      <w:ins w:id="3025" w:author="Richter, Nicholas" w:date="2021-01-28T14:43:00Z">
        <w:del w:id="3026" w:author="Gaunt, Michael" w:date="2021-05-10T14:21:00Z">
          <w:r w:rsidR="00A654A1" w:rsidDel="00CF2F14">
            <w:delText xml:space="preserve">the first hybrids to enter service with KCM </w:delText>
          </w:r>
        </w:del>
      </w:ins>
      <w:ins w:id="3027" w:author="Lee, Doris" w:date="2021-01-29T14:55:00Z">
        <w:del w:id="3028" w:author="Gaunt, Michael" w:date="2021-05-10T14:21:00Z">
          <w:r w:rsidR="00636C80" w:rsidDel="00CF2F14">
            <w:delText xml:space="preserve">Metro </w:delText>
          </w:r>
        </w:del>
      </w:ins>
      <w:ins w:id="3029" w:author="Richter, Nicholas" w:date="2021-01-28T14:43:00Z">
        <w:del w:id="3030" w:author="Gaunt, Michael" w:date="2021-05-10T14:21:00Z">
          <w:r w:rsidR="00A654A1" w:rsidDel="00CF2F14">
            <w:delText>(Fleet 2</w:delText>
          </w:r>
        </w:del>
      </w:ins>
      <w:ins w:id="3031" w:author="Richter, Nicholas" w:date="2021-01-28T14:44:00Z">
        <w:del w:id="3032" w:author="Gaunt, Michael" w:date="2021-05-10T14:21:00Z">
          <w:r w:rsidR="00A654A1" w:rsidDel="00CF2F14">
            <w:delText>600 from 2004)</w:delText>
          </w:r>
        </w:del>
      </w:ins>
      <w:ins w:id="3033" w:author="Richter, Nicholas" w:date="2021-01-28T14:48:00Z">
        <w:del w:id="3034" w:author="Gaunt, Michael" w:date="2021-05-10T14:21:00Z">
          <w:r w:rsidR="00875519" w:rsidDel="00CF2F14">
            <w:delText xml:space="preserve"> and has had an atypical combination of maintenance costs and usage. </w:delText>
          </w:r>
        </w:del>
      </w:ins>
    </w:p>
    <w:p w14:paraId="50D546E4" w14:textId="10DB514C" w:rsidR="003D7C9B" w:rsidRPr="009C1429" w:rsidDel="00CF2F14" w:rsidRDefault="003D7C9B" w:rsidP="003D7C9B">
      <w:pPr>
        <w:pStyle w:val="Caption"/>
        <w:jc w:val="center"/>
        <w:rPr>
          <w:ins w:id="3035" w:author="Richter, Nicholas" w:date="2021-01-28T14:34:00Z"/>
          <w:del w:id="3036" w:author="Gaunt, Michael" w:date="2021-05-10T14:21:00Z"/>
        </w:rPr>
      </w:pPr>
      <w:ins w:id="3037" w:author="Richter, Nicholas" w:date="2021-01-28T14:34:00Z">
        <w:del w:id="3038"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3039" w:author="Gaunt, Michael" w:date="2021-05-10T14:21:00Z">
        <w:r w:rsidR="004B327E" w:rsidDel="00CF2F14">
          <w:rPr>
            <w:noProof/>
          </w:rPr>
          <w:delText>3</w:delText>
        </w:r>
      </w:del>
      <w:ins w:id="3040" w:author="Richter, Nicholas" w:date="2021-01-28T14:34:00Z">
        <w:del w:id="3041"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3042" w:author="Lee, Doris" w:date="2021-02-02T17:07:00Z">
        <w:del w:id="3043" w:author="Gaunt, Michael" w:date="2021-05-10T14:21:00Z">
          <w:r w:rsidR="004B327E" w:rsidDel="00CF2F14">
            <w:rPr>
              <w:noProof/>
            </w:rPr>
            <w:delText>11</w:delText>
          </w:r>
        </w:del>
      </w:ins>
      <w:ins w:id="3044" w:author="Richter, Nicholas" w:date="2021-01-28T14:34:00Z">
        <w:del w:id="3045" w:author="Gaunt, Michael" w:date="2021-05-10T14:21:00Z">
          <w:r w:rsidDel="00CF2F14">
            <w:rPr>
              <w:noProof/>
            </w:rPr>
            <w:fldChar w:fldCharType="end"/>
          </w:r>
          <w:r w:rsidDel="00CF2F14">
            <w:delText xml:space="preserve">: Outlier Example, Unit </w:delText>
          </w:r>
        </w:del>
      </w:ins>
      <w:ins w:id="3046" w:author="Richter, Nicholas" w:date="2021-01-28T14:35:00Z">
        <w:del w:id="3047" w:author="Gaunt, Michael" w:date="2021-05-10T14:21:00Z">
          <w:r w:rsidDel="00CF2F14">
            <w:delText>No 11064</w:delText>
          </w:r>
        </w:del>
      </w:ins>
    </w:p>
    <w:p w14:paraId="19D63569" w14:textId="48CA97DE" w:rsidR="003D7C9B" w:rsidDel="00CF2F14" w:rsidRDefault="003D7C9B" w:rsidP="00587F91">
      <w:pPr>
        <w:rPr>
          <w:ins w:id="3048" w:author="Richter, Nicholas" w:date="2021-01-28T14:28:00Z"/>
          <w:del w:id="3049" w:author="Gaunt, Michael" w:date="2021-05-10T14:21:00Z"/>
        </w:rPr>
      </w:pPr>
    </w:p>
    <w:p w14:paraId="7B8D7BF0" w14:textId="63F75DD8" w:rsidR="003D7C9B" w:rsidDel="00CF2F14" w:rsidRDefault="003D7C9B">
      <w:pPr>
        <w:jc w:val="center"/>
        <w:rPr>
          <w:ins w:id="3050" w:author="Richter, Nicholas" w:date="2021-01-28T14:06:00Z"/>
          <w:del w:id="3051" w:author="Gaunt, Michael" w:date="2021-05-10T14:21:00Z"/>
        </w:rPr>
        <w:pPrChange w:id="3052" w:author="Richter, Nicholas" w:date="2021-01-28T15:11:00Z">
          <w:pPr/>
        </w:pPrChange>
      </w:pPr>
      <w:ins w:id="3053" w:author="Richter, Nicholas" w:date="2021-01-28T14:34:00Z">
        <w:del w:id="3054" w:author="Gaunt, Michael" w:date="2021-05-10T14:21:00Z">
          <w:r w:rsidDel="00CF2F14">
            <w:rPr>
              <w:noProof/>
            </w:rPr>
            <w:drawing>
              <wp:inline distT="0" distB="0" distL="0" distR="0" wp14:anchorId="58C7AA60" wp14:editId="4479D956">
                <wp:extent cx="2622372" cy="252095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49184" cy="2546725"/>
                        </a:xfrm>
                        <a:prstGeom prst="rect">
                          <a:avLst/>
                        </a:prstGeom>
                      </pic:spPr>
                    </pic:pic>
                  </a:graphicData>
                </a:graphic>
              </wp:inline>
            </w:drawing>
          </w:r>
        </w:del>
      </w:ins>
      <w:ins w:id="3055" w:author="Richter, Nicholas" w:date="2021-01-28T15:11:00Z">
        <w:del w:id="3056" w:author="Gaunt, Michael" w:date="2021-05-10T14:21:00Z">
          <w:r w:rsidR="00073A5C" w:rsidDel="00CF2F14">
            <w:delText xml:space="preserve">              </w:delText>
          </w:r>
        </w:del>
      </w:ins>
      <w:ins w:id="3057" w:author="Richter, Nicholas" w:date="2021-01-28T15:12:00Z">
        <w:del w:id="3058" w:author="Gaunt, Michael" w:date="2021-05-10T14:21:00Z">
          <w:r w:rsidR="00073A5C" w:rsidDel="00CF2F14">
            <w:delText xml:space="preserve">   </w:delText>
          </w:r>
        </w:del>
      </w:ins>
      <w:ins w:id="3059" w:author="Richter, Nicholas" w:date="2021-01-28T14:31:00Z">
        <w:del w:id="3060" w:author="Gaunt, Michael" w:date="2021-05-10T14:21:00Z">
          <w:r w:rsidDel="00CF2F14">
            <w:rPr>
              <w:noProof/>
            </w:rPr>
            <w:drawing>
              <wp:inline distT="0" distB="0" distL="0" distR="0" wp14:anchorId="1A057514" wp14:editId="52927386">
                <wp:extent cx="2622071" cy="2523744"/>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22071" cy="2523744"/>
                        </a:xfrm>
                        <a:prstGeom prst="rect">
                          <a:avLst/>
                        </a:prstGeom>
                      </pic:spPr>
                    </pic:pic>
                  </a:graphicData>
                </a:graphic>
              </wp:inline>
            </w:drawing>
          </w:r>
        </w:del>
      </w:ins>
    </w:p>
    <w:p w14:paraId="46B9527E" w14:textId="2D78AC7F" w:rsidR="00BB5158" w:rsidRPr="00BB5158" w:rsidDel="00CF2F14" w:rsidRDefault="00A654A1" w:rsidP="00587F91">
      <w:pPr>
        <w:rPr>
          <w:ins w:id="3061" w:author="Richter, Nicholas" w:date="2021-01-28T15:03:00Z"/>
          <w:del w:id="3062" w:author="Gaunt, Michael" w:date="2021-05-10T14:21:00Z"/>
          <w:rPrChange w:id="3063" w:author="Richter, Nicholas" w:date="2021-01-28T15:04:00Z">
            <w:rPr>
              <w:ins w:id="3064" w:author="Richter, Nicholas" w:date="2021-01-28T15:03:00Z"/>
              <w:del w:id="3065" w:author="Gaunt, Michael" w:date="2021-05-10T14:21:00Z"/>
              <w:b/>
              <w:bCs/>
            </w:rPr>
          </w:rPrChange>
        </w:rPr>
      </w:pPr>
      <w:ins w:id="3066" w:author="Richter, Nicholas" w:date="2021-01-28T14:45:00Z">
        <w:del w:id="3067" w:author="Gaunt, Michael" w:date="2021-05-10T14:21:00Z">
          <w:r w:rsidDel="00CF2F14">
            <w:delText>As a rule, the economic optimum point of replacement is obtained at the maximum extent of available data.</w:delText>
          </w:r>
        </w:del>
      </w:ins>
      <w:ins w:id="3068" w:author="Richter, Nicholas" w:date="2021-01-28T14:55:00Z">
        <w:del w:id="3069" w:author="Gaunt, Michael" w:date="2021-05-10T14:21:00Z">
          <w:r w:rsidR="00BB5158" w:rsidDel="00CF2F14">
            <w:delText xml:space="preserve"> The data also indicates that new vehicle model</w:delText>
          </w:r>
        </w:del>
      </w:ins>
      <w:ins w:id="3070" w:author="Richter, Nicholas" w:date="2021-01-28T14:56:00Z">
        <w:del w:id="3071" w:author="Gaunt, Michael" w:date="2021-05-10T14:21:00Z">
          <w:r w:rsidR="00BB5158" w:rsidDel="00CF2F14">
            <w:delText>s (XDE60 vs. DE60LF/A) are</w:delText>
          </w:r>
        </w:del>
      </w:ins>
      <w:ins w:id="3072" w:author="Richter, Nicholas" w:date="2021-01-28T15:02:00Z">
        <w:del w:id="3073" w:author="Gaunt, Michael" w:date="2021-05-10T14:21:00Z">
          <w:r w:rsidR="00BB5158" w:rsidDel="00CF2F14">
            <w:delText xml:space="preserve"> generally</w:delText>
          </w:r>
        </w:del>
      </w:ins>
      <w:ins w:id="3074" w:author="Richter, Nicholas" w:date="2021-01-28T14:56:00Z">
        <w:del w:id="3075" w:author="Gaunt, Michael" w:date="2021-05-10T14:21:00Z">
          <w:r w:rsidR="00BB5158" w:rsidDel="00CF2F14">
            <w:delText xml:space="preserve"> incurring lower maintenance costs at the same age as older vehicles</w:delText>
          </w:r>
        </w:del>
      </w:ins>
      <w:ins w:id="3076" w:author="Richter, Nicholas" w:date="2021-01-28T15:03:00Z">
        <w:del w:id="3077" w:author="Gaunt, Michael" w:date="2021-05-10T14:21:00Z">
          <w:r w:rsidR="00BB5158" w:rsidDel="00CF2F14">
            <w:delText xml:space="preserve">. </w:delText>
          </w:r>
          <w:r w:rsidR="00BB5158" w:rsidDel="00CF2F14">
            <w:rPr>
              <w:b/>
              <w:bCs/>
            </w:rPr>
            <w:delText xml:space="preserve">Figure 3-12 </w:delText>
          </w:r>
        </w:del>
      </w:ins>
      <w:ins w:id="3078" w:author="Richter, Nicholas" w:date="2021-01-28T15:04:00Z">
        <w:del w:id="3079" w:author="Gaunt, Michael" w:date="2021-05-10T14:21:00Z">
          <w:r w:rsidR="00BB5158" w:rsidRPr="00BB5158" w:rsidDel="00CF2F14">
            <w:rPr>
              <w:rPrChange w:id="3080" w:author="Richter, Nicholas" w:date="2021-01-28T15:04:00Z">
                <w:rPr>
                  <w:b/>
                  <w:bCs/>
                </w:rPr>
              </w:rPrChange>
            </w:rPr>
            <w:delText>shows</w:delText>
          </w:r>
          <w:r w:rsidR="00BB5158" w:rsidDel="00CF2F14">
            <w:rPr>
              <w:b/>
              <w:bCs/>
            </w:rPr>
            <w:delText xml:space="preserve"> </w:delText>
          </w:r>
          <w:r w:rsidR="00BB5158" w:rsidDel="00CF2F14">
            <w:delText xml:space="preserve">current generation vehicles highlighted in darker colors while color type indicates length. Blue indicates </w:delText>
          </w:r>
        </w:del>
      </w:ins>
      <w:ins w:id="3081" w:author="Richter, Nicholas" w:date="2021-01-28T15:09:00Z">
        <w:del w:id="3082" w:author="Gaunt, Michael" w:date="2021-05-10T14:21:00Z">
          <w:r w:rsidR="00073A5C" w:rsidDel="00CF2F14">
            <w:delText>60-foot</w:delText>
          </w:r>
        </w:del>
      </w:ins>
      <w:ins w:id="3083" w:author="Richter, Nicholas" w:date="2021-01-28T15:04:00Z">
        <w:del w:id="3084" w:author="Gaunt, Michael" w:date="2021-05-10T14:21:00Z">
          <w:r w:rsidR="00BB5158" w:rsidDel="00CF2F14">
            <w:delText xml:space="preserve"> articulated buses, while orange indicates 40</w:delText>
          </w:r>
        </w:del>
      </w:ins>
      <w:ins w:id="3085" w:author="Richter, Nicholas" w:date="2021-01-28T15:09:00Z">
        <w:del w:id="3086" w:author="Gaunt, Michael" w:date="2021-05-10T14:21:00Z">
          <w:r w:rsidR="00073A5C" w:rsidDel="00CF2F14">
            <w:delText>-</w:delText>
          </w:r>
        </w:del>
      </w:ins>
      <w:ins w:id="3087" w:author="Richter, Nicholas" w:date="2021-01-28T15:04:00Z">
        <w:del w:id="3088" w:author="Gaunt, Michael" w:date="2021-05-10T14:21:00Z">
          <w:r w:rsidR="00BB5158" w:rsidDel="00CF2F14">
            <w:delText xml:space="preserve">foot or less </w:delText>
          </w:r>
        </w:del>
      </w:ins>
      <w:ins w:id="3089" w:author="Richter, Nicholas" w:date="2021-01-28T15:05:00Z">
        <w:del w:id="3090" w:author="Gaunt, Michael" w:date="2021-05-10T14:21:00Z">
          <w:r w:rsidR="00BB5158" w:rsidDel="00CF2F14">
            <w:delText xml:space="preserve">buses. </w:delText>
          </w:r>
        </w:del>
      </w:ins>
    </w:p>
    <w:p w14:paraId="2BC5063E" w14:textId="2DE9B1DD" w:rsidR="00BB5158" w:rsidRPr="00BB5158" w:rsidDel="00CF2F14" w:rsidRDefault="00BB5158">
      <w:pPr>
        <w:pStyle w:val="Caption"/>
        <w:jc w:val="center"/>
        <w:rPr>
          <w:ins w:id="3091" w:author="Richter, Nicholas" w:date="2021-01-28T15:03:00Z"/>
          <w:del w:id="3092" w:author="Gaunt, Michael" w:date="2021-05-10T14:21:00Z"/>
          <w:rPrChange w:id="3093" w:author="Richter, Nicholas" w:date="2021-01-28T15:03:00Z">
            <w:rPr>
              <w:ins w:id="3094" w:author="Richter, Nicholas" w:date="2021-01-28T15:03:00Z"/>
              <w:del w:id="3095" w:author="Gaunt, Michael" w:date="2021-05-10T14:21:00Z"/>
              <w:b/>
              <w:bCs/>
            </w:rPr>
          </w:rPrChange>
        </w:rPr>
        <w:pPrChange w:id="3096" w:author="Richter, Nicholas" w:date="2021-01-28T15:03:00Z">
          <w:pPr/>
        </w:pPrChange>
      </w:pPr>
      <w:ins w:id="3097" w:author="Richter, Nicholas" w:date="2021-01-28T15:03:00Z">
        <w:del w:id="3098"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3099" w:author="Gaunt, Michael" w:date="2021-05-10T14:21:00Z">
        <w:r w:rsidR="004B327E" w:rsidDel="00CF2F14">
          <w:rPr>
            <w:noProof/>
          </w:rPr>
          <w:delText>3</w:delText>
        </w:r>
      </w:del>
      <w:ins w:id="3100" w:author="Richter, Nicholas" w:date="2021-01-28T15:03:00Z">
        <w:del w:id="3101"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3102" w:author="Lee, Doris" w:date="2021-02-02T17:07:00Z">
        <w:del w:id="3103" w:author="Gaunt, Michael" w:date="2021-05-10T14:21:00Z">
          <w:r w:rsidR="004B327E" w:rsidDel="00CF2F14">
            <w:rPr>
              <w:noProof/>
            </w:rPr>
            <w:delText>12</w:delText>
          </w:r>
        </w:del>
      </w:ins>
      <w:ins w:id="3104" w:author="Richter, Nicholas" w:date="2021-01-28T15:03:00Z">
        <w:del w:id="3105" w:author="Gaunt, Michael" w:date="2021-05-10T14:21:00Z">
          <w:r w:rsidDel="00CF2F14">
            <w:rPr>
              <w:noProof/>
            </w:rPr>
            <w:delText>11</w:delText>
          </w:r>
          <w:r w:rsidDel="00CF2F14">
            <w:rPr>
              <w:noProof/>
            </w:rPr>
            <w:fldChar w:fldCharType="end"/>
          </w:r>
          <w:r w:rsidDel="00CF2F14">
            <w:delText>: Hybrid Bus Maintenance Costs vs. Mileage by Model</w:delText>
          </w:r>
        </w:del>
      </w:ins>
    </w:p>
    <w:p w14:paraId="1C635A04" w14:textId="7D31D458" w:rsidR="00BB5158" w:rsidRPr="00BB5158" w:rsidDel="00CF2F14" w:rsidRDefault="00BB5158" w:rsidP="00587F91">
      <w:pPr>
        <w:rPr>
          <w:ins w:id="3106" w:author="Richter, Nicholas" w:date="2021-01-28T14:56:00Z"/>
          <w:del w:id="3107" w:author="Gaunt, Michael" w:date="2021-05-10T14:21:00Z"/>
          <w:b/>
          <w:bCs/>
          <w:rPrChange w:id="3108" w:author="Richter, Nicholas" w:date="2021-01-28T15:03:00Z">
            <w:rPr>
              <w:ins w:id="3109" w:author="Richter, Nicholas" w:date="2021-01-28T14:56:00Z"/>
              <w:del w:id="3110" w:author="Gaunt, Michael" w:date="2021-05-10T14:21:00Z"/>
            </w:rPr>
          </w:rPrChange>
        </w:rPr>
      </w:pPr>
      <w:ins w:id="3111" w:author="Richter, Nicholas" w:date="2021-01-28T15:03:00Z">
        <w:del w:id="3112" w:author="Gaunt, Michael" w:date="2021-05-10T14:21:00Z">
          <w:r w:rsidDel="00CF2F14">
            <w:rPr>
              <w:noProof/>
            </w:rPr>
            <w:drawing>
              <wp:inline distT="0" distB="0" distL="0" distR="0" wp14:anchorId="5C46BA5F" wp14:editId="0B763FA3">
                <wp:extent cx="5943600" cy="24364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36495"/>
                        </a:xfrm>
                        <a:prstGeom prst="rect">
                          <a:avLst/>
                        </a:prstGeom>
                      </pic:spPr>
                    </pic:pic>
                  </a:graphicData>
                </a:graphic>
              </wp:inline>
            </w:drawing>
          </w:r>
        </w:del>
      </w:ins>
    </w:p>
    <w:p w14:paraId="3DF0DD21" w14:textId="52E10163" w:rsidR="00025A21" w:rsidDel="00CF2F14" w:rsidRDefault="00BB5158" w:rsidP="00587F91">
      <w:pPr>
        <w:rPr>
          <w:ins w:id="3113" w:author="Richter, Nicholas" w:date="2021-01-28T15:27:00Z"/>
          <w:del w:id="3114" w:author="Gaunt, Michael" w:date="2021-05-10T14:21:00Z"/>
        </w:rPr>
      </w:pPr>
      <w:ins w:id="3115" w:author="Richter, Nicholas" w:date="2021-01-28T15:05:00Z">
        <w:del w:id="3116" w:author="Gaunt, Michael" w:date="2021-05-10T14:21:00Z">
          <w:r w:rsidDel="00CF2F14">
            <w:delText xml:space="preserve">The </w:delText>
          </w:r>
        </w:del>
      </w:ins>
      <w:ins w:id="3117" w:author="Richter, Nicholas" w:date="2021-01-28T15:09:00Z">
        <w:del w:id="3118" w:author="Gaunt, Michael" w:date="2021-05-10T14:21:00Z">
          <w:r w:rsidR="00073A5C" w:rsidDel="00CF2F14">
            <w:delText>mileage-based</w:delText>
          </w:r>
        </w:del>
      </w:ins>
      <w:ins w:id="3119" w:author="Richter, Nicholas" w:date="2021-01-28T15:05:00Z">
        <w:del w:id="3120" w:author="Gaunt, Michael" w:date="2021-05-10T14:21:00Z">
          <w:r w:rsidDel="00CF2F14">
            <w:delText xml:space="preserve"> analysis of the economic optimal replacement point </w:delText>
          </w:r>
          <w:r w:rsidR="00073A5C" w:rsidDel="00CF2F14">
            <w:delText>indicates</w:delText>
          </w:r>
        </w:del>
      </w:ins>
      <w:ins w:id="3121" w:author="Richter, Nicholas" w:date="2021-01-28T14:45:00Z">
        <w:del w:id="3122" w:author="Gaunt, Michael" w:date="2021-05-10T14:21:00Z">
          <w:r w:rsidR="00A654A1" w:rsidDel="00CF2F14">
            <w:delText xml:space="preserve"> that replacement </w:delText>
          </w:r>
          <w:r w:rsidR="00875519" w:rsidDel="00CF2F14">
            <w:delText>decisions must include other factors outside of maintenance costs in determining when replac</w:delText>
          </w:r>
        </w:del>
      </w:ins>
      <w:ins w:id="3123" w:author="Richter, Nicholas" w:date="2021-01-28T14:46:00Z">
        <w:del w:id="3124" w:author="Gaunt, Michael" w:date="2021-05-10T14:21:00Z">
          <w:r w:rsidR="00875519" w:rsidDel="00CF2F14">
            <w:delText>ement is justified.</w:delText>
          </w:r>
        </w:del>
      </w:ins>
      <w:ins w:id="3125" w:author="Richter, Nicholas" w:date="2021-01-28T15:05:00Z">
        <w:del w:id="3126" w:author="Gaunt, Michael" w:date="2021-05-10T14:21:00Z">
          <w:r w:rsidR="00073A5C" w:rsidDel="00CF2F14">
            <w:delText xml:space="preserve"> </w:delText>
          </w:r>
        </w:del>
      </w:ins>
      <w:ins w:id="3127" w:author="Richter, Nicholas" w:date="2021-01-28T15:09:00Z">
        <w:del w:id="3128" w:author="Gaunt, Michael" w:date="2021-05-10T14:21:00Z">
          <w:r w:rsidR="00073A5C" w:rsidDel="00CF2F14">
            <w:delText xml:space="preserve">The decision about when to replace buses and </w:delText>
          </w:r>
        </w:del>
      </w:ins>
      <w:ins w:id="3129" w:author="Richter, Nicholas" w:date="2021-01-28T15:10:00Z">
        <w:del w:id="3130" w:author="Gaunt, Michael" w:date="2021-05-10T14:21:00Z">
          <w:r w:rsidR="00073A5C" w:rsidDel="00CF2F14">
            <w:delText xml:space="preserve">what type of buses to procure relies on agency policy goals, such as environmental and equity issues, as well as other non-economic based factors such as </w:delText>
          </w:r>
        </w:del>
      </w:ins>
      <w:ins w:id="3131" w:author="Richter, Nicholas" w:date="2021-01-28T15:11:00Z">
        <w:del w:id="3132" w:author="Gaunt, Michael" w:date="2021-05-10T14:21:00Z">
          <w:r w:rsidR="00073A5C" w:rsidDel="00CF2F14">
            <w:delText xml:space="preserve">obsolescence or general condition. </w:delText>
          </w:r>
        </w:del>
      </w:ins>
    </w:p>
    <w:p w14:paraId="62E8BCE6" w14:textId="12EC37AD" w:rsidR="00714128" w:rsidDel="00CF2F14" w:rsidRDefault="00714128">
      <w:pPr>
        <w:pStyle w:val="Caption"/>
        <w:jc w:val="center"/>
        <w:rPr>
          <w:ins w:id="3133" w:author="Richter, Nicholas" w:date="2021-01-28T15:23:00Z"/>
          <w:del w:id="3134" w:author="Gaunt, Michael" w:date="2021-05-10T14:21:00Z"/>
        </w:rPr>
        <w:pPrChange w:id="3135" w:author="Richter, Nicholas" w:date="2021-01-28T15:28:00Z">
          <w:pPr/>
        </w:pPrChange>
      </w:pPr>
      <w:bookmarkStart w:id="3136" w:name="_Ref63176808"/>
      <w:bookmarkStart w:id="3137" w:name="_Ref62740717"/>
      <w:ins w:id="3138" w:author="Richter, Nicholas" w:date="2021-01-28T15:27:00Z">
        <w:del w:id="3139" w:author="Gaunt, Michael" w:date="2021-05-10T14:21:00Z">
          <w:r w:rsidDel="00CF2F14">
            <w:delText xml:space="preserve">Table </w:delText>
          </w:r>
        </w:del>
      </w:ins>
      <w:ins w:id="3140" w:author="Lee, Doris" w:date="2021-02-02T16:43:00Z">
        <w:del w:id="3141" w:author="Gaunt, Michael" w:date="2021-05-10T14:21:00Z">
          <w:r w:rsidR="00FC6FAE" w:rsidDel="00CF2F14">
            <w:fldChar w:fldCharType="begin"/>
          </w:r>
          <w:r w:rsidR="00FC6FAE" w:rsidDel="00CF2F14">
            <w:delInstrText xml:space="preserve"> STYLEREF 1 \s </w:delInstrText>
          </w:r>
        </w:del>
      </w:ins>
      <w:del w:id="3142" w:author="Gaunt, Michael" w:date="2021-05-10T14:21:00Z">
        <w:r w:rsidR="00FC6FAE" w:rsidDel="00CF2F14">
          <w:fldChar w:fldCharType="separate"/>
        </w:r>
        <w:r w:rsidR="004B327E" w:rsidDel="00CF2F14">
          <w:rPr>
            <w:noProof/>
          </w:rPr>
          <w:delText>3</w:delText>
        </w:r>
      </w:del>
      <w:ins w:id="3143" w:author="Lee, Doris" w:date="2021-02-02T16:43:00Z">
        <w:del w:id="3144"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3145" w:author="Gaunt, Michael" w:date="2021-05-10T14:21:00Z">
        <w:r w:rsidR="00FC6FAE" w:rsidDel="00CF2F14">
          <w:fldChar w:fldCharType="separate"/>
        </w:r>
      </w:del>
      <w:ins w:id="3146" w:author="Lee, Doris" w:date="2021-02-02T17:07:00Z">
        <w:del w:id="3147" w:author="Gaunt, Michael" w:date="2021-05-10T14:21:00Z">
          <w:r w:rsidR="004B327E" w:rsidDel="00CF2F14">
            <w:rPr>
              <w:noProof/>
            </w:rPr>
            <w:delText>2</w:delText>
          </w:r>
        </w:del>
      </w:ins>
      <w:ins w:id="3148" w:author="Lee, Doris" w:date="2021-02-02T16:43:00Z">
        <w:del w:id="3149" w:author="Gaunt, Michael" w:date="2021-05-10T14:21:00Z">
          <w:r w:rsidR="00FC6FAE" w:rsidDel="00CF2F14">
            <w:fldChar w:fldCharType="end"/>
          </w:r>
        </w:del>
      </w:ins>
      <w:bookmarkEnd w:id="3136"/>
      <w:ins w:id="3150" w:author="Richter, Nicholas" w:date="2021-01-28T15:27:00Z">
        <w:del w:id="3151"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r w:rsidDel="00CF2F14">
            <w:rPr>
              <w:noProof/>
            </w:rPr>
            <w:delText>1</w:delText>
          </w:r>
          <w:r w:rsidDel="00CF2F14">
            <w:rPr>
              <w:noProof/>
            </w:rPr>
            <w:fldChar w:fldCharType="end"/>
          </w:r>
          <w:r w:rsidDel="00CF2F14">
            <w:delText xml:space="preserve">: </w:delText>
          </w:r>
        </w:del>
      </w:ins>
      <w:ins w:id="3152" w:author="Richter, Nicholas" w:date="2021-01-28T15:28:00Z">
        <w:del w:id="3153" w:author="Gaunt, Michael" w:date="2021-05-10T14:21:00Z">
          <w:r w:rsidDel="00CF2F14">
            <w:delText>Total Cost per Mile, Hybrid Buses</w:delText>
          </w:r>
        </w:del>
      </w:ins>
      <w:bookmarkEnd w:id="3137"/>
    </w:p>
    <w:tbl>
      <w:tblPr>
        <w:tblStyle w:val="PortSeattle"/>
        <w:tblW w:w="8409" w:type="dxa"/>
        <w:jc w:val="center"/>
        <w:tblLook w:val="04A0" w:firstRow="1" w:lastRow="0" w:firstColumn="1" w:lastColumn="0" w:noHBand="0" w:noVBand="1"/>
        <w:tblPrChange w:id="3154" w:author="Lee, Doris" w:date="2021-02-02T16:54:00Z">
          <w:tblPr>
            <w:tblStyle w:val="PortSeattle"/>
            <w:tblW w:w="8409" w:type="dxa"/>
            <w:tblLook w:val="04A0" w:firstRow="1" w:lastRow="0" w:firstColumn="1" w:lastColumn="0" w:noHBand="0" w:noVBand="1"/>
          </w:tblPr>
        </w:tblPrChange>
      </w:tblPr>
      <w:tblGrid>
        <w:gridCol w:w="2308"/>
        <w:gridCol w:w="628"/>
        <w:gridCol w:w="628"/>
        <w:gridCol w:w="628"/>
        <w:gridCol w:w="528"/>
        <w:gridCol w:w="527"/>
        <w:gridCol w:w="527"/>
        <w:gridCol w:w="527"/>
        <w:gridCol w:w="527"/>
        <w:gridCol w:w="527"/>
        <w:gridCol w:w="527"/>
        <w:gridCol w:w="527"/>
        <w:tblGridChange w:id="3155">
          <w:tblGrid>
            <w:gridCol w:w="1152"/>
            <w:gridCol w:w="667"/>
            <w:gridCol w:w="53"/>
            <w:gridCol w:w="614"/>
            <w:gridCol w:w="53"/>
            <w:gridCol w:w="614"/>
            <w:gridCol w:w="53"/>
            <w:gridCol w:w="514"/>
            <w:gridCol w:w="153"/>
            <w:gridCol w:w="414"/>
            <w:gridCol w:w="153"/>
            <w:gridCol w:w="414"/>
            <w:gridCol w:w="153"/>
            <w:gridCol w:w="414"/>
            <w:gridCol w:w="153"/>
            <w:gridCol w:w="414"/>
            <w:gridCol w:w="153"/>
            <w:gridCol w:w="414"/>
            <w:gridCol w:w="153"/>
            <w:gridCol w:w="414"/>
            <w:gridCol w:w="153"/>
            <w:gridCol w:w="414"/>
            <w:gridCol w:w="153"/>
            <w:gridCol w:w="567"/>
          </w:tblGrid>
        </w:tblGridChange>
      </w:tblGrid>
      <w:tr w:rsidR="00714128" w:rsidRPr="009D21BC" w:rsidDel="00CF2F14" w14:paraId="5748A301" w14:textId="2F3810C8" w:rsidTr="00FC6FAE">
        <w:trPr>
          <w:cnfStyle w:val="100000000000" w:firstRow="1" w:lastRow="0" w:firstColumn="0" w:lastColumn="0" w:oddVBand="0" w:evenVBand="0" w:oddHBand="0" w:evenHBand="0" w:firstRowFirstColumn="0" w:firstRowLastColumn="0" w:lastRowFirstColumn="0" w:lastRowLastColumn="0"/>
          <w:trHeight w:val="300"/>
          <w:jc w:val="center"/>
          <w:ins w:id="3156" w:author="Richter, Nicholas" w:date="2021-01-28T15:25:00Z"/>
          <w:del w:id="3157" w:author="Gaunt, Michael" w:date="2021-05-10T14:21:00Z"/>
          <w:trPrChange w:id="3158" w:author="Lee, Doris" w:date="2021-02-02T16:54:00Z">
            <w:trPr>
              <w:trHeight w:val="300"/>
            </w:trPr>
          </w:trPrChange>
        </w:trPr>
        <w:tc>
          <w:tcPr>
            <w:tcW w:w="0" w:type="dxa"/>
            <w:noWrap/>
            <w:hideMark/>
            <w:tcPrChange w:id="3159" w:author="Lee, Doris" w:date="2021-02-02T16:54:00Z">
              <w:tcPr>
                <w:tcW w:w="1872" w:type="dxa"/>
                <w:gridSpan w:val="3"/>
                <w:noWrap/>
                <w:hideMark/>
              </w:tcPr>
            </w:tcPrChange>
          </w:tcPr>
          <w:p w14:paraId="12555E49" w14:textId="623299DE"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60" w:author="Richter, Nicholas" w:date="2021-01-28T15:25:00Z"/>
                <w:del w:id="3161" w:author="Gaunt, Michael" w:date="2021-05-10T14:21:00Z"/>
                <w:sz w:val="16"/>
                <w:szCs w:val="16"/>
                <w:rPrChange w:id="3162" w:author="Richter, Nicholas" w:date="2021-01-28T15:28:00Z">
                  <w:rPr>
                    <w:ins w:id="3163" w:author="Richter, Nicholas" w:date="2021-01-28T15:25:00Z"/>
                    <w:del w:id="3164" w:author="Gaunt, Michael" w:date="2021-05-10T14:21:00Z"/>
                    <w:rFonts w:ascii="Calibri" w:eastAsia="Times New Roman" w:hAnsi="Calibri" w:cs="Calibri"/>
                    <w:color w:val="000000"/>
                  </w:rPr>
                </w:rPrChange>
              </w:rPr>
              <w:pPrChange w:id="3165" w:author="Unknown" w:date="2021-01-28T15:25:00Z">
                <w:pPr>
                  <w:cnfStyle w:val="100000000000" w:firstRow="1" w:lastRow="0" w:firstColumn="0" w:lastColumn="0" w:oddVBand="0" w:evenVBand="0" w:oddHBand="0" w:evenHBand="0" w:firstRowFirstColumn="0" w:firstRowLastColumn="0" w:lastRowFirstColumn="0" w:lastRowLastColumn="0"/>
                </w:pPr>
              </w:pPrChange>
            </w:pPr>
            <w:ins w:id="3166" w:author="Richter, Nicholas" w:date="2021-01-28T15:25:00Z">
              <w:del w:id="3167" w:author="Gaunt, Michael" w:date="2021-05-10T14:21:00Z">
                <w:r w:rsidRPr="00714128" w:rsidDel="00CF2F14">
                  <w:rPr>
                    <w:sz w:val="16"/>
                    <w:szCs w:val="16"/>
                    <w:rPrChange w:id="3168" w:author="Richter, Nicholas" w:date="2021-01-28T15:28:00Z">
                      <w:rPr>
                        <w:rFonts w:ascii="Calibri" w:eastAsia="Times New Roman" w:hAnsi="Calibri" w:cs="Calibri"/>
                        <w:color w:val="000000"/>
                      </w:rPr>
                    </w:rPrChange>
                  </w:rPr>
                  <w:delText>Vehicle Age</w:delText>
                </w:r>
              </w:del>
            </w:ins>
          </w:p>
        </w:tc>
        <w:tc>
          <w:tcPr>
            <w:tcW w:w="0" w:type="dxa"/>
            <w:noWrap/>
            <w:hideMark/>
            <w:tcPrChange w:id="3169" w:author="Lee, Doris" w:date="2021-02-02T16:54:00Z">
              <w:tcPr>
                <w:tcW w:w="667" w:type="dxa"/>
                <w:gridSpan w:val="2"/>
                <w:noWrap/>
                <w:hideMark/>
              </w:tcPr>
            </w:tcPrChange>
          </w:tcPr>
          <w:p w14:paraId="700EC19A" w14:textId="71DDB33B"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70" w:author="Richter, Nicholas" w:date="2021-01-28T15:25:00Z"/>
                <w:del w:id="3171" w:author="Gaunt, Michael" w:date="2021-05-10T14:21:00Z"/>
                <w:sz w:val="16"/>
                <w:szCs w:val="16"/>
                <w:rPrChange w:id="3172" w:author="Richter, Nicholas" w:date="2021-01-28T15:28:00Z">
                  <w:rPr>
                    <w:ins w:id="3173" w:author="Richter, Nicholas" w:date="2021-01-28T15:25:00Z"/>
                    <w:del w:id="3174" w:author="Gaunt, Michael" w:date="2021-05-10T14:21:00Z"/>
                    <w:rFonts w:ascii="Arial" w:eastAsia="Times New Roman" w:hAnsi="Arial" w:cs="Arial"/>
                    <w:color w:val="666666"/>
                    <w:sz w:val="18"/>
                    <w:szCs w:val="18"/>
                  </w:rPr>
                </w:rPrChange>
              </w:rPr>
              <w:pPrChange w:id="317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176" w:author="Richter, Nicholas" w:date="2021-01-28T15:25:00Z">
              <w:del w:id="3177" w:author="Gaunt, Michael" w:date="2021-05-10T14:21:00Z">
                <w:r w:rsidRPr="00714128" w:rsidDel="00CF2F14">
                  <w:rPr>
                    <w:sz w:val="16"/>
                    <w:szCs w:val="16"/>
                    <w:rPrChange w:id="3178" w:author="Richter, Nicholas" w:date="2021-01-28T15:28:00Z">
                      <w:rPr>
                        <w:rFonts w:ascii="Arial" w:eastAsia="Times New Roman" w:hAnsi="Arial" w:cs="Arial"/>
                        <w:color w:val="666666"/>
                        <w:sz w:val="18"/>
                        <w:szCs w:val="18"/>
                      </w:rPr>
                    </w:rPrChange>
                  </w:rPr>
                  <w:delText>0</w:delText>
                </w:r>
              </w:del>
            </w:ins>
          </w:p>
        </w:tc>
        <w:tc>
          <w:tcPr>
            <w:tcW w:w="0" w:type="dxa"/>
            <w:noWrap/>
            <w:hideMark/>
            <w:tcPrChange w:id="3179" w:author="Lee, Doris" w:date="2021-02-02T16:54:00Z">
              <w:tcPr>
                <w:tcW w:w="667" w:type="dxa"/>
                <w:gridSpan w:val="2"/>
                <w:noWrap/>
                <w:hideMark/>
              </w:tcPr>
            </w:tcPrChange>
          </w:tcPr>
          <w:p w14:paraId="01261BCC" w14:textId="4F81F89E"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80" w:author="Richter, Nicholas" w:date="2021-01-28T15:25:00Z"/>
                <w:del w:id="3181" w:author="Gaunt, Michael" w:date="2021-05-10T14:21:00Z"/>
                <w:sz w:val="16"/>
                <w:szCs w:val="16"/>
                <w:rPrChange w:id="3182" w:author="Richter, Nicholas" w:date="2021-01-28T15:28:00Z">
                  <w:rPr>
                    <w:ins w:id="3183" w:author="Richter, Nicholas" w:date="2021-01-28T15:25:00Z"/>
                    <w:del w:id="3184" w:author="Gaunt, Michael" w:date="2021-05-10T14:21:00Z"/>
                    <w:rFonts w:ascii="Arial" w:eastAsia="Times New Roman" w:hAnsi="Arial" w:cs="Arial"/>
                    <w:color w:val="666666"/>
                    <w:sz w:val="18"/>
                    <w:szCs w:val="18"/>
                  </w:rPr>
                </w:rPrChange>
              </w:rPr>
              <w:pPrChange w:id="318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186" w:author="Richter, Nicholas" w:date="2021-01-28T15:25:00Z">
              <w:del w:id="3187" w:author="Gaunt, Michael" w:date="2021-05-10T14:21:00Z">
                <w:r w:rsidRPr="00714128" w:rsidDel="00CF2F14">
                  <w:rPr>
                    <w:sz w:val="16"/>
                    <w:szCs w:val="16"/>
                    <w:rPrChange w:id="3188" w:author="Richter, Nicholas" w:date="2021-01-28T15:28:00Z">
                      <w:rPr>
                        <w:rFonts w:ascii="Arial" w:eastAsia="Times New Roman" w:hAnsi="Arial" w:cs="Arial"/>
                        <w:color w:val="666666"/>
                        <w:sz w:val="18"/>
                        <w:szCs w:val="18"/>
                      </w:rPr>
                    </w:rPrChange>
                  </w:rPr>
                  <w:delText>1</w:delText>
                </w:r>
              </w:del>
            </w:ins>
          </w:p>
        </w:tc>
        <w:tc>
          <w:tcPr>
            <w:tcW w:w="0" w:type="dxa"/>
            <w:noWrap/>
            <w:hideMark/>
            <w:tcPrChange w:id="3189" w:author="Lee, Doris" w:date="2021-02-02T16:54:00Z">
              <w:tcPr>
                <w:tcW w:w="667" w:type="dxa"/>
                <w:gridSpan w:val="2"/>
                <w:noWrap/>
                <w:hideMark/>
              </w:tcPr>
            </w:tcPrChange>
          </w:tcPr>
          <w:p w14:paraId="2E05157C" w14:textId="4F65B7D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190" w:author="Richter, Nicholas" w:date="2021-01-28T15:25:00Z"/>
                <w:del w:id="3191" w:author="Gaunt, Michael" w:date="2021-05-10T14:21:00Z"/>
                <w:sz w:val="16"/>
                <w:szCs w:val="16"/>
                <w:rPrChange w:id="3192" w:author="Richter, Nicholas" w:date="2021-01-28T15:28:00Z">
                  <w:rPr>
                    <w:ins w:id="3193" w:author="Richter, Nicholas" w:date="2021-01-28T15:25:00Z"/>
                    <w:del w:id="3194" w:author="Gaunt, Michael" w:date="2021-05-10T14:21:00Z"/>
                    <w:rFonts w:ascii="Arial" w:eastAsia="Times New Roman" w:hAnsi="Arial" w:cs="Arial"/>
                    <w:color w:val="666666"/>
                    <w:sz w:val="18"/>
                    <w:szCs w:val="18"/>
                  </w:rPr>
                </w:rPrChange>
              </w:rPr>
              <w:pPrChange w:id="319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196" w:author="Richter, Nicholas" w:date="2021-01-28T15:25:00Z">
              <w:del w:id="3197" w:author="Gaunt, Michael" w:date="2021-05-10T14:21:00Z">
                <w:r w:rsidRPr="00714128" w:rsidDel="00CF2F14">
                  <w:rPr>
                    <w:sz w:val="16"/>
                    <w:szCs w:val="16"/>
                    <w:rPrChange w:id="3198" w:author="Richter, Nicholas" w:date="2021-01-28T15:28:00Z">
                      <w:rPr>
                        <w:rFonts w:ascii="Arial" w:eastAsia="Times New Roman" w:hAnsi="Arial" w:cs="Arial"/>
                        <w:color w:val="666666"/>
                        <w:sz w:val="18"/>
                        <w:szCs w:val="18"/>
                      </w:rPr>
                    </w:rPrChange>
                  </w:rPr>
                  <w:delText>2</w:delText>
                </w:r>
              </w:del>
            </w:ins>
          </w:p>
        </w:tc>
        <w:tc>
          <w:tcPr>
            <w:tcW w:w="0" w:type="dxa"/>
            <w:noWrap/>
            <w:hideMark/>
            <w:tcPrChange w:id="3199" w:author="Lee, Doris" w:date="2021-02-02T16:54:00Z">
              <w:tcPr>
                <w:tcW w:w="567" w:type="dxa"/>
                <w:gridSpan w:val="2"/>
                <w:noWrap/>
                <w:hideMark/>
              </w:tcPr>
            </w:tcPrChange>
          </w:tcPr>
          <w:p w14:paraId="14160E9E" w14:textId="37B9E37F"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00" w:author="Richter, Nicholas" w:date="2021-01-28T15:25:00Z"/>
                <w:del w:id="3201" w:author="Gaunt, Michael" w:date="2021-05-10T14:21:00Z"/>
                <w:sz w:val="16"/>
                <w:szCs w:val="16"/>
                <w:rPrChange w:id="3202" w:author="Richter, Nicholas" w:date="2021-01-28T15:28:00Z">
                  <w:rPr>
                    <w:ins w:id="3203" w:author="Richter, Nicholas" w:date="2021-01-28T15:25:00Z"/>
                    <w:del w:id="3204" w:author="Gaunt, Michael" w:date="2021-05-10T14:21:00Z"/>
                    <w:rFonts w:ascii="Arial" w:eastAsia="Times New Roman" w:hAnsi="Arial" w:cs="Arial"/>
                    <w:color w:val="666666"/>
                    <w:sz w:val="18"/>
                    <w:szCs w:val="18"/>
                  </w:rPr>
                </w:rPrChange>
              </w:rPr>
              <w:pPrChange w:id="320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06" w:author="Richter, Nicholas" w:date="2021-01-28T15:25:00Z">
              <w:del w:id="3207" w:author="Gaunt, Michael" w:date="2021-05-10T14:21:00Z">
                <w:r w:rsidRPr="00714128" w:rsidDel="00CF2F14">
                  <w:rPr>
                    <w:sz w:val="16"/>
                    <w:szCs w:val="16"/>
                    <w:rPrChange w:id="3208" w:author="Richter, Nicholas" w:date="2021-01-28T15:28:00Z">
                      <w:rPr>
                        <w:rFonts w:ascii="Arial" w:eastAsia="Times New Roman" w:hAnsi="Arial" w:cs="Arial"/>
                        <w:color w:val="666666"/>
                        <w:sz w:val="18"/>
                        <w:szCs w:val="18"/>
                      </w:rPr>
                    </w:rPrChange>
                  </w:rPr>
                  <w:delText>3</w:delText>
                </w:r>
              </w:del>
            </w:ins>
          </w:p>
        </w:tc>
        <w:tc>
          <w:tcPr>
            <w:tcW w:w="0" w:type="dxa"/>
            <w:noWrap/>
            <w:hideMark/>
            <w:tcPrChange w:id="3209" w:author="Lee, Doris" w:date="2021-02-02T16:54:00Z">
              <w:tcPr>
                <w:tcW w:w="567" w:type="dxa"/>
                <w:gridSpan w:val="2"/>
                <w:noWrap/>
                <w:hideMark/>
              </w:tcPr>
            </w:tcPrChange>
          </w:tcPr>
          <w:p w14:paraId="2D3B76D7" w14:textId="0D01D1A0"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10" w:author="Richter, Nicholas" w:date="2021-01-28T15:25:00Z"/>
                <w:del w:id="3211" w:author="Gaunt, Michael" w:date="2021-05-10T14:21:00Z"/>
                <w:sz w:val="16"/>
                <w:szCs w:val="16"/>
                <w:rPrChange w:id="3212" w:author="Richter, Nicholas" w:date="2021-01-28T15:28:00Z">
                  <w:rPr>
                    <w:ins w:id="3213" w:author="Richter, Nicholas" w:date="2021-01-28T15:25:00Z"/>
                    <w:del w:id="3214" w:author="Gaunt, Michael" w:date="2021-05-10T14:21:00Z"/>
                    <w:rFonts w:ascii="Arial" w:eastAsia="Times New Roman" w:hAnsi="Arial" w:cs="Arial"/>
                    <w:color w:val="666666"/>
                    <w:sz w:val="18"/>
                    <w:szCs w:val="18"/>
                  </w:rPr>
                </w:rPrChange>
              </w:rPr>
              <w:pPrChange w:id="321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16" w:author="Richter, Nicholas" w:date="2021-01-28T15:25:00Z">
              <w:del w:id="3217" w:author="Gaunt, Michael" w:date="2021-05-10T14:21:00Z">
                <w:r w:rsidRPr="00714128" w:rsidDel="00CF2F14">
                  <w:rPr>
                    <w:sz w:val="16"/>
                    <w:szCs w:val="16"/>
                    <w:rPrChange w:id="3218" w:author="Richter, Nicholas" w:date="2021-01-28T15:28:00Z">
                      <w:rPr>
                        <w:rFonts w:ascii="Arial" w:eastAsia="Times New Roman" w:hAnsi="Arial" w:cs="Arial"/>
                        <w:color w:val="666666"/>
                        <w:sz w:val="18"/>
                        <w:szCs w:val="18"/>
                      </w:rPr>
                    </w:rPrChange>
                  </w:rPr>
                  <w:delText>4</w:delText>
                </w:r>
              </w:del>
            </w:ins>
          </w:p>
        </w:tc>
        <w:tc>
          <w:tcPr>
            <w:tcW w:w="0" w:type="dxa"/>
            <w:noWrap/>
            <w:hideMark/>
            <w:tcPrChange w:id="3219" w:author="Lee, Doris" w:date="2021-02-02T16:54:00Z">
              <w:tcPr>
                <w:tcW w:w="567" w:type="dxa"/>
                <w:gridSpan w:val="2"/>
                <w:noWrap/>
                <w:hideMark/>
              </w:tcPr>
            </w:tcPrChange>
          </w:tcPr>
          <w:p w14:paraId="5D4AD11C" w14:textId="63C82FAB"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20" w:author="Richter, Nicholas" w:date="2021-01-28T15:25:00Z"/>
                <w:del w:id="3221" w:author="Gaunt, Michael" w:date="2021-05-10T14:21:00Z"/>
                <w:sz w:val="16"/>
                <w:szCs w:val="16"/>
                <w:rPrChange w:id="3222" w:author="Richter, Nicholas" w:date="2021-01-28T15:28:00Z">
                  <w:rPr>
                    <w:ins w:id="3223" w:author="Richter, Nicholas" w:date="2021-01-28T15:25:00Z"/>
                    <w:del w:id="3224" w:author="Gaunt, Michael" w:date="2021-05-10T14:21:00Z"/>
                    <w:rFonts w:ascii="Arial" w:eastAsia="Times New Roman" w:hAnsi="Arial" w:cs="Arial"/>
                    <w:color w:val="666666"/>
                    <w:sz w:val="18"/>
                    <w:szCs w:val="18"/>
                  </w:rPr>
                </w:rPrChange>
              </w:rPr>
              <w:pPrChange w:id="322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26" w:author="Richter, Nicholas" w:date="2021-01-28T15:25:00Z">
              <w:del w:id="3227" w:author="Gaunt, Michael" w:date="2021-05-10T14:21:00Z">
                <w:r w:rsidRPr="00714128" w:rsidDel="00CF2F14">
                  <w:rPr>
                    <w:sz w:val="16"/>
                    <w:szCs w:val="16"/>
                    <w:rPrChange w:id="3228" w:author="Richter, Nicholas" w:date="2021-01-28T15:28:00Z">
                      <w:rPr>
                        <w:rFonts w:ascii="Arial" w:eastAsia="Times New Roman" w:hAnsi="Arial" w:cs="Arial"/>
                        <w:color w:val="666666"/>
                        <w:sz w:val="18"/>
                        <w:szCs w:val="18"/>
                      </w:rPr>
                    </w:rPrChange>
                  </w:rPr>
                  <w:delText>5</w:delText>
                </w:r>
              </w:del>
            </w:ins>
          </w:p>
        </w:tc>
        <w:tc>
          <w:tcPr>
            <w:tcW w:w="0" w:type="dxa"/>
            <w:noWrap/>
            <w:hideMark/>
            <w:tcPrChange w:id="3229" w:author="Lee, Doris" w:date="2021-02-02T16:54:00Z">
              <w:tcPr>
                <w:tcW w:w="567" w:type="dxa"/>
                <w:gridSpan w:val="2"/>
                <w:noWrap/>
                <w:hideMark/>
              </w:tcPr>
            </w:tcPrChange>
          </w:tcPr>
          <w:p w14:paraId="1A450DCE" w14:textId="67934AE4"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30" w:author="Richter, Nicholas" w:date="2021-01-28T15:25:00Z"/>
                <w:del w:id="3231" w:author="Gaunt, Michael" w:date="2021-05-10T14:21:00Z"/>
                <w:sz w:val="16"/>
                <w:szCs w:val="16"/>
                <w:rPrChange w:id="3232" w:author="Richter, Nicholas" w:date="2021-01-28T15:28:00Z">
                  <w:rPr>
                    <w:ins w:id="3233" w:author="Richter, Nicholas" w:date="2021-01-28T15:25:00Z"/>
                    <w:del w:id="3234" w:author="Gaunt, Michael" w:date="2021-05-10T14:21:00Z"/>
                    <w:rFonts w:ascii="Arial" w:eastAsia="Times New Roman" w:hAnsi="Arial" w:cs="Arial"/>
                    <w:color w:val="666666"/>
                    <w:sz w:val="18"/>
                    <w:szCs w:val="18"/>
                  </w:rPr>
                </w:rPrChange>
              </w:rPr>
              <w:pPrChange w:id="323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36" w:author="Richter, Nicholas" w:date="2021-01-28T15:25:00Z">
              <w:del w:id="3237" w:author="Gaunt, Michael" w:date="2021-05-10T14:21:00Z">
                <w:r w:rsidRPr="00714128" w:rsidDel="00CF2F14">
                  <w:rPr>
                    <w:sz w:val="16"/>
                    <w:szCs w:val="16"/>
                    <w:rPrChange w:id="3238" w:author="Richter, Nicholas" w:date="2021-01-28T15:28:00Z">
                      <w:rPr>
                        <w:rFonts w:ascii="Arial" w:eastAsia="Times New Roman" w:hAnsi="Arial" w:cs="Arial"/>
                        <w:color w:val="666666"/>
                        <w:sz w:val="18"/>
                        <w:szCs w:val="18"/>
                      </w:rPr>
                    </w:rPrChange>
                  </w:rPr>
                  <w:delText>6</w:delText>
                </w:r>
              </w:del>
            </w:ins>
          </w:p>
        </w:tc>
        <w:tc>
          <w:tcPr>
            <w:tcW w:w="0" w:type="dxa"/>
            <w:noWrap/>
            <w:hideMark/>
            <w:tcPrChange w:id="3239" w:author="Lee, Doris" w:date="2021-02-02T16:54:00Z">
              <w:tcPr>
                <w:tcW w:w="567" w:type="dxa"/>
                <w:gridSpan w:val="2"/>
                <w:noWrap/>
                <w:hideMark/>
              </w:tcPr>
            </w:tcPrChange>
          </w:tcPr>
          <w:p w14:paraId="662F65E9" w14:textId="402A90F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40" w:author="Richter, Nicholas" w:date="2021-01-28T15:25:00Z"/>
                <w:del w:id="3241" w:author="Gaunt, Michael" w:date="2021-05-10T14:21:00Z"/>
                <w:sz w:val="16"/>
                <w:szCs w:val="16"/>
                <w:rPrChange w:id="3242" w:author="Richter, Nicholas" w:date="2021-01-28T15:28:00Z">
                  <w:rPr>
                    <w:ins w:id="3243" w:author="Richter, Nicholas" w:date="2021-01-28T15:25:00Z"/>
                    <w:del w:id="3244" w:author="Gaunt, Michael" w:date="2021-05-10T14:21:00Z"/>
                    <w:rFonts w:ascii="Arial" w:eastAsia="Times New Roman" w:hAnsi="Arial" w:cs="Arial"/>
                    <w:color w:val="666666"/>
                    <w:sz w:val="18"/>
                    <w:szCs w:val="18"/>
                  </w:rPr>
                </w:rPrChange>
              </w:rPr>
              <w:pPrChange w:id="324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46" w:author="Richter, Nicholas" w:date="2021-01-28T15:25:00Z">
              <w:del w:id="3247" w:author="Gaunt, Michael" w:date="2021-05-10T14:21:00Z">
                <w:r w:rsidRPr="00714128" w:rsidDel="00CF2F14">
                  <w:rPr>
                    <w:sz w:val="16"/>
                    <w:szCs w:val="16"/>
                    <w:rPrChange w:id="3248" w:author="Richter, Nicholas" w:date="2021-01-28T15:28:00Z">
                      <w:rPr>
                        <w:rFonts w:ascii="Arial" w:eastAsia="Times New Roman" w:hAnsi="Arial" w:cs="Arial"/>
                        <w:color w:val="666666"/>
                        <w:sz w:val="18"/>
                        <w:szCs w:val="18"/>
                      </w:rPr>
                    </w:rPrChange>
                  </w:rPr>
                  <w:delText>7</w:delText>
                </w:r>
              </w:del>
            </w:ins>
          </w:p>
        </w:tc>
        <w:tc>
          <w:tcPr>
            <w:tcW w:w="0" w:type="dxa"/>
            <w:noWrap/>
            <w:hideMark/>
            <w:tcPrChange w:id="3249" w:author="Lee, Doris" w:date="2021-02-02T16:54:00Z">
              <w:tcPr>
                <w:tcW w:w="567" w:type="dxa"/>
                <w:gridSpan w:val="2"/>
                <w:noWrap/>
                <w:hideMark/>
              </w:tcPr>
            </w:tcPrChange>
          </w:tcPr>
          <w:p w14:paraId="43657FD3" w14:textId="329DBE58"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50" w:author="Richter, Nicholas" w:date="2021-01-28T15:25:00Z"/>
                <w:del w:id="3251" w:author="Gaunt, Michael" w:date="2021-05-10T14:21:00Z"/>
                <w:sz w:val="16"/>
                <w:szCs w:val="16"/>
                <w:rPrChange w:id="3252" w:author="Richter, Nicholas" w:date="2021-01-28T15:28:00Z">
                  <w:rPr>
                    <w:ins w:id="3253" w:author="Richter, Nicholas" w:date="2021-01-28T15:25:00Z"/>
                    <w:del w:id="3254" w:author="Gaunt, Michael" w:date="2021-05-10T14:21:00Z"/>
                    <w:rFonts w:ascii="Arial" w:eastAsia="Times New Roman" w:hAnsi="Arial" w:cs="Arial"/>
                    <w:color w:val="666666"/>
                    <w:sz w:val="18"/>
                    <w:szCs w:val="18"/>
                  </w:rPr>
                </w:rPrChange>
              </w:rPr>
              <w:pPrChange w:id="325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56" w:author="Richter, Nicholas" w:date="2021-01-28T15:25:00Z">
              <w:del w:id="3257" w:author="Gaunt, Michael" w:date="2021-05-10T14:21:00Z">
                <w:r w:rsidRPr="00714128" w:rsidDel="00CF2F14">
                  <w:rPr>
                    <w:sz w:val="16"/>
                    <w:szCs w:val="16"/>
                    <w:rPrChange w:id="3258" w:author="Richter, Nicholas" w:date="2021-01-28T15:28:00Z">
                      <w:rPr>
                        <w:rFonts w:ascii="Arial" w:eastAsia="Times New Roman" w:hAnsi="Arial" w:cs="Arial"/>
                        <w:color w:val="666666"/>
                        <w:sz w:val="18"/>
                        <w:szCs w:val="18"/>
                      </w:rPr>
                    </w:rPrChange>
                  </w:rPr>
                  <w:delText>8</w:delText>
                </w:r>
              </w:del>
            </w:ins>
          </w:p>
        </w:tc>
        <w:tc>
          <w:tcPr>
            <w:tcW w:w="0" w:type="dxa"/>
            <w:noWrap/>
            <w:hideMark/>
            <w:tcPrChange w:id="3259" w:author="Lee, Doris" w:date="2021-02-02T16:54:00Z">
              <w:tcPr>
                <w:tcW w:w="567" w:type="dxa"/>
                <w:gridSpan w:val="2"/>
                <w:noWrap/>
                <w:hideMark/>
              </w:tcPr>
            </w:tcPrChange>
          </w:tcPr>
          <w:p w14:paraId="27E595E0" w14:textId="42A7B172"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60" w:author="Richter, Nicholas" w:date="2021-01-28T15:25:00Z"/>
                <w:del w:id="3261" w:author="Gaunt, Michael" w:date="2021-05-10T14:21:00Z"/>
                <w:sz w:val="16"/>
                <w:szCs w:val="16"/>
                <w:rPrChange w:id="3262" w:author="Richter, Nicholas" w:date="2021-01-28T15:28:00Z">
                  <w:rPr>
                    <w:ins w:id="3263" w:author="Richter, Nicholas" w:date="2021-01-28T15:25:00Z"/>
                    <w:del w:id="3264" w:author="Gaunt, Michael" w:date="2021-05-10T14:21:00Z"/>
                    <w:rFonts w:ascii="Arial" w:eastAsia="Times New Roman" w:hAnsi="Arial" w:cs="Arial"/>
                    <w:color w:val="666666"/>
                    <w:sz w:val="18"/>
                    <w:szCs w:val="18"/>
                  </w:rPr>
                </w:rPrChange>
              </w:rPr>
              <w:pPrChange w:id="326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66" w:author="Richter, Nicholas" w:date="2021-01-28T15:25:00Z">
              <w:del w:id="3267" w:author="Gaunt, Michael" w:date="2021-05-10T14:21:00Z">
                <w:r w:rsidRPr="00714128" w:rsidDel="00CF2F14">
                  <w:rPr>
                    <w:sz w:val="16"/>
                    <w:szCs w:val="16"/>
                    <w:rPrChange w:id="3268" w:author="Richter, Nicholas" w:date="2021-01-28T15:28:00Z">
                      <w:rPr>
                        <w:rFonts w:ascii="Arial" w:eastAsia="Times New Roman" w:hAnsi="Arial" w:cs="Arial"/>
                        <w:color w:val="666666"/>
                        <w:sz w:val="18"/>
                        <w:szCs w:val="18"/>
                      </w:rPr>
                    </w:rPrChange>
                  </w:rPr>
                  <w:delText>9</w:delText>
                </w:r>
              </w:del>
            </w:ins>
          </w:p>
        </w:tc>
        <w:tc>
          <w:tcPr>
            <w:tcW w:w="0" w:type="dxa"/>
            <w:noWrap/>
            <w:hideMark/>
            <w:tcPrChange w:id="3269" w:author="Lee, Doris" w:date="2021-02-02T16:54:00Z">
              <w:tcPr>
                <w:tcW w:w="567" w:type="dxa"/>
                <w:noWrap/>
                <w:hideMark/>
              </w:tcPr>
            </w:tcPrChange>
          </w:tcPr>
          <w:p w14:paraId="2DB36C25" w14:textId="17F86499"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270" w:author="Richter, Nicholas" w:date="2021-01-28T15:25:00Z"/>
                <w:del w:id="3271" w:author="Gaunt, Michael" w:date="2021-05-10T14:21:00Z"/>
                <w:sz w:val="16"/>
                <w:szCs w:val="16"/>
                <w:rPrChange w:id="3272" w:author="Richter, Nicholas" w:date="2021-01-28T15:28:00Z">
                  <w:rPr>
                    <w:ins w:id="3273" w:author="Richter, Nicholas" w:date="2021-01-28T15:25:00Z"/>
                    <w:del w:id="3274" w:author="Gaunt, Michael" w:date="2021-05-10T14:21:00Z"/>
                    <w:rFonts w:ascii="Arial" w:eastAsia="Times New Roman" w:hAnsi="Arial" w:cs="Arial"/>
                    <w:color w:val="666666"/>
                    <w:sz w:val="18"/>
                    <w:szCs w:val="18"/>
                  </w:rPr>
                </w:rPrChange>
              </w:rPr>
              <w:pPrChange w:id="3275" w:author="Unknown" w:date="2021-01-28T15:25:00Z">
                <w:pPr>
                  <w:jc w:val="center"/>
                  <w:cnfStyle w:val="100000000000" w:firstRow="1" w:lastRow="0" w:firstColumn="0" w:lastColumn="0" w:oddVBand="0" w:evenVBand="0" w:oddHBand="0" w:evenHBand="0" w:firstRowFirstColumn="0" w:firstRowLastColumn="0" w:lastRowFirstColumn="0" w:lastRowLastColumn="0"/>
                </w:pPr>
              </w:pPrChange>
            </w:pPr>
            <w:ins w:id="3276" w:author="Richter, Nicholas" w:date="2021-01-28T15:25:00Z">
              <w:del w:id="3277" w:author="Gaunt, Michael" w:date="2021-05-10T14:21:00Z">
                <w:r w:rsidRPr="00714128" w:rsidDel="00CF2F14">
                  <w:rPr>
                    <w:sz w:val="16"/>
                    <w:szCs w:val="16"/>
                    <w:rPrChange w:id="3278" w:author="Richter, Nicholas" w:date="2021-01-28T15:28:00Z">
                      <w:rPr>
                        <w:rFonts w:ascii="Arial" w:eastAsia="Times New Roman" w:hAnsi="Arial" w:cs="Arial"/>
                        <w:color w:val="666666"/>
                        <w:sz w:val="18"/>
                        <w:szCs w:val="18"/>
                      </w:rPr>
                    </w:rPrChange>
                  </w:rPr>
                  <w:delText>10</w:delText>
                </w:r>
              </w:del>
            </w:ins>
          </w:p>
        </w:tc>
      </w:tr>
      <w:tr w:rsidR="008316FE" w:rsidRPr="00714128" w:rsidDel="00CF2F14" w14:paraId="04C53DA3" w14:textId="256D4634" w:rsidTr="00FC6FAE">
        <w:tblPrEx>
          <w:tblCellMar>
            <w:top w:w="58" w:type="dxa"/>
            <w:left w:w="72" w:type="dxa"/>
            <w:bottom w:w="58" w:type="dxa"/>
            <w:right w:w="72" w:type="dxa"/>
          </w:tblCellMar>
          <w:tblPrExChange w:id="3279" w:author="Lee, Doris" w:date="2021-02-02T16:54:00Z">
            <w:tblPrEx>
              <w:tblW w:w="7689" w:type="dxa"/>
              <w:tblCellMar>
                <w:top w:w="58" w:type="dxa"/>
                <w:left w:w="72" w:type="dxa"/>
                <w:bottom w:w="58" w:type="dxa"/>
                <w:right w:w="72" w:type="dxa"/>
              </w:tblCellMar>
            </w:tblPrEx>
          </w:tblPrExChange>
        </w:tblPrEx>
        <w:trPr>
          <w:trHeight w:val="300"/>
          <w:jc w:val="center"/>
          <w:ins w:id="3280" w:author="Richter, Nicholas" w:date="2021-01-28T15:25:00Z"/>
          <w:del w:id="3281" w:author="Gaunt, Michael" w:date="2021-05-10T14:21:00Z"/>
          <w:trPrChange w:id="3282" w:author="Lee, Doris" w:date="2021-02-02T16:54:00Z">
            <w:trPr>
              <w:gridAfter w:val="0"/>
              <w:trHeight w:val="300"/>
            </w:trPr>
          </w:trPrChange>
        </w:trPr>
        <w:tc>
          <w:tcPr>
            <w:tcW w:w="1872" w:type="dxa"/>
            <w:shd w:val="clear" w:color="auto" w:fill="auto"/>
            <w:noWrap/>
            <w:hideMark/>
            <w:tcPrChange w:id="3283" w:author="Lee, Doris" w:date="2021-02-02T16:54:00Z">
              <w:tcPr>
                <w:tcW w:w="1152" w:type="dxa"/>
                <w:tcBorders>
                  <w:top w:val="nil"/>
                  <w:left w:val="nil"/>
                  <w:bottom w:val="nil"/>
                  <w:right w:val="nil"/>
                </w:tcBorders>
                <w:shd w:val="clear" w:color="auto" w:fill="auto"/>
                <w:noWrap/>
                <w:hideMark/>
              </w:tcPr>
            </w:tcPrChange>
          </w:tcPr>
          <w:p w14:paraId="18A235DB" w14:textId="3BA61432" w:rsidR="008316FE" w:rsidRPr="00714128" w:rsidDel="00CF2F14" w:rsidRDefault="008316FE">
            <w:pPr>
              <w:spacing w:after="160" w:line="259" w:lineRule="auto"/>
              <w:rPr>
                <w:ins w:id="3284" w:author="Richter, Nicholas" w:date="2021-01-28T15:25:00Z"/>
                <w:del w:id="3285" w:author="Gaunt, Michael" w:date="2021-05-10T14:21:00Z"/>
                <w:sz w:val="16"/>
                <w:szCs w:val="16"/>
                <w:rPrChange w:id="3286" w:author="Richter, Nicholas" w:date="2021-01-28T15:28:00Z">
                  <w:rPr>
                    <w:ins w:id="3287" w:author="Richter, Nicholas" w:date="2021-01-28T15:25:00Z"/>
                    <w:del w:id="3288" w:author="Gaunt, Michael" w:date="2021-05-10T14:21:00Z"/>
                    <w:rFonts w:ascii="Arial" w:eastAsia="Times New Roman" w:hAnsi="Arial" w:cs="Arial"/>
                    <w:color w:val="666666"/>
                    <w:sz w:val="18"/>
                    <w:szCs w:val="18"/>
                  </w:rPr>
                </w:rPrChange>
              </w:rPr>
              <w:pPrChange w:id="3289" w:author="Unknown" w:date="2021-01-28T15:25:00Z">
                <w:pPr/>
              </w:pPrChange>
            </w:pPr>
            <w:ins w:id="3290" w:author="Richter, Nicholas" w:date="2021-01-28T15:25:00Z">
              <w:del w:id="3291" w:author="Gaunt, Michael" w:date="2021-05-10T14:21:00Z">
                <w:r w:rsidRPr="00714128" w:rsidDel="00CF2F14">
                  <w:rPr>
                    <w:sz w:val="16"/>
                    <w:szCs w:val="16"/>
                    <w:rPrChange w:id="3292" w:author="Richter, Nicholas" w:date="2021-01-28T15:28:00Z">
                      <w:rPr>
                        <w:rFonts w:ascii="Arial" w:eastAsia="Times New Roman" w:hAnsi="Arial" w:cs="Arial"/>
                        <w:color w:val="666666"/>
                        <w:sz w:val="18"/>
                        <w:szCs w:val="18"/>
                      </w:rPr>
                    </w:rPrChange>
                  </w:rPr>
                  <w:delText>Cost per Mile, Total</w:delText>
                </w:r>
              </w:del>
            </w:ins>
          </w:p>
        </w:tc>
        <w:tc>
          <w:tcPr>
            <w:tcW w:w="0" w:type="dxa"/>
            <w:shd w:val="clear" w:color="auto" w:fill="auto"/>
            <w:noWrap/>
            <w:hideMark/>
            <w:tcPrChange w:id="3293" w:author="Lee, Doris" w:date="2021-02-02T16:54:00Z">
              <w:tcPr>
                <w:tcW w:w="667" w:type="dxa"/>
                <w:tcBorders>
                  <w:top w:val="nil"/>
                  <w:left w:val="nil"/>
                  <w:bottom w:val="nil"/>
                  <w:right w:val="nil"/>
                </w:tcBorders>
                <w:shd w:val="clear" w:color="auto" w:fill="auto"/>
                <w:noWrap/>
                <w:vAlign w:val="center"/>
                <w:hideMark/>
              </w:tcPr>
            </w:tcPrChange>
          </w:tcPr>
          <w:p w14:paraId="21F8D9E4" w14:textId="5673AF79" w:rsidR="008316FE" w:rsidRPr="00714128" w:rsidDel="00CF2F14" w:rsidRDefault="008316FE">
            <w:pPr>
              <w:spacing w:after="160" w:line="259" w:lineRule="auto"/>
              <w:rPr>
                <w:ins w:id="3294" w:author="Richter, Nicholas" w:date="2021-01-28T15:25:00Z"/>
                <w:del w:id="3295" w:author="Gaunt, Michael" w:date="2021-05-10T14:21:00Z"/>
                <w:sz w:val="16"/>
                <w:szCs w:val="16"/>
                <w:rPrChange w:id="3296" w:author="Richter, Nicholas" w:date="2021-01-28T15:28:00Z">
                  <w:rPr>
                    <w:ins w:id="3297" w:author="Richter, Nicholas" w:date="2021-01-28T15:25:00Z"/>
                    <w:del w:id="3298" w:author="Gaunt, Michael" w:date="2021-05-10T14:21:00Z"/>
                    <w:rFonts w:ascii="Arial" w:eastAsia="Times New Roman" w:hAnsi="Arial" w:cs="Arial"/>
                    <w:color w:val="333333"/>
                    <w:sz w:val="18"/>
                    <w:szCs w:val="18"/>
                  </w:rPr>
                </w:rPrChange>
              </w:rPr>
              <w:pPrChange w:id="3299" w:author="Unknown" w:date="2021-01-28T15:25:00Z">
                <w:pPr>
                  <w:jc w:val="right"/>
                </w:pPr>
              </w:pPrChange>
            </w:pPr>
            <w:ins w:id="3300" w:author="Richter, Nicholas" w:date="2021-01-28T15:25:00Z">
              <w:del w:id="3301" w:author="Gaunt, Michael" w:date="2021-05-10T14:21:00Z">
                <w:r w:rsidRPr="00714128" w:rsidDel="00CF2F14">
                  <w:rPr>
                    <w:sz w:val="16"/>
                    <w:szCs w:val="16"/>
                    <w:rPrChange w:id="3302" w:author="Richter, Nicholas" w:date="2021-01-28T15:28:00Z">
                      <w:rPr>
                        <w:rFonts w:ascii="Arial" w:eastAsia="Times New Roman" w:hAnsi="Arial" w:cs="Arial"/>
                        <w:color w:val="333333"/>
                        <w:sz w:val="18"/>
                        <w:szCs w:val="18"/>
                      </w:rPr>
                    </w:rPrChange>
                  </w:rPr>
                  <w:delText>$90.5</w:delText>
                </w:r>
              </w:del>
            </w:ins>
          </w:p>
        </w:tc>
        <w:tc>
          <w:tcPr>
            <w:tcW w:w="0" w:type="dxa"/>
            <w:shd w:val="clear" w:color="auto" w:fill="auto"/>
            <w:noWrap/>
            <w:hideMark/>
            <w:tcPrChange w:id="3303" w:author="Lee, Doris" w:date="2021-02-02T16:54:00Z">
              <w:tcPr>
                <w:tcW w:w="667" w:type="dxa"/>
                <w:gridSpan w:val="2"/>
                <w:tcBorders>
                  <w:top w:val="nil"/>
                  <w:left w:val="nil"/>
                  <w:bottom w:val="nil"/>
                  <w:right w:val="nil"/>
                </w:tcBorders>
                <w:shd w:val="clear" w:color="auto" w:fill="auto"/>
                <w:noWrap/>
                <w:vAlign w:val="center"/>
                <w:hideMark/>
              </w:tcPr>
            </w:tcPrChange>
          </w:tcPr>
          <w:p w14:paraId="62CBD6AB" w14:textId="6831BFBA" w:rsidR="008316FE" w:rsidRPr="00714128" w:rsidDel="00CF2F14" w:rsidRDefault="008316FE">
            <w:pPr>
              <w:spacing w:after="160" w:line="259" w:lineRule="auto"/>
              <w:rPr>
                <w:ins w:id="3304" w:author="Richter, Nicholas" w:date="2021-01-28T15:25:00Z"/>
                <w:del w:id="3305" w:author="Gaunt, Michael" w:date="2021-05-10T14:21:00Z"/>
                <w:sz w:val="16"/>
                <w:szCs w:val="16"/>
                <w:rPrChange w:id="3306" w:author="Richter, Nicholas" w:date="2021-01-28T15:28:00Z">
                  <w:rPr>
                    <w:ins w:id="3307" w:author="Richter, Nicholas" w:date="2021-01-28T15:25:00Z"/>
                    <w:del w:id="3308" w:author="Gaunt, Michael" w:date="2021-05-10T14:21:00Z"/>
                    <w:rFonts w:ascii="Arial" w:eastAsia="Times New Roman" w:hAnsi="Arial" w:cs="Arial"/>
                    <w:color w:val="333333"/>
                    <w:sz w:val="18"/>
                    <w:szCs w:val="18"/>
                  </w:rPr>
                </w:rPrChange>
              </w:rPr>
              <w:pPrChange w:id="3309" w:author="Unknown" w:date="2021-01-28T15:25:00Z">
                <w:pPr>
                  <w:jc w:val="right"/>
                </w:pPr>
              </w:pPrChange>
            </w:pPr>
            <w:ins w:id="3310" w:author="Richter, Nicholas" w:date="2021-01-28T15:25:00Z">
              <w:del w:id="3311" w:author="Gaunt, Michael" w:date="2021-05-10T14:21:00Z">
                <w:r w:rsidRPr="00714128" w:rsidDel="00CF2F14">
                  <w:rPr>
                    <w:sz w:val="16"/>
                    <w:szCs w:val="16"/>
                    <w:rPrChange w:id="3312" w:author="Richter, Nicholas" w:date="2021-01-28T15:28:00Z">
                      <w:rPr>
                        <w:rFonts w:ascii="Arial" w:eastAsia="Times New Roman" w:hAnsi="Arial" w:cs="Arial"/>
                        <w:color w:val="333333"/>
                        <w:sz w:val="18"/>
                        <w:szCs w:val="18"/>
                      </w:rPr>
                    </w:rPrChange>
                  </w:rPr>
                  <w:delText>$28.2</w:delText>
                </w:r>
              </w:del>
            </w:ins>
          </w:p>
        </w:tc>
        <w:tc>
          <w:tcPr>
            <w:tcW w:w="0" w:type="dxa"/>
            <w:shd w:val="clear" w:color="auto" w:fill="auto"/>
            <w:noWrap/>
            <w:hideMark/>
            <w:tcPrChange w:id="3313" w:author="Lee, Doris" w:date="2021-02-02T16:54:00Z">
              <w:tcPr>
                <w:tcW w:w="667" w:type="dxa"/>
                <w:gridSpan w:val="2"/>
                <w:tcBorders>
                  <w:top w:val="nil"/>
                  <w:left w:val="nil"/>
                  <w:bottom w:val="nil"/>
                  <w:right w:val="nil"/>
                </w:tcBorders>
                <w:shd w:val="clear" w:color="auto" w:fill="auto"/>
                <w:noWrap/>
                <w:vAlign w:val="center"/>
                <w:hideMark/>
              </w:tcPr>
            </w:tcPrChange>
          </w:tcPr>
          <w:p w14:paraId="40F74BF7" w14:textId="13C7FC43" w:rsidR="008316FE" w:rsidRPr="00714128" w:rsidDel="00CF2F14" w:rsidRDefault="008316FE">
            <w:pPr>
              <w:spacing w:after="160" w:line="259" w:lineRule="auto"/>
              <w:rPr>
                <w:ins w:id="3314" w:author="Richter, Nicholas" w:date="2021-01-28T15:25:00Z"/>
                <w:del w:id="3315" w:author="Gaunt, Michael" w:date="2021-05-10T14:21:00Z"/>
                <w:sz w:val="16"/>
                <w:szCs w:val="16"/>
                <w:rPrChange w:id="3316" w:author="Richter, Nicholas" w:date="2021-01-28T15:28:00Z">
                  <w:rPr>
                    <w:ins w:id="3317" w:author="Richter, Nicholas" w:date="2021-01-28T15:25:00Z"/>
                    <w:del w:id="3318" w:author="Gaunt, Michael" w:date="2021-05-10T14:21:00Z"/>
                    <w:rFonts w:ascii="Arial" w:eastAsia="Times New Roman" w:hAnsi="Arial" w:cs="Arial"/>
                    <w:color w:val="333333"/>
                    <w:sz w:val="18"/>
                    <w:szCs w:val="18"/>
                  </w:rPr>
                </w:rPrChange>
              </w:rPr>
              <w:pPrChange w:id="3319" w:author="Unknown" w:date="2021-01-28T15:25:00Z">
                <w:pPr>
                  <w:jc w:val="right"/>
                </w:pPr>
              </w:pPrChange>
            </w:pPr>
            <w:ins w:id="3320" w:author="Richter, Nicholas" w:date="2021-01-28T15:25:00Z">
              <w:del w:id="3321" w:author="Gaunt, Michael" w:date="2021-05-10T14:21:00Z">
                <w:r w:rsidRPr="00714128" w:rsidDel="00CF2F14">
                  <w:rPr>
                    <w:sz w:val="16"/>
                    <w:szCs w:val="16"/>
                    <w:rPrChange w:id="3322" w:author="Richter, Nicholas" w:date="2021-01-28T15:28:00Z">
                      <w:rPr>
                        <w:rFonts w:ascii="Arial" w:eastAsia="Times New Roman" w:hAnsi="Arial" w:cs="Arial"/>
                        <w:color w:val="333333"/>
                        <w:sz w:val="18"/>
                        <w:szCs w:val="18"/>
                      </w:rPr>
                    </w:rPrChange>
                  </w:rPr>
                  <w:delText>$14.1</w:delText>
                </w:r>
              </w:del>
            </w:ins>
          </w:p>
        </w:tc>
        <w:tc>
          <w:tcPr>
            <w:tcW w:w="0" w:type="dxa"/>
            <w:shd w:val="clear" w:color="auto" w:fill="auto"/>
            <w:noWrap/>
            <w:hideMark/>
            <w:tcPrChange w:id="3323" w:author="Lee, Doris" w:date="2021-02-02T16:54:00Z">
              <w:tcPr>
                <w:tcW w:w="567" w:type="dxa"/>
                <w:gridSpan w:val="2"/>
                <w:tcBorders>
                  <w:top w:val="nil"/>
                  <w:left w:val="nil"/>
                  <w:bottom w:val="nil"/>
                  <w:right w:val="nil"/>
                </w:tcBorders>
                <w:shd w:val="clear" w:color="auto" w:fill="auto"/>
                <w:noWrap/>
                <w:vAlign w:val="center"/>
                <w:hideMark/>
              </w:tcPr>
            </w:tcPrChange>
          </w:tcPr>
          <w:p w14:paraId="6A2A2782" w14:textId="02B8F22C" w:rsidR="008316FE" w:rsidRPr="00714128" w:rsidDel="00CF2F14" w:rsidRDefault="008316FE">
            <w:pPr>
              <w:spacing w:after="160" w:line="259" w:lineRule="auto"/>
              <w:rPr>
                <w:ins w:id="3324" w:author="Richter, Nicholas" w:date="2021-01-28T15:25:00Z"/>
                <w:del w:id="3325" w:author="Gaunt, Michael" w:date="2021-05-10T14:21:00Z"/>
                <w:sz w:val="16"/>
                <w:szCs w:val="16"/>
                <w:rPrChange w:id="3326" w:author="Richter, Nicholas" w:date="2021-01-28T15:28:00Z">
                  <w:rPr>
                    <w:ins w:id="3327" w:author="Richter, Nicholas" w:date="2021-01-28T15:25:00Z"/>
                    <w:del w:id="3328" w:author="Gaunt, Michael" w:date="2021-05-10T14:21:00Z"/>
                    <w:rFonts w:ascii="Arial" w:eastAsia="Times New Roman" w:hAnsi="Arial" w:cs="Arial"/>
                    <w:color w:val="333333"/>
                    <w:sz w:val="18"/>
                    <w:szCs w:val="18"/>
                  </w:rPr>
                </w:rPrChange>
              </w:rPr>
              <w:pPrChange w:id="3329" w:author="Unknown" w:date="2021-01-28T15:25:00Z">
                <w:pPr>
                  <w:jc w:val="right"/>
                </w:pPr>
              </w:pPrChange>
            </w:pPr>
            <w:ins w:id="3330" w:author="Richter, Nicholas" w:date="2021-01-28T15:25:00Z">
              <w:del w:id="3331" w:author="Gaunt, Michael" w:date="2021-05-10T14:21:00Z">
                <w:r w:rsidRPr="00714128" w:rsidDel="00CF2F14">
                  <w:rPr>
                    <w:sz w:val="16"/>
                    <w:szCs w:val="16"/>
                    <w:rPrChange w:id="3332" w:author="Richter, Nicholas" w:date="2021-01-28T15:28:00Z">
                      <w:rPr>
                        <w:rFonts w:ascii="Arial" w:eastAsia="Times New Roman" w:hAnsi="Arial" w:cs="Arial"/>
                        <w:color w:val="333333"/>
                        <w:sz w:val="18"/>
                        <w:szCs w:val="18"/>
                      </w:rPr>
                    </w:rPrChange>
                  </w:rPr>
                  <w:delText>$9.3</w:delText>
                </w:r>
              </w:del>
            </w:ins>
          </w:p>
        </w:tc>
        <w:tc>
          <w:tcPr>
            <w:tcW w:w="0" w:type="dxa"/>
            <w:shd w:val="clear" w:color="auto" w:fill="auto"/>
            <w:noWrap/>
            <w:hideMark/>
            <w:tcPrChange w:id="3333" w:author="Lee, Doris" w:date="2021-02-02T16:54:00Z">
              <w:tcPr>
                <w:tcW w:w="567" w:type="dxa"/>
                <w:gridSpan w:val="2"/>
                <w:tcBorders>
                  <w:top w:val="nil"/>
                  <w:left w:val="nil"/>
                  <w:bottom w:val="nil"/>
                  <w:right w:val="nil"/>
                </w:tcBorders>
                <w:shd w:val="clear" w:color="auto" w:fill="auto"/>
                <w:noWrap/>
                <w:vAlign w:val="center"/>
                <w:hideMark/>
              </w:tcPr>
            </w:tcPrChange>
          </w:tcPr>
          <w:p w14:paraId="6E3A8BD4" w14:textId="09C6C5AF" w:rsidR="008316FE" w:rsidRPr="00714128" w:rsidDel="00CF2F14" w:rsidRDefault="008316FE">
            <w:pPr>
              <w:spacing w:after="160" w:line="259" w:lineRule="auto"/>
              <w:rPr>
                <w:ins w:id="3334" w:author="Richter, Nicholas" w:date="2021-01-28T15:25:00Z"/>
                <w:del w:id="3335" w:author="Gaunt, Michael" w:date="2021-05-10T14:21:00Z"/>
                <w:sz w:val="16"/>
                <w:szCs w:val="16"/>
                <w:rPrChange w:id="3336" w:author="Richter, Nicholas" w:date="2021-01-28T15:28:00Z">
                  <w:rPr>
                    <w:ins w:id="3337" w:author="Richter, Nicholas" w:date="2021-01-28T15:25:00Z"/>
                    <w:del w:id="3338" w:author="Gaunt, Michael" w:date="2021-05-10T14:21:00Z"/>
                    <w:rFonts w:ascii="Arial" w:eastAsia="Times New Roman" w:hAnsi="Arial" w:cs="Arial"/>
                    <w:color w:val="333333"/>
                    <w:sz w:val="18"/>
                    <w:szCs w:val="18"/>
                  </w:rPr>
                </w:rPrChange>
              </w:rPr>
              <w:pPrChange w:id="3339" w:author="Unknown" w:date="2021-01-28T15:25:00Z">
                <w:pPr>
                  <w:jc w:val="right"/>
                </w:pPr>
              </w:pPrChange>
            </w:pPr>
            <w:ins w:id="3340" w:author="Richter, Nicholas" w:date="2021-01-28T15:25:00Z">
              <w:del w:id="3341" w:author="Gaunt, Michael" w:date="2021-05-10T14:21:00Z">
                <w:r w:rsidRPr="00714128" w:rsidDel="00CF2F14">
                  <w:rPr>
                    <w:sz w:val="16"/>
                    <w:szCs w:val="16"/>
                    <w:rPrChange w:id="3342" w:author="Richter, Nicholas" w:date="2021-01-28T15:28:00Z">
                      <w:rPr>
                        <w:rFonts w:ascii="Arial" w:eastAsia="Times New Roman" w:hAnsi="Arial" w:cs="Arial"/>
                        <w:color w:val="333333"/>
                        <w:sz w:val="18"/>
                        <w:szCs w:val="18"/>
                      </w:rPr>
                    </w:rPrChange>
                  </w:rPr>
                  <w:delText>$7.1</w:delText>
                </w:r>
              </w:del>
            </w:ins>
          </w:p>
        </w:tc>
        <w:tc>
          <w:tcPr>
            <w:tcW w:w="0" w:type="dxa"/>
            <w:shd w:val="clear" w:color="auto" w:fill="auto"/>
            <w:noWrap/>
            <w:hideMark/>
            <w:tcPrChange w:id="3343" w:author="Lee, Doris" w:date="2021-02-02T16:54:00Z">
              <w:tcPr>
                <w:tcW w:w="567" w:type="dxa"/>
                <w:gridSpan w:val="2"/>
                <w:tcBorders>
                  <w:top w:val="nil"/>
                  <w:left w:val="nil"/>
                  <w:bottom w:val="nil"/>
                  <w:right w:val="nil"/>
                </w:tcBorders>
                <w:shd w:val="clear" w:color="auto" w:fill="auto"/>
                <w:noWrap/>
                <w:vAlign w:val="center"/>
                <w:hideMark/>
              </w:tcPr>
            </w:tcPrChange>
          </w:tcPr>
          <w:p w14:paraId="5713298B" w14:textId="27078CBB" w:rsidR="008316FE" w:rsidRPr="00714128" w:rsidDel="00CF2F14" w:rsidRDefault="008316FE">
            <w:pPr>
              <w:spacing w:after="160" w:line="259" w:lineRule="auto"/>
              <w:rPr>
                <w:ins w:id="3344" w:author="Richter, Nicholas" w:date="2021-01-28T15:25:00Z"/>
                <w:del w:id="3345" w:author="Gaunt, Michael" w:date="2021-05-10T14:21:00Z"/>
                <w:sz w:val="16"/>
                <w:szCs w:val="16"/>
                <w:rPrChange w:id="3346" w:author="Richter, Nicholas" w:date="2021-01-28T15:28:00Z">
                  <w:rPr>
                    <w:ins w:id="3347" w:author="Richter, Nicholas" w:date="2021-01-28T15:25:00Z"/>
                    <w:del w:id="3348" w:author="Gaunt, Michael" w:date="2021-05-10T14:21:00Z"/>
                    <w:rFonts w:ascii="Arial" w:eastAsia="Times New Roman" w:hAnsi="Arial" w:cs="Arial"/>
                    <w:color w:val="333333"/>
                    <w:sz w:val="18"/>
                    <w:szCs w:val="18"/>
                  </w:rPr>
                </w:rPrChange>
              </w:rPr>
              <w:pPrChange w:id="3349" w:author="Unknown" w:date="2021-01-28T15:25:00Z">
                <w:pPr>
                  <w:jc w:val="right"/>
                </w:pPr>
              </w:pPrChange>
            </w:pPr>
            <w:ins w:id="3350" w:author="Richter, Nicholas" w:date="2021-01-28T15:25:00Z">
              <w:del w:id="3351" w:author="Gaunt, Michael" w:date="2021-05-10T14:21:00Z">
                <w:r w:rsidRPr="00714128" w:rsidDel="00CF2F14">
                  <w:rPr>
                    <w:sz w:val="16"/>
                    <w:szCs w:val="16"/>
                    <w:rPrChange w:id="3352" w:author="Richter, Nicholas" w:date="2021-01-28T15:28:00Z">
                      <w:rPr>
                        <w:rFonts w:ascii="Arial" w:eastAsia="Times New Roman" w:hAnsi="Arial" w:cs="Arial"/>
                        <w:color w:val="333333"/>
                        <w:sz w:val="18"/>
                        <w:szCs w:val="18"/>
                      </w:rPr>
                    </w:rPrChange>
                  </w:rPr>
                  <w:delText>$5.7</w:delText>
                </w:r>
              </w:del>
            </w:ins>
          </w:p>
        </w:tc>
        <w:tc>
          <w:tcPr>
            <w:tcW w:w="0" w:type="dxa"/>
            <w:shd w:val="clear" w:color="auto" w:fill="auto"/>
            <w:noWrap/>
            <w:hideMark/>
            <w:tcPrChange w:id="3353" w:author="Lee, Doris" w:date="2021-02-02T16:54:00Z">
              <w:tcPr>
                <w:tcW w:w="567" w:type="dxa"/>
                <w:gridSpan w:val="2"/>
                <w:tcBorders>
                  <w:top w:val="nil"/>
                  <w:left w:val="nil"/>
                  <w:bottom w:val="nil"/>
                  <w:right w:val="nil"/>
                </w:tcBorders>
                <w:shd w:val="clear" w:color="auto" w:fill="auto"/>
                <w:noWrap/>
                <w:vAlign w:val="center"/>
                <w:hideMark/>
              </w:tcPr>
            </w:tcPrChange>
          </w:tcPr>
          <w:p w14:paraId="152D9822" w14:textId="33D9BE73" w:rsidR="008316FE" w:rsidRPr="00714128" w:rsidDel="00CF2F14" w:rsidRDefault="008316FE">
            <w:pPr>
              <w:spacing w:after="160" w:line="259" w:lineRule="auto"/>
              <w:rPr>
                <w:ins w:id="3354" w:author="Richter, Nicholas" w:date="2021-01-28T15:25:00Z"/>
                <w:del w:id="3355" w:author="Gaunt, Michael" w:date="2021-05-10T14:21:00Z"/>
                <w:sz w:val="16"/>
                <w:szCs w:val="16"/>
                <w:rPrChange w:id="3356" w:author="Richter, Nicholas" w:date="2021-01-28T15:28:00Z">
                  <w:rPr>
                    <w:ins w:id="3357" w:author="Richter, Nicholas" w:date="2021-01-28T15:25:00Z"/>
                    <w:del w:id="3358" w:author="Gaunt, Michael" w:date="2021-05-10T14:21:00Z"/>
                    <w:rFonts w:ascii="Arial" w:eastAsia="Times New Roman" w:hAnsi="Arial" w:cs="Arial"/>
                    <w:color w:val="333333"/>
                    <w:sz w:val="18"/>
                    <w:szCs w:val="18"/>
                  </w:rPr>
                </w:rPrChange>
              </w:rPr>
              <w:pPrChange w:id="3359" w:author="Unknown" w:date="2021-01-28T15:25:00Z">
                <w:pPr>
                  <w:jc w:val="right"/>
                </w:pPr>
              </w:pPrChange>
            </w:pPr>
            <w:ins w:id="3360" w:author="Richter, Nicholas" w:date="2021-01-28T15:25:00Z">
              <w:del w:id="3361" w:author="Gaunt, Michael" w:date="2021-05-10T14:21:00Z">
                <w:r w:rsidRPr="00714128" w:rsidDel="00CF2F14">
                  <w:rPr>
                    <w:sz w:val="16"/>
                    <w:szCs w:val="16"/>
                    <w:rPrChange w:id="3362" w:author="Richter, Nicholas" w:date="2021-01-28T15:28:00Z">
                      <w:rPr>
                        <w:rFonts w:ascii="Arial" w:eastAsia="Times New Roman" w:hAnsi="Arial" w:cs="Arial"/>
                        <w:color w:val="333333"/>
                        <w:sz w:val="18"/>
                        <w:szCs w:val="18"/>
                      </w:rPr>
                    </w:rPrChange>
                  </w:rPr>
                  <w:delText>$4.9</w:delText>
                </w:r>
              </w:del>
            </w:ins>
          </w:p>
        </w:tc>
        <w:tc>
          <w:tcPr>
            <w:tcW w:w="0" w:type="dxa"/>
            <w:shd w:val="clear" w:color="auto" w:fill="auto"/>
            <w:noWrap/>
            <w:hideMark/>
            <w:tcPrChange w:id="3363" w:author="Lee, Doris" w:date="2021-02-02T16:54:00Z">
              <w:tcPr>
                <w:tcW w:w="567" w:type="dxa"/>
                <w:gridSpan w:val="2"/>
                <w:tcBorders>
                  <w:top w:val="nil"/>
                  <w:left w:val="nil"/>
                  <w:bottom w:val="nil"/>
                  <w:right w:val="nil"/>
                </w:tcBorders>
                <w:shd w:val="clear" w:color="auto" w:fill="auto"/>
                <w:noWrap/>
                <w:vAlign w:val="center"/>
                <w:hideMark/>
              </w:tcPr>
            </w:tcPrChange>
          </w:tcPr>
          <w:p w14:paraId="113213A4" w14:textId="24585A7D" w:rsidR="008316FE" w:rsidRPr="00714128" w:rsidDel="00CF2F14" w:rsidRDefault="008316FE">
            <w:pPr>
              <w:spacing w:after="160" w:line="259" w:lineRule="auto"/>
              <w:rPr>
                <w:ins w:id="3364" w:author="Richter, Nicholas" w:date="2021-01-28T15:25:00Z"/>
                <w:del w:id="3365" w:author="Gaunt, Michael" w:date="2021-05-10T14:21:00Z"/>
                <w:sz w:val="16"/>
                <w:szCs w:val="16"/>
                <w:rPrChange w:id="3366" w:author="Richter, Nicholas" w:date="2021-01-28T15:28:00Z">
                  <w:rPr>
                    <w:ins w:id="3367" w:author="Richter, Nicholas" w:date="2021-01-28T15:25:00Z"/>
                    <w:del w:id="3368" w:author="Gaunt, Michael" w:date="2021-05-10T14:21:00Z"/>
                    <w:rFonts w:ascii="Arial" w:eastAsia="Times New Roman" w:hAnsi="Arial" w:cs="Arial"/>
                    <w:color w:val="333333"/>
                    <w:sz w:val="18"/>
                    <w:szCs w:val="18"/>
                  </w:rPr>
                </w:rPrChange>
              </w:rPr>
              <w:pPrChange w:id="3369" w:author="Unknown" w:date="2021-01-28T15:25:00Z">
                <w:pPr>
                  <w:jc w:val="right"/>
                </w:pPr>
              </w:pPrChange>
            </w:pPr>
            <w:ins w:id="3370" w:author="Richter, Nicholas" w:date="2021-01-28T15:25:00Z">
              <w:del w:id="3371" w:author="Gaunt, Michael" w:date="2021-05-10T14:21:00Z">
                <w:r w:rsidRPr="00714128" w:rsidDel="00CF2F14">
                  <w:rPr>
                    <w:sz w:val="16"/>
                    <w:szCs w:val="16"/>
                    <w:rPrChange w:id="3372" w:author="Richter, Nicholas" w:date="2021-01-28T15:28:00Z">
                      <w:rPr>
                        <w:rFonts w:ascii="Arial" w:eastAsia="Times New Roman" w:hAnsi="Arial" w:cs="Arial"/>
                        <w:color w:val="333333"/>
                        <w:sz w:val="18"/>
                        <w:szCs w:val="18"/>
                      </w:rPr>
                    </w:rPrChange>
                  </w:rPr>
                  <w:delText>$4.4</w:delText>
                </w:r>
              </w:del>
            </w:ins>
          </w:p>
        </w:tc>
        <w:tc>
          <w:tcPr>
            <w:tcW w:w="0" w:type="dxa"/>
            <w:shd w:val="clear" w:color="auto" w:fill="auto"/>
            <w:noWrap/>
            <w:hideMark/>
            <w:tcPrChange w:id="3373" w:author="Lee, Doris" w:date="2021-02-02T16:54:00Z">
              <w:tcPr>
                <w:tcW w:w="567" w:type="dxa"/>
                <w:gridSpan w:val="2"/>
                <w:tcBorders>
                  <w:top w:val="nil"/>
                  <w:left w:val="nil"/>
                  <w:bottom w:val="nil"/>
                  <w:right w:val="nil"/>
                </w:tcBorders>
                <w:shd w:val="clear" w:color="auto" w:fill="auto"/>
                <w:noWrap/>
                <w:vAlign w:val="center"/>
                <w:hideMark/>
              </w:tcPr>
            </w:tcPrChange>
          </w:tcPr>
          <w:p w14:paraId="49283266" w14:textId="0B792239" w:rsidR="008316FE" w:rsidRPr="00714128" w:rsidDel="00CF2F14" w:rsidRDefault="008316FE">
            <w:pPr>
              <w:spacing w:after="160" w:line="259" w:lineRule="auto"/>
              <w:rPr>
                <w:ins w:id="3374" w:author="Richter, Nicholas" w:date="2021-01-28T15:25:00Z"/>
                <w:del w:id="3375" w:author="Gaunt, Michael" w:date="2021-05-10T14:21:00Z"/>
                <w:sz w:val="16"/>
                <w:szCs w:val="16"/>
                <w:rPrChange w:id="3376" w:author="Richter, Nicholas" w:date="2021-01-28T15:28:00Z">
                  <w:rPr>
                    <w:ins w:id="3377" w:author="Richter, Nicholas" w:date="2021-01-28T15:25:00Z"/>
                    <w:del w:id="3378" w:author="Gaunt, Michael" w:date="2021-05-10T14:21:00Z"/>
                    <w:rFonts w:ascii="Arial" w:eastAsia="Times New Roman" w:hAnsi="Arial" w:cs="Arial"/>
                    <w:color w:val="333333"/>
                    <w:sz w:val="18"/>
                    <w:szCs w:val="18"/>
                  </w:rPr>
                </w:rPrChange>
              </w:rPr>
              <w:pPrChange w:id="3379" w:author="Unknown" w:date="2021-01-28T15:25:00Z">
                <w:pPr>
                  <w:jc w:val="right"/>
                </w:pPr>
              </w:pPrChange>
            </w:pPr>
            <w:ins w:id="3380" w:author="Richter, Nicholas" w:date="2021-01-28T15:25:00Z">
              <w:del w:id="3381" w:author="Gaunt, Michael" w:date="2021-05-10T14:21:00Z">
                <w:r w:rsidRPr="00714128" w:rsidDel="00CF2F14">
                  <w:rPr>
                    <w:sz w:val="16"/>
                    <w:szCs w:val="16"/>
                    <w:rPrChange w:id="3382" w:author="Richter, Nicholas" w:date="2021-01-28T15:28:00Z">
                      <w:rPr>
                        <w:rFonts w:ascii="Arial" w:eastAsia="Times New Roman" w:hAnsi="Arial" w:cs="Arial"/>
                        <w:color w:val="333333"/>
                        <w:sz w:val="18"/>
                        <w:szCs w:val="18"/>
                      </w:rPr>
                    </w:rPrChange>
                  </w:rPr>
                  <w:delText>$4.1</w:delText>
                </w:r>
              </w:del>
            </w:ins>
          </w:p>
        </w:tc>
        <w:tc>
          <w:tcPr>
            <w:tcW w:w="0" w:type="dxa"/>
            <w:shd w:val="clear" w:color="auto" w:fill="auto"/>
            <w:noWrap/>
            <w:hideMark/>
            <w:tcPrChange w:id="3383" w:author="Lee, Doris" w:date="2021-02-02T16:54:00Z">
              <w:tcPr>
                <w:tcW w:w="567" w:type="dxa"/>
                <w:gridSpan w:val="2"/>
                <w:tcBorders>
                  <w:top w:val="nil"/>
                  <w:left w:val="nil"/>
                  <w:bottom w:val="nil"/>
                  <w:right w:val="nil"/>
                </w:tcBorders>
                <w:shd w:val="clear" w:color="auto" w:fill="auto"/>
                <w:noWrap/>
                <w:vAlign w:val="center"/>
                <w:hideMark/>
              </w:tcPr>
            </w:tcPrChange>
          </w:tcPr>
          <w:p w14:paraId="26225942" w14:textId="69C47742" w:rsidR="008316FE" w:rsidRPr="00714128" w:rsidDel="00CF2F14" w:rsidRDefault="008316FE">
            <w:pPr>
              <w:spacing w:after="160" w:line="259" w:lineRule="auto"/>
              <w:rPr>
                <w:ins w:id="3384" w:author="Richter, Nicholas" w:date="2021-01-28T15:25:00Z"/>
                <w:del w:id="3385" w:author="Gaunt, Michael" w:date="2021-05-10T14:21:00Z"/>
                <w:sz w:val="16"/>
                <w:szCs w:val="16"/>
                <w:rPrChange w:id="3386" w:author="Richter, Nicholas" w:date="2021-01-28T15:28:00Z">
                  <w:rPr>
                    <w:ins w:id="3387" w:author="Richter, Nicholas" w:date="2021-01-28T15:25:00Z"/>
                    <w:del w:id="3388" w:author="Gaunt, Michael" w:date="2021-05-10T14:21:00Z"/>
                    <w:rFonts w:ascii="Arial" w:eastAsia="Times New Roman" w:hAnsi="Arial" w:cs="Arial"/>
                    <w:color w:val="333333"/>
                    <w:sz w:val="18"/>
                    <w:szCs w:val="18"/>
                  </w:rPr>
                </w:rPrChange>
              </w:rPr>
              <w:pPrChange w:id="3389" w:author="Unknown" w:date="2021-01-28T15:25:00Z">
                <w:pPr>
                  <w:jc w:val="right"/>
                </w:pPr>
              </w:pPrChange>
            </w:pPr>
            <w:ins w:id="3390" w:author="Richter, Nicholas" w:date="2021-01-28T15:25:00Z">
              <w:del w:id="3391" w:author="Gaunt, Michael" w:date="2021-05-10T14:21:00Z">
                <w:r w:rsidRPr="00714128" w:rsidDel="00CF2F14">
                  <w:rPr>
                    <w:sz w:val="16"/>
                    <w:szCs w:val="16"/>
                    <w:rPrChange w:id="3392" w:author="Richter, Nicholas" w:date="2021-01-28T15:28:00Z">
                      <w:rPr>
                        <w:rFonts w:ascii="Arial" w:eastAsia="Times New Roman" w:hAnsi="Arial" w:cs="Arial"/>
                        <w:color w:val="333333"/>
                        <w:sz w:val="18"/>
                        <w:szCs w:val="18"/>
                      </w:rPr>
                    </w:rPrChange>
                  </w:rPr>
                  <w:delText>$3.8</w:delText>
                </w:r>
              </w:del>
            </w:ins>
          </w:p>
        </w:tc>
        <w:tc>
          <w:tcPr>
            <w:tcW w:w="0" w:type="dxa"/>
            <w:shd w:val="clear" w:color="auto" w:fill="auto"/>
            <w:noWrap/>
            <w:hideMark/>
            <w:tcPrChange w:id="3393" w:author="Lee, Doris" w:date="2021-02-02T16:54:00Z">
              <w:tcPr>
                <w:tcW w:w="567" w:type="dxa"/>
                <w:gridSpan w:val="2"/>
                <w:tcBorders>
                  <w:top w:val="nil"/>
                  <w:left w:val="nil"/>
                  <w:bottom w:val="nil"/>
                  <w:right w:val="nil"/>
                </w:tcBorders>
                <w:shd w:val="clear" w:color="auto" w:fill="auto"/>
                <w:noWrap/>
                <w:vAlign w:val="center"/>
                <w:hideMark/>
              </w:tcPr>
            </w:tcPrChange>
          </w:tcPr>
          <w:p w14:paraId="0EC70987" w14:textId="35735AC0" w:rsidR="008316FE" w:rsidRPr="00714128" w:rsidDel="00CF2F14" w:rsidRDefault="008316FE">
            <w:pPr>
              <w:spacing w:after="160" w:line="259" w:lineRule="auto"/>
              <w:rPr>
                <w:ins w:id="3394" w:author="Richter, Nicholas" w:date="2021-01-28T15:25:00Z"/>
                <w:del w:id="3395" w:author="Gaunt, Michael" w:date="2021-05-10T14:21:00Z"/>
                <w:sz w:val="16"/>
                <w:szCs w:val="16"/>
                <w:rPrChange w:id="3396" w:author="Richter, Nicholas" w:date="2021-01-28T15:28:00Z">
                  <w:rPr>
                    <w:ins w:id="3397" w:author="Richter, Nicholas" w:date="2021-01-28T15:25:00Z"/>
                    <w:del w:id="3398" w:author="Gaunt, Michael" w:date="2021-05-10T14:21:00Z"/>
                    <w:rFonts w:ascii="Arial" w:eastAsia="Times New Roman" w:hAnsi="Arial" w:cs="Arial"/>
                    <w:color w:val="333333"/>
                    <w:sz w:val="18"/>
                    <w:szCs w:val="18"/>
                  </w:rPr>
                </w:rPrChange>
              </w:rPr>
              <w:pPrChange w:id="3399" w:author="Unknown" w:date="2021-01-28T15:25:00Z">
                <w:pPr>
                  <w:jc w:val="right"/>
                </w:pPr>
              </w:pPrChange>
            </w:pPr>
            <w:ins w:id="3400" w:author="Richter, Nicholas" w:date="2021-01-28T15:25:00Z">
              <w:del w:id="3401" w:author="Gaunt, Michael" w:date="2021-05-10T14:21:00Z">
                <w:r w:rsidRPr="00714128" w:rsidDel="00CF2F14">
                  <w:rPr>
                    <w:sz w:val="16"/>
                    <w:szCs w:val="16"/>
                    <w:rPrChange w:id="3402" w:author="Richter, Nicholas" w:date="2021-01-28T15:28:00Z">
                      <w:rPr>
                        <w:rFonts w:ascii="Arial" w:eastAsia="Times New Roman" w:hAnsi="Arial" w:cs="Arial"/>
                        <w:color w:val="333333"/>
                        <w:sz w:val="18"/>
                        <w:szCs w:val="18"/>
                      </w:rPr>
                    </w:rPrChange>
                  </w:rPr>
                  <w:delText>$3.6</w:delText>
                </w:r>
              </w:del>
            </w:ins>
          </w:p>
        </w:tc>
      </w:tr>
    </w:tbl>
    <w:p w14:paraId="2175AD51" w14:textId="6C2AF32F" w:rsidR="008316FE" w:rsidRPr="009D21BC" w:rsidDel="00CF2F14" w:rsidRDefault="008316FE">
      <w:pPr>
        <w:pStyle w:val="NoSpacing"/>
        <w:rPr>
          <w:ins w:id="3403" w:author="Richter, Nicholas" w:date="2021-01-28T15:26:00Z"/>
          <w:del w:id="3404" w:author="Gaunt, Michael" w:date="2021-05-10T14:21:00Z"/>
        </w:rPr>
        <w:pPrChange w:id="3405" w:author="Richter, Nicholas" w:date="2021-01-28T15:28:00Z">
          <w:pPr/>
        </w:pPrChange>
      </w:pPr>
    </w:p>
    <w:tbl>
      <w:tblPr>
        <w:tblStyle w:val="PortSeattle"/>
        <w:tblW w:w="5869" w:type="dxa"/>
        <w:jc w:val="center"/>
        <w:tblLook w:val="04A0" w:firstRow="1" w:lastRow="0" w:firstColumn="1" w:lastColumn="0" w:noHBand="0" w:noVBand="1"/>
        <w:tblPrChange w:id="3406" w:author="Lee, Doris" w:date="2021-02-02T16:54:00Z">
          <w:tblPr>
            <w:tblW w:w="5005" w:type="dxa"/>
            <w:tblLook w:val="04A0" w:firstRow="1" w:lastRow="0" w:firstColumn="1" w:lastColumn="0" w:noHBand="0" w:noVBand="1"/>
          </w:tblPr>
        </w:tblPrChange>
      </w:tblPr>
      <w:tblGrid>
        <w:gridCol w:w="2257"/>
        <w:gridCol w:w="516"/>
        <w:gridCol w:w="516"/>
        <w:gridCol w:w="516"/>
        <w:gridCol w:w="516"/>
        <w:gridCol w:w="516"/>
        <w:gridCol w:w="516"/>
        <w:gridCol w:w="516"/>
        <w:tblGridChange w:id="3407">
          <w:tblGrid>
            <w:gridCol w:w="1008"/>
            <w:gridCol w:w="571"/>
            <w:gridCol w:w="571"/>
            <w:gridCol w:w="571"/>
            <w:gridCol w:w="571"/>
            <w:gridCol w:w="571"/>
            <w:gridCol w:w="571"/>
            <w:gridCol w:w="571"/>
          </w:tblGrid>
        </w:tblGridChange>
      </w:tblGrid>
      <w:tr w:rsidR="00714128" w:rsidRPr="00714128" w:rsidDel="00CF2F14" w14:paraId="0DC7AB0D" w14:textId="30C6E423" w:rsidTr="00FC6FAE">
        <w:trPr>
          <w:cnfStyle w:val="100000000000" w:firstRow="1" w:lastRow="0" w:firstColumn="0" w:lastColumn="0" w:oddVBand="0" w:evenVBand="0" w:oddHBand="0" w:evenHBand="0" w:firstRowFirstColumn="0" w:firstRowLastColumn="0" w:lastRowFirstColumn="0" w:lastRowLastColumn="0"/>
          <w:trHeight w:val="300"/>
          <w:jc w:val="center"/>
          <w:ins w:id="3408" w:author="Richter, Nicholas" w:date="2021-01-28T15:26:00Z"/>
          <w:del w:id="3409" w:author="Gaunt, Michael" w:date="2021-05-10T14:21:00Z"/>
          <w:trPrChange w:id="3410" w:author="Lee, Doris" w:date="2021-02-02T16:54:00Z">
            <w:trPr>
              <w:trHeight w:val="300"/>
            </w:trPr>
          </w:trPrChange>
        </w:trPr>
        <w:tc>
          <w:tcPr>
            <w:tcW w:w="1872" w:type="dxa"/>
            <w:noWrap/>
            <w:hideMark/>
            <w:tcPrChange w:id="3411" w:author="Lee, Doris" w:date="2021-02-02T16:54:00Z">
              <w:tcPr>
                <w:tcW w:w="1008" w:type="dxa"/>
                <w:tcBorders>
                  <w:top w:val="nil"/>
                  <w:left w:val="nil"/>
                  <w:bottom w:val="nil"/>
                  <w:right w:val="nil"/>
                </w:tcBorders>
                <w:shd w:val="clear" w:color="auto" w:fill="auto"/>
                <w:noWrap/>
                <w:vAlign w:val="bottom"/>
                <w:hideMark/>
              </w:tcPr>
            </w:tcPrChange>
          </w:tcPr>
          <w:p w14:paraId="32722A17" w14:textId="57332CCD" w:rsidR="008316FE" w:rsidRPr="00714128" w:rsidDel="00CF2F14" w:rsidRDefault="00714128">
            <w:pPr>
              <w:spacing w:after="160" w:line="259" w:lineRule="auto"/>
              <w:cnfStyle w:val="100000000000" w:firstRow="1" w:lastRow="0" w:firstColumn="0" w:lastColumn="0" w:oddVBand="0" w:evenVBand="0" w:oddHBand="0" w:evenHBand="0" w:firstRowFirstColumn="0" w:firstRowLastColumn="0" w:lastRowFirstColumn="0" w:lastRowLastColumn="0"/>
              <w:rPr>
                <w:ins w:id="3412" w:author="Richter, Nicholas" w:date="2021-01-28T15:26:00Z"/>
                <w:del w:id="3413" w:author="Gaunt, Michael" w:date="2021-05-10T14:21:00Z"/>
                <w:sz w:val="16"/>
                <w:szCs w:val="16"/>
                <w:rPrChange w:id="3414" w:author="Richter, Nicholas" w:date="2021-01-28T15:28:00Z">
                  <w:rPr>
                    <w:ins w:id="3415" w:author="Richter, Nicholas" w:date="2021-01-28T15:26:00Z"/>
                    <w:del w:id="3416" w:author="Gaunt, Michael" w:date="2021-05-10T14:21:00Z"/>
                    <w:rFonts w:ascii="Calibri" w:eastAsia="Times New Roman" w:hAnsi="Calibri" w:cs="Calibri"/>
                    <w:color w:val="000000"/>
                  </w:rPr>
                </w:rPrChange>
              </w:rPr>
              <w:pPrChange w:id="3417" w:author="Unknown" w:date="2021-01-28T15:27:00Z">
                <w:pPr>
                  <w:cnfStyle w:val="100000000000" w:firstRow="1" w:lastRow="0" w:firstColumn="0" w:lastColumn="0" w:oddVBand="0" w:evenVBand="0" w:oddHBand="0" w:evenHBand="0" w:firstRowFirstColumn="0" w:firstRowLastColumn="0" w:lastRowFirstColumn="0" w:lastRowLastColumn="0"/>
                </w:pPr>
              </w:pPrChange>
            </w:pPr>
            <w:ins w:id="3418" w:author="Richter, Nicholas" w:date="2021-01-28T15:27:00Z">
              <w:del w:id="3419" w:author="Gaunt, Michael" w:date="2021-05-10T14:21:00Z">
                <w:r w:rsidRPr="00714128" w:rsidDel="00CF2F14">
                  <w:rPr>
                    <w:sz w:val="16"/>
                    <w:szCs w:val="16"/>
                    <w:rPrChange w:id="3420" w:author="Richter, Nicholas" w:date="2021-01-28T15:28:00Z">
                      <w:rPr>
                        <w:szCs w:val="20"/>
                      </w:rPr>
                    </w:rPrChange>
                  </w:rPr>
                  <w:delText>Vehicle Age</w:delText>
                </w:r>
              </w:del>
            </w:ins>
          </w:p>
        </w:tc>
        <w:tc>
          <w:tcPr>
            <w:tcW w:w="0" w:type="dxa"/>
            <w:noWrap/>
            <w:hideMark/>
            <w:tcPrChange w:id="3421" w:author="Lee, Doris" w:date="2021-02-02T16:54:00Z">
              <w:tcPr>
                <w:tcW w:w="571" w:type="dxa"/>
                <w:tcBorders>
                  <w:top w:val="nil"/>
                  <w:left w:val="nil"/>
                  <w:bottom w:val="nil"/>
                  <w:right w:val="nil"/>
                </w:tcBorders>
                <w:shd w:val="clear" w:color="auto" w:fill="auto"/>
                <w:noWrap/>
                <w:vAlign w:val="bottom"/>
                <w:hideMark/>
              </w:tcPr>
            </w:tcPrChange>
          </w:tcPr>
          <w:p w14:paraId="60C59191" w14:textId="08AC11E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22" w:author="Richter, Nicholas" w:date="2021-01-28T15:26:00Z"/>
                <w:del w:id="3423" w:author="Gaunt, Michael" w:date="2021-05-10T14:21:00Z"/>
                <w:sz w:val="16"/>
                <w:szCs w:val="16"/>
                <w:rPrChange w:id="3424" w:author="Richter, Nicholas" w:date="2021-01-28T15:28:00Z">
                  <w:rPr>
                    <w:ins w:id="3425" w:author="Richter, Nicholas" w:date="2021-01-28T15:26:00Z"/>
                    <w:del w:id="3426" w:author="Gaunt, Michael" w:date="2021-05-10T14:21:00Z"/>
                    <w:rFonts w:ascii="Arial" w:eastAsia="Times New Roman" w:hAnsi="Arial" w:cs="Arial"/>
                    <w:color w:val="666666"/>
                    <w:sz w:val="18"/>
                    <w:szCs w:val="18"/>
                  </w:rPr>
                </w:rPrChange>
              </w:rPr>
              <w:pPrChange w:id="342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28" w:author="Richter, Nicholas" w:date="2021-01-28T15:26:00Z">
              <w:del w:id="3429" w:author="Gaunt, Michael" w:date="2021-05-10T14:21:00Z">
                <w:r w:rsidRPr="00714128" w:rsidDel="00CF2F14">
                  <w:rPr>
                    <w:sz w:val="16"/>
                    <w:szCs w:val="16"/>
                    <w:rPrChange w:id="3430" w:author="Richter, Nicholas" w:date="2021-01-28T15:28:00Z">
                      <w:rPr>
                        <w:rFonts w:ascii="Arial" w:eastAsia="Times New Roman" w:hAnsi="Arial" w:cs="Arial"/>
                        <w:color w:val="666666"/>
                        <w:sz w:val="18"/>
                        <w:szCs w:val="18"/>
                      </w:rPr>
                    </w:rPrChange>
                  </w:rPr>
                  <w:delText>11</w:delText>
                </w:r>
              </w:del>
            </w:ins>
          </w:p>
        </w:tc>
        <w:tc>
          <w:tcPr>
            <w:tcW w:w="0" w:type="dxa"/>
            <w:noWrap/>
            <w:hideMark/>
            <w:tcPrChange w:id="3431" w:author="Lee, Doris" w:date="2021-02-02T16:54:00Z">
              <w:tcPr>
                <w:tcW w:w="571" w:type="dxa"/>
                <w:tcBorders>
                  <w:top w:val="nil"/>
                  <w:left w:val="nil"/>
                  <w:bottom w:val="nil"/>
                  <w:right w:val="nil"/>
                </w:tcBorders>
                <w:shd w:val="clear" w:color="auto" w:fill="auto"/>
                <w:noWrap/>
                <w:vAlign w:val="bottom"/>
                <w:hideMark/>
              </w:tcPr>
            </w:tcPrChange>
          </w:tcPr>
          <w:p w14:paraId="166E4005" w14:textId="17E7A2DA"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32" w:author="Richter, Nicholas" w:date="2021-01-28T15:26:00Z"/>
                <w:del w:id="3433" w:author="Gaunt, Michael" w:date="2021-05-10T14:21:00Z"/>
                <w:sz w:val="16"/>
                <w:szCs w:val="16"/>
                <w:rPrChange w:id="3434" w:author="Richter, Nicholas" w:date="2021-01-28T15:28:00Z">
                  <w:rPr>
                    <w:ins w:id="3435" w:author="Richter, Nicholas" w:date="2021-01-28T15:26:00Z"/>
                    <w:del w:id="3436" w:author="Gaunt, Michael" w:date="2021-05-10T14:21:00Z"/>
                    <w:rFonts w:ascii="Arial" w:eastAsia="Times New Roman" w:hAnsi="Arial" w:cs="Arial"/>
                    <w:color w:val="666666"/>
                    <w:sz w:val="18"/>
                    <w:szCs w:val="18"/>
                  </w:rPr>
                </w:rPrChange>
              </w:rPr>
              <w:pPrChange w:id="343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38" w:author="Richter, Nicholas" w:date="2021-01-28T15:26:00Z">
              <w:del w:id="3439" w:author="Gaunt, Michael" w:date="2021-05-10T14:21:00Z">
                <w:r w:rsidRPr="00714128" w:rsidDel="00CF2F14">
                  <w:rPr>
                    <w:sz w:val="16"/>
                    <w:szCs w:val="16"/>
                    <w:rPrChange w:id="3440" w:author="Richter, Nicholas" w:date="2021-01-28T15:28:00Z">
                      <w:rPr>
                        <w:rFonts w:ascii="Arial" w:eastAsia="Times New Roman" w:hAnsi="Arial" w:cs="Arial"/>
                        <w:color w:val="666666"/>
                        <w:sz w:val="18"/>
                        <w:szCs w:val="18"/>
                      </w:rPr>
                    </w:rPrChange>
                  </w:rPr>
                  <w:delText>12</w:delText>
                </w:r>
              </w:del>
            </w:ins>
          </w:p>
        </w:tc>
        <w:tc>
          <w:tcPr>
            <w:tcW w:w="0" w:type="dxa"/>
            <w:noWrap/>
            <w:hideMark/>
            <w:tcPrChange w:id="3441" w:author="Lee, Doris" w:date="2021-02-02T16:54:00Z">
              <w:tcPr>
                <w:tcW w:w="571" w:type="dxa"/>
                <w:tcBorders>
                  <w:top w:val="nil"/>
                  <w:left w:val="nil"/>
                  <w:bottom w:val="nil"/>
                  <w:right w:val="nil"/>
                </w:tcBorders>
                <w:shd w:val="clear" w:color="auto" w:fill="auto"/>
                <w:noWrap/>
                <w:vAlign w:val="bottom"/>
                <w:hideMark/>
              </w:tcPr>
            </w:tcPrChange>
          </w:tcPr>
          <w:p w14:paraId="1E9AB937" w14:textId="5F412B4C"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42" w:author="Richter, Nicholas" w:date="2021-01-28T15:26:00Z"/>
                <w:del w:id="3443" w:author="Gaunt, Michael" w:date="2021-05-10T14:21:00Z"/>
                <w:sz w:val="16"/>
                <w:szCs w:val="16"/>
                <w:rPrChange w:id="3444" w:author="Richter, Nicholas" w:date="2021-01-28T15:28:00Z">
                  <w:rPr>
                    <w:ins w:id="3445" w:author="Richter, Nicholas" w:date="2021-01-28T15:26:00Z"/>
                    <w:del w:id="3446" w:author="Gaunt, Michael" w:date="2021-05-10T14:21:00Z"/>
                    <w:rFonts w:ascii="Arial" w:eastAsia="Times New Roman" w:hAnsi="Arial" w:cs="Arial"/>
                    <w:color w:val="666666"/>
                    <w:sz w:val="18"/>
                    <w:szCs w:val="18"/>
                  </w:rPr>
                </w:rPrChange>
              </w:rPr>
              <w:pPrChange w:id="344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48" w:author="Richter, Nicholas" w:date="2021-01-28T15:26:00Z">
              <w:del w:id="3449" w:author="Gaunt, Michael" w:date="2021-05-10T14:21:00Z">
                <w:r w:rsidRPr="00714128" w:rsidDel="00CF2F14">
                  <w:rPr>
                    <w:sz w:val="16"/>
                    <w:szCs w:val="16"/>
                    <w:rPrChange w:id="3450" w:author="Richter, Nicholas" w:date="2021-01-28T15:28:00Z">
                      <w:rPr>
                        <w:rFonts w:ascii="Arial" w:eastAsia="Times New Roman" w:hAnsi="Arial" w:cs="Arial"/>
                        <w:color w:val="666666"/>
                        <w:sz w:val="18"/>
                        <w:szCs w:val="18"/>
                      </w:rPr>
                    </w:rPrChange>
                  </w:rPr>
                  <w:delText>13</w:delText>
                </w:r>
              </w:del>
            </w:ins>
          </w:p>
        </w:tc>
        <w:tc>
          <w:tcPr>
            <w:tcW w:w="0" w:type="dxa"/>
            <w:noWrap/>
            <w:hideMark/>
            <w:tcPrChange w:id="3451" w:author="Lee, Doris" w:date="2021-02-02T16:54:00Z">
              <w:tcPr>
                <w:tcW w:w="571" w:type="dxa"/>
                <w:tcBorders>
                  <w:top w:val="nil"/>
                  <w:left w:val="nil"/>
                  <w:bottom w:val="nil"/>
                  <w:right w:val="nil"/>
                </w:tcBorders>
                <w:shd w:val="clear" w:color="auto" w:fill="auto"/>
                <w:noWrap/>
                <w:vAlign w:val="bottom"/>
                <w:hideMark/>
              </w:tcPr>
            </w:tcPrChange>
          </w:tcPr>
          <w:p w14:paraId="30C02BB4" w14:textId="0A0900C0"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52" w:author="Richter, Nicholas" w:date="2021-01-28T15:26:00Z"/>
                <w:del w:id="3453" w:author="Gaunt, Michael" w:date="2021-05-10T14:21:00Z"/>
                <w:sz w:val="16"/>
                <w:szCs w:val="16"/>
                <w:rPrChange w:id="3454" w:author="Richter, Nicholas" w:date="2021-01-28T15:28:00Z">
                  <w:rPr>
                    <w:ins w:id="3455" w:author="Richter, Nicholas" w:date="2021-01-28T15:26:00Z"/>
                    <w:del w:id="3456" w:author="Gaunt, Michael" w:date="2021-05-10T14:21:00Z"/>
                    <w:rFonts w:ascii="Arial" w:eastAsia="Times New Roman" w:hAnsi="Arial" w:cs="Arial"/>
                    <w:color w:val="666666"/>
                    <w:sz w:val="18"/>
                    <w:szCs w:val="18"/>
                  </w:rPr>
                </w:rPrChange>
              </w:rPr>
              <w:pPrChange w:id="345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58" w:author="Richter, Nicholas" w:date="2021-01-28T15:26:00Z">
              <w:del w:id="3459" w:author="Gaunt, Michael" w:date="2021-05-10T14:21:00Z">
                <w:r w:rsidRPr="00714128" w:rsidDel="00CF2F14">
                  <w:rPr>
                    <w:sz w:val="16"/>
                    <w:szCs w:val="16"/>
                    <w:rPrChange w:id="3460" w:author="Richter, Nicholas" w:date="2021-01-28T15:28:00Z">
                      <w:rPr>
                        <w:rFonts w:ascii="Arial" w:eastAsia="Times New Roman" w:hAnsi="Arial" w:cs="Arial"/>
                        <w:color w:val="666666"/>
                        <w:sz w:val="18"/>
                        <w:szCs w:val="18"/>
                      </w:rPr>
                    </w:rPrChange>
                  </w:rPr>
                  <w:delText>14</w:delText>
                </w:r>
              </w:del>
            </w:ins>
          </w:p>
        </w:tc>
        <w:tc>
          <w:tcPr>
            <w:tcW w:w="0" w:type="dxa"/>
            <w:noWrap/>
            <w:hideMark/>
            <w:tcPrChange w:id="3461" w:author="Lee, Doris" w:date="2021-02-02T16:54:00Z">
              <w:tcPr>
                <w:tcW w:w="571" w:type="dxa"/>
                <w:tcBorders>
                  <w:top w:val="nil"/>
                  <w:left w:val="nil"/>
                  <w:bottom w:val="nil"/>
                  <w:right w:val="nil"/>
                </w:tcBorders>
                <w:shd w:val="clear" w:color="auto" w:fill="auto"/>
                <w:noWrap/>
                <w:vAlign w:val="bottom"/>
                <w:hideMark/>
              </w:tcPr>
            </w:tcPrChange>
          </w:tcPr>
          <w:p w14:paraId="57595F1F" w14:textId="29E23894"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62" w:author="Richter, Nicholas" w:date="2021-01-28T15:26:00Z"/>
                <w:del w:id="3463" w:author="Gaunt, Michael" w:date="2021-05-10T14:21:00Z"/>
                <w:sz w:val="16"/>
                <w:szCs w:val="16"/>
                <w:rPrChange w:id="3464" w:author="Richter, Nicholas" w:date="2021-01-28T15:28:00Z">
                  <w:rPr>
                    <w:ins w:id="3465" w:author="Richter, Nicholas" w:date="2021-01-28T15:26:00Z"/>
                    <w:del w:id="3466" w:author="Gaunt, Michael" w:date="2021-05-10T14:21:00Z"/>
                    <w:rFonts w:ascii="Arial" w:eastAsia="Times New Roman" w:hAnsi="Arial" w:cs="Arial"/>
                    <w:color w:val="666666"/>
                    <w:sz w:val="18"/>
                    <w:szCs w:val="18"/>
                  </w:rPr>
                </w:rPrChange>
              </w:rPr>
              <w:pPrChange w:id="346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68" w:author="Richter, Nicholas" w:date="2021-01-28T15:26:00Z">
              <w:del w:id="3469" w:author="Gaunt, Michael" w:date="2021-05-10T14:21:00Z">
                <w:r w:rsidRPr="00714128" w:rsidDel="00CF2F14">
                  <w:rPr>
                    <w:sz w:val="16"/>
                    <w:szCs w:val="16"/>
                    <w:rPrChange w:id="3470" w:author="Richter, Nicholas" w:date="2021-01-28T15:28:00Z">
                      <w:rPr>
                        <w:rFonts w:ascii="Arial" w:eastAsia="Times New Roman" w:hAnsi="Arial" w:cs="Arial"/>
                        <w:color w:val="666666"/>
                        <w:sz w:val="18"/>
                        <w:szCs w:val="18"/>
                      </w:rPr>
                    </w:rPrChange>
                  </w:rPr>
                  <w:delText>15</w:delText>
                </w:r>
              </w:del>
            </w:ins>
          </w:p>
        </w:tc>
        <w:tc>
          <w:tcPr>
            <w:tcW w:w="0" w:type="dxa"/>
            <w:noWrap/>
            <w:hideMark/>
            <w:tcPrChange w:id="3471" w:author="Lee, Doris" w:date="2021-02-02T16:54:00Z">
              <w:tcPr>
                <w:tcW w:w="571" w:type="dxa"/>
                <w:tcBorders>
                  <w:top w:val="nil"/>
                  <w:left w:val="nil"/>
                  <w:bottom w:val="nil"/>
                  <w:right w:val="nil"/>
                </w:tcBorders>
                <w:shd w:val="clear" w:color="auto" w:fill="auto"/>
                <w:noWrap/>
                <w:vAlign w:val="bottom"/>
                <w:hideMark/>
              </w:tcPr>
            </w:tcPrChange>
          </w:tcPr>
          <w:p w14:paraId="1AA31416" w14:textId="52B06A99"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72" w:author="Richter, Nicholas" w:date="2021-01-28T15:26:00Z"/>
                <w:del w:id="3473" w:author="Gaunt, Michael" w:date="2021-05-10T14:21:00Z"/>
                <w:sz w:val="16"/>
                <w:szCs w:val="16"/>
                <w:rPrChange w:id="3474" w:author="Richter, Nicholas" w:date="2021-01-28T15:28:00Z">
                  <w:rPr>
                    <w:ins w:id="3475" w:author="Richter, Nicholas" w:date="2021-01-28T15:26:00Z"/>
                    <w:del w:id="3476" w:author="Gaunt, Michael" w:date="2021-05-10T14:21:00Z"/>
                    <w:rFonts w:ascii="Arial" w:eastAsia="Times New Roman" w:hAnsi="Arial" w:cs="Arial"/>
                    <w:color w:val="666666"/>
                    <w:sz w:val="18"/>
                    <w:szCs w:val="18"/>
                  </w:rPr>
                </w:rPrChange>
              </w:rPr>
              <w:pPrChange w:id="347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78" w:author="Richter, Nicholas" w:date="2021-01-28T15:26:00Z">
              <w:del w:id="3479" w:author="Gaunt, Michael" w:date="2021-05-10T14:21:00Z">
                <w:r w:rsidRPr="00714128" w:rsidDel="00CF2F14">
                  <w:rPr>
                    <w:sz w:val="16"/>
                    <w:szCs w:val="16"/>
                    <w:rPrChange w:id="3480" w:author="Richter, Nicholas" w:date="2021-01-28T15:28:00Z">
                      <w:rPr>
                        <w:rFonts w:ascii="Arial" w:eastAsia="Times New Roman" w:hAnsi="Arial" w:cs="Arial"/>
                        <w:color w:val="666666"/>
                        <w:sz w:val="18"/>
                        <w:szCs w:val="18"/>
                      </w:rPr>
                    </w:rPrChange>
                  </w:rPr>
                  <w:delText>16</w:delText>
                </w:r>
              </w:del>
            </w:ins>
          </w:p>
        </w:tc>
        <w:tc>
          <w:tcPr>
            <w:tcW w:w="0" w:type="dxa"/>
            <w:noWrap/>
            <w:hideMark/>
            <w:tcPrChange w:id="3481" w:author="Lee, Doris" w:date="2021-02-02T16:54:00Z">
              <w:tcPr>
                <w:tcW w:w="571" w:type="dxa"/>
                <w:tcBorders>
                  <w:top w:val="nil"/>
                  <w:left w:val="nil"/>
                  <w:bottom w:val="nil"/>
                  <w:right w:val="nil"/>
                </w:tcBorders>
                <w:shd w:val="clear" w:color="auto" w:fill="auto"/>
                <w:noWrap/>
                <w:vAlign w:val="bottom"/>
                <w:hideMark/>
              </w:tcPr>
            </w:tcPrChange>
          </w:tcPr>
          <w:p w14:paraId="7D465213" w14:textId="0A59C428" w:rsidR="008316FE" w:rsidRPr="00714128" w:rsidDel="00CF2F14" w:rsidRDefault="008316FE">
            <w:pPr>
              <w:spacing w:after="160" w:line="259" w:lineRule="auto"/>
              <w:cnfStyle w:val="100000000000" w:firstRow="1" w:lastRow="0" w:firstColumn="0" w:lastColumn="0" w:oddVBand="0" w:evenVBand="0" w:oddHBand="0" w:evenHBand="0" w:firstRowFirstColumn="0" w:firstRowLastColumn="0" w:lastRowFirstColumn="0" w:lastRowLastColumn="0"/>
              <w:rPr>
                <w:ins w:id="3482" w:author="Richter, Nicholas" w:date="2021-01-28T15:26:00Z"/>
                <w:del w:id="3483" w:author="Gaunt, Michael" w:date="2021-05-10T14:21:00Z"/>
                <w:sz w:val="16"/>
                <w:szCs w:val="16"/>
                <w:rPrChange w:id="3484" w:author="Richter, Nicholas" w:date="2021-01-28T15:28:00Z">
                  <w:rPr>
                    <w:ins w:id="3485" w:author="Richter, Nicholas" w:date="2021-01-28T15:26:00Z"/>
                    <w:del w:id="3486" w:author="Gaunt, Michael" w:date="2021-05-10T14:21:00Z"/>
                    <w:rFonts w:ascii="Arial" w:eastAsia="Times New Roman" w:hAnsi="Arial" w:cs="Arial"/>
                    <w:color w:val="666666"/>
                    <w:sz w:val="18"/>
                    <w:szCs w:val="18"/>
                  </w:rPr>
                </w:rPrChange>
              </w:rPr>
              <w:pPrChange w:id="3487" w:author="Unknown" w:date="2021-01-28T15:27:00Z">
                <w:pPr>
                  <w:jc w:val="center"/>
                  <w:cnfStyle w:val="100000000000" w:firstRow="1" w:lastRow="0" w:firstColumn="0" w:lastColumn="0" w:oddVBand="0" w:evenVBand="0" w:oddHBand="0" w:evenHBand="0" w:firstRowFirstColumn="0" w:firstRowLastColumn="0" w:lastRowFirstColumn="0" w:lastRowLastColumn="0"/>
                </w:pPr>
              </w:pPrChange>
            </w:pPr>
            <w:ins w:id="3488" w:author="Richter, Nicholas" w:date="2021-01-28T15:26:00Z">
              <w:del w:id="3489" w:author="Gaunt, Michael" w:date="2021-05-10T14:21:00Z">
                <w:r w:rsidRPr="00714128" w:rsidDel="00CF2F14">
                  <w:rPr>
                    <w:sz w:val="16"/>
                    <w:szCs w:val="16"/>
                    <w:rPrChange w:id="3490" w:author="Richter, Nicholas" w:date="2021-01-28T15:28:00Z">
                      <w:rPr>
                        <w:rFonts w:ascii="Arial" w:eastAsia="Times New Roman" w:hAnsi="Arial" w:cs="Arial"/>
                        <w:color w:val="666666"/>
                        <w:sz w:val="18"/>
                        <w:szCs w:val="18"/>
                      </w:rPr>
                    </w:rPrChange>
                  </w:rPr>
                  <w:delText>17</w:delText>
                </w:r>
              </w:del>
            </w:ins>
          </w:p>
        </w:tc>
      </w:tr>
      <w:tr w:rsidR="00714128" w:rsidRPr="00714128" w:rsidDel="00CF2F14" w14:paraId="797EDE40" w14:textId="69A3138F" w:rsidTr="00FC6FAE">
        <w:tblPrEx>
          <w:tblCellMar>
            <w:top w:w="58" w:type="dxa"/>
            <w:left w:w="72" w:type="dxa"/>
            <w:bottom w:w="58" w:type="dxa"/>
            <w:right w:w="72" w:type="dxa"/>
          </w:tblCellMar>
          <w:tblPrExChange w:id="3491" w:author="Lee, Doris" w:date="2021-02-02T16:54:00Z">
            <w:tblPrEx>
              <w:tblCellMar>
                <w:top w:w="0" w:type="dxa"/>
                <w:left w:w="108" w:type="dxa"/>
                <w:bottom w:w="0" w:type="dxa"/>
                <w:right w:w="108" w:type="dxa"/>
              </w:tblCellMar>
            </w:tblPrEx>
          </w:tblPrExChange>
        </w:tblPrEx>
        <w:trPr>
          <w:trHeight w:val="300"/>
          <w:jc w:val="center"/>
          <w:ins w:id="3492" w:author="Richter, Nicholas" w:date="2021-01-28T15:26:00Z"/>
          <w:del w:id="3493" w:author="Gaunt, Michael" w:date="2021-05-10T14:21:00Z"/>
          <w:trPrChange w:id="3494" w:author="Lee, Doris" w:date="2021-02-02T16:54:00Z">
            <w:trPr>
              <w:trHeight w:val="300"/>
            </w:trPr>
          </w:trPrChange>
        </w:trPr>
        <w:tc>
          <w:tcPr>
            <w:tcW w:w="1872" w:type="dxa"/>
            <w:noWrap/>
            <w:hideMark/>
            <w:tcPrChange w:id="3495" w:author="Lee, Doris" w:date="2021-02-02T16:54:00Z">
              <w:tcPr>
                <w:tcW w:w="1008" w:type="dxa"/>
                <w:tcBorders>
                  <w:top w:val="nil"/>
                  <w:left w:val="nil"/>
                  <w:bottom w:val="nil"/>
                  <w:right w:val="nil"/>
                </w:tcBorders>
                <w:shd w:val="clear" w:color="auto" w:fill="auto"/>
                <w:noWrap/>
                <w:hideMark/>
              </w:tcPr>
            </w:tcPrChange>
          </w:tcPr>
          <w:p w14:paraId="3FF9C6D9" w14:textId="5A6C472D" w:rsidR="008316FE" w:rsidRPr="00714128" w:rsidDel="00CF2F14" w:rsidRDefault="008316FE">
            <w:pPr>
              <w:spacing w:after="160" w:line="259" w:lineRule="auto"/>
              <w:rPr>
                <w:ins w:id="3496" w:author="Richter, Nicholas" w:date="2021-01-28T15:26:00Z"/>
                <w:del w:id="3497" w:author="Gaunt, Michael" w:date="2021-05-10T14:21:00Z"/>
                <w:sz w:val="16"/>
                <w:szCs w:val="16"/>
                <w:rPrChange w:id="3498" w:author="Richter, Nicholas" w:date="2021-01-28T15:28:00Z">
                  <w:rPr>
                    <w:ins w:id="3499" w:author="Richter, Nicholas" w:date="2021-01-28T15:26:00Z"/>
                    <w:del w:id="3500" w:author="Gaunt, Michael" w:date="2021-05-10T14:21:00Z"/>
                    <w:rFonts w:ascii="Arial" w:eastAsia="Times New Roman" w:hAnsi="Arial" w:cs="Arial"/>
                    <w:color w:val="666666"/>
                    <w:sz w:val="18"/>
                    <w:szCs w:val="18"/>
                  </w:rPr>
                </w:rPrChange>
              </w:rPr>
              <w:pPrChange w:id="3501" w:author="Unknown" w:date="2021-01-28T15:27:00Z">
                <w:pPr/>
              </w:pPrChange>
            </w:pPr>
            <w:ins w:id="3502" w:author="Richter, Nicholas" w:date="2021-01-28T15:26:00Z">
              <w:del w:id="3503" w:author="Gaunt, Michael" w:date="2021-05-10T14:21:00Z">
                <w:r w:rsidRPr="00714128" w:rsidDel="00CF2F14">
                  <w:rPr>
                    <w:sz w:val="16"/>
                    <w:szCs w:val="16"/>
                    <w:rPrChange w:id="3504" w:author="Richter, Nicholas" w:date="2021-01-28T15:28:00Z">
                      <w:rPr>
                        <w:rFonts w:ascii="Arial" w:eastAsia="Times New Roman" w:hAnsi="Arial" w:cs="Arial"/>
                        <w:color w:val="666666"/>
                        <w:sz w:val="18"/>
                        <w:szCs w:val="18"/>
                      </w:rPr>
                    </w:rPrChange>
                  </w:rPr>
                  <w:delText>Cost per Mile, Total</w:delText>
                </w:r>
              </w:del>
            </w:ins>
          </w:p>
        </w:tc>
        <w:tc>
          <w:tcPr>
            <w:tcW w:w="0" w:type="dxa"/>
            <w:noWrap/>
            <w:hideMark/>
            <w:tcPrChange w:id="3505" w:author="Lee, Doris" w:date="2021-02-02T16:54:00Z">
              <w:tcPr>
                <w:tcW w:w="571" w:type="dxa"/>
                <w:tcBorders>
                  <w:top w:val="nil"/>
                  <w:left w:val="nil"/>
                  <w:bottom w:val="nil"/>
                  <w:right w:val="nil"/>
                </w:tcBorders>
                <w:shd w:val="clear" w:color="auto" w:fill="auto"/>
                <w:noWrap/>
                <w:vAlign w:val="center"/>
                <w:hideMark/>
              </w:tcPr>
            </w:tcPrChange>
          </w:tcPr>
          <w:p w14:paraId="6C4E445A" w14:textId="44CBDC1B" w:rsidR="008316FE" w:rsidRPr="00714128" w:rsidDel="00CF2F14" w:rsidRDefault="008316FE">
            <w:pPr>
              <w:spacing w:after="160" w:line="259" w:lineRule="auto"/>
              <w:rPr>
                <w:ins w:id="3506" w:author="Richter, Nicholas" w:date="2021-01-28T15:26:00Z"/>
                <w:del w:id="3507" w:author="Gaunt, Michael" w:date="2021-05-10T14:21:00Z"/>
                <w:sz w:val="16"/>
                <w:szCs w:val="16"/>
                <w:rPrChange w:id="3508" w:author="Richter, Nicholas" w:date="2021-01-28T15:28:00Z">
                  <w:rPr>
                    <w:ins w:id="3509" w:author="Richter, Nicholas" w:date="2021-01-28T15:26:00Z"/>
                    <w:del w:id="3510" w:author="Gaunt, Michael" w:date="2021-05-10T14:21:00Z"/>
                    <w:rFonts w:ascii="Arial" w:eastAsia="Times New Roman" w:hAnsi="Arial" w:cs="Arial"/>
                    <w:color w:val="333333"/>
                    <w:sz w:val="18"/>
                    <w:szCs w:val="18"/>
                  </w:rPr>
                </w:rPrChange>
              </w:rPr>
              <w:pPrChange w:id="3511" w:author="Unknown" w:date="2021-01-28T15:27:00Z">
                <w:pPr>
                  <w:jc w:val="right"/>
                </w:pPr>
              </w:pPrChange>
            </w:pPr>
            <w:ins w:id="3512" w:author="Richter, Nicholas" w:date="2021-01-28T15:26:00Z">
              <w:del w:id="3513" w:author="Gaunt, Michael" w:date="2021-05-10T14:21:00Z">
                <w:r w:rsidRPr="00714128" w:rsidDel="00CF2F14">
                  <w:rPr>
                    <w:sz w:val="16"/>
                    <w:szCs w:val="16"/>
                    <w:rPrChange w:id="3514" w:author="Richter, Nicholas" w:date="2021-01-28T15:28:00Z">
                      <w:rPr>
                        <w:rFonts w:ascii="Arial" w:eastAsia="Times New Roman" w:hAnsi="Arial" w:cs="Arial"/>
                        <w:color w:val="333333"/>
                        <w:sz w:val="18"/>
                        <w:szCs w:val="18"/>
                      </w:rPr>
                    </w:rPrChange>
                  </w:rPr>
                  <w:delText>$3.3</w:delText>
                </w:r>
              </w:del>
            </w:ins>
          </w:p>
        </w:tc>
        <w:tc>
          <w:tcPr>
            <w:tcW w:w="0" w:type="dxa"/>
            <w:noWrap/>
            <w:hideMark/>
            <w:tcPrChange w:id="3515" w:author="Lee, Doris" w:date="2021-02-02T16:54:00Z">
              <w:tcPr>
                <w:tcW w:w="571" w:type="dxa"/>
                <w:tcBorders>
                  <w:top w:val="nil"/>
                  <w:left w:val="nil"/>
                  <w:bottom w:val="nil"/>
                  <w:right w:val="nil"/>
                </w:tcBorders>
                <w:shd w:val="clear" w:color="auto" w:fill="auto"/>
                <w:noWrap/>
                <w:vAlign w:val="center"/>
                <w:hideMark/>
              </w:tcPr>
            </w:tcPrChange>
          </w:tcPr>
          <w:p w14:paraId="11A12284" w14:textId="1C245A95" w:rsidR="008316FE" w:rsidRPr="00714128" w:rsidDel="00CF2F14" w:rsidRDefault="008316FE">
            <w:pPr>
              <w:spacing w:after="160" w:line="259" w:lineRule="auto"/>
              <w:rPr>
                <w:ins w:id="3516" w:author="Richter, Nicholas" w:date="2021-01-28T15:26:00Z"/>
                <w:del w:id="3517" w:author="Gaunt, Michael" w:date="2021-05-10T14:21:00Z"/>
                <w:sz w:val="16"/>
                <w:szCs w:val="16"/>
                <w:rPrChange w:id="3518" w:author="Richter, Nicholas" w:date="2021-01-28T15:28:00Z">
                  <w:rPr>
                    <w:ins w:id="3519" w:author="Richter, Nicholas" w:date="2021-01-28T15:26:00Z"/>
                    <w:del w:id="3520" w:author="Gaunt, Michael" w:date="2021-05-10T14:21:00Z"/>
                    <w:rFonts w:ascii="Arial" w:eastAsia="Times New Roman" w:hAnsi="Arial" w:cs="Arial"/>
                    <w:color w:val="333333"/>
                    <w:sz w:val="18"/>
                    <w:szCs w:val="18"/>
                  </w:rPr>
                </w:rPrChange>
              </w:rPr>
              <w:pPrChange w:id="3521" w:author="Unknown" w:date="2021-01-28T15:27:00Z">
                <w:pPr>
                  <w:jc w:val="right"/>
                </w:pPr>
              </w:pPrChange>
            </w:pPr>
            <w:ins w:id="3522" w:author="Richter, Nicholas" w:date="2021-01-28T15:26:00Z">
              <w:del w:id="3523" w:author="Gaunt, Michael" w:date="2021-05-10T14:21:00Z">
                <w:r w:rsidRPr="00714128" w:rsidDel="00CF2F14">
                  <w:rPr>
                    <w:sz w:val="16"/>
                    <w:szCs w:val="16"/>
                    <w:rPrChange w:id="3524" w:author="Richter, Nicholas" w:date="2021-01-28T15:28:00Z">
                      <w:rPr>
                        <w:rFonts w:ascii="Arial" w:eastAsia="Times New Roman" w:hAnsi="Arial" w:cs="Arial"/>
                        <w:color w:val="333333"/>
                        <w:sz w:val="18"/>
                        <w:szCs w:val="18"/>
                      </w:rPr>
                    </w:rPrChange>
                  </w:rPr>
                  <w:delText>$3.2</w:delText>
                </w:r>
              </w:del>
            </w:ins>
          </w:p>
        </w:tc>
        <w:tc>
          <w:tcPr>
            <w:tcW w:w="0" w:type="dxa"/>
            <w:noWrap/>
            <w:hideMark/>
            <w:tcPrChange w:id="3525" w:author="Lee, Doris" w:date="2021-02-02T16:54:00Z">
              <w:tcPr>
                <w:tcW w:w="571" w:type="dxa"/>
                <w:tcBorders>
                  <w:top w:val="nil"/>
                  <w:left w:val="nil"/>
                  <w:bottom w:val="nil"/>
                  <w:right w:val="nil"/>
                </w:tcBorders>
                <w:shd w:val="clear" w:color="auto" w:fill="auto"/>
                <w:noWrap/>
                <w:vAlign w:val="center"/>
                <w:hideMark/>
              </w:tcPr>
            </w:tcPrChange>
          </w:tcPr>
          <w:p w14:paraId="6DB5D221" w14:textId="40D2AABD" w:rsidR="008316FE" w:rsidRPr="00714128" w:rsidDel="00CF2F14" w:rsidRDefault="008316FE">
            <w:pPr>
              <w:spacing w:after="160" w:line="259" w:lineRule="auto"/>
              <w:rPr>
                <w:ins w:id="3526" w:author="Richter, Nicholas" w:date="2021-01-28T15:26:00Z"/>
                <w:del w:id="3527" w:author="Gaunt, Michael" w:date="2021-05-10T14:21:00Z"/>
                <w:sz w:val="16"/>
                <w:szCs w:val="16"/>
                <w:rPrChange w:id="3528" w:author="Richter, Nicholas" w:date="2021-01-28T15:28:00Z">
                  <w:rPr>
                    <w:ins w:id="3529" w:author="Richter, Nicholas" w:date="2021-01-28T15:26:00Z"/>
                    <w:del w:id="3530" w:author="Gaunt, Michael" w:date="2021-05-10T14:21:00Z"/>
                    <w:rFonts w:ascii="Arial" w:eastAsia="Times New Roman" w:hAnsi="Arial" w:cs="Arial"/>
                    <w:color w:val="333333"/>
                    <w:sz w:val="18"/>
                    <w:szCs w:val="18"/>
                  </w:rPr>
                </w:rPrChange>
              </w:rPr>
              <w:pPrChange w:id="3531" w:author="Unknown" w:date="2021-01-28T15:27:00Z">
                <w:pPr>
                  <w:jc w:val="right"/>
                </w:pPr>
              </w:pPrChange>
            </w:pPr>
            <w:ins w:id="3532" w:author="Richter, Nicholas" w:date="2021-01-28T15:26:00Z">
              <w:del w:id="3533" w:author="Gaunt, Michael" w:date="2021-05-10T14:21:00Z">
                <w:r w:rsidRPr="00714128" w:rsidDel="00CF2F14">
                  <w:rPr>
                    <w:sz w:val="16"/>
                    <w:szCs w:val="16"/>
                    <w:rPrChange w:id="3534" w:author="Richter, Nicholas" w:date="2021-01-28T15:28:00Z">
                      <w:rPr>
                        <w:rFonts w:ascii="Arial" w:eastAsia="Times New Roman" w:hAnsi="Arial" w:cs="Arial"/>
                        <w:color w:val="333333"/>
                        <w:sz w:val="18"/>
                        <w:szCs w:val="18"/>
                      </w:rPr>
                    </w:rPrChange>
                  </w:rPr>
                  <w:delText>$3.0</w:delText>
                </w:r>
              </w:del>
            </w:ins>
          </w:p>
        </w:tc>
        <w:tc>
          <w:tcPr>
            <w:tcW w:w="0" w:type="dxa"/>
            <w:noWrap/>
            <w:hideMark/>
            <w:tcPrChange w:id="3535" w:author="Lee, Doris" w:date="2021-02-02T16:54:00Z">
              <w:tcPr>
                <w:tcW w:w="571" w:type="dxa"/>
                <w:tcBorders>
                  <w:top w:val="nil"/>
                  <w:left w:val="nil"/>
                  <w:bottom w:val="nil"/>
                  <w:right w:val="nil"/>
                </w:tcBorders>
                <w:shd w:val="clear" w:color="auto" w:fill="auto"/>
                <w:noWrap/>
                <w:vAlign w:val="center"/>
                <w:hideMark/>
              </w:tcPr>
            </w:tcPrChange>
          </w:tcPr>
          <w:p w14:paraId="734B3452" w14:textId="55B7D681" w:rsidR="008316FE" w:rsidRPr="00714128" w:rsidDel="00CF2F14" w:rsidRDefault="008316FE">
            <w:pPr>
              <w:spacing w:after="160" w:line="259" w:lineRule="auto"/>
              <w:rPr>
                <w:ins w:id="3536" w:author="Richter, Nicholas" w:date="2021-01-28T15:26:00Z"/>
                <w:del w:id="3537" w:author="Gaunt, Michael" w:date="2021-05-10T14:21:00Z"/>
                <w:sz w:val="16"/>
                <w:szCs w:val="16"/>
                <w:rPrChange w:id="3538" w:author="Richter, Nicholas" w:date="2021-01-28T15:28:00Z">
                  <w:rPr>
                    <w:ins w:id="3539" w:author="Richter, Nicholas" w:date="2021-01-28T15:26:00Z"/>
                    <w:del w:id="3540" w:author="Gaunt, Michael" w:date="2021-05-10T14:21:00Z"/>
                    <w:rFonts w:ascii="Arial" w:eastAsia="Times New Roman" w:hAnsi="Arial" w:cs="Arial"/>
                    <w:color w:val="333333"/>
                    <w:sz w:val="18"/>
                    <w:szCs w:val="18"/>
                  </w:rPr>
                </w:rPrChange>
              </w:rPr>
              <w:pPrChange w:id="3541" w:author="Unknown" w:date="2021-01-28T15:27:00Z">
                <w:pPr>
                  <w:jc w:val="right"/>
                </w:pPr>
              </w:pPrChange>
            </w:pPr>
            <w:ins w:id="3542" w:author="Richter, Nicholas" w:date="2021-01-28T15:26:00Z">
              <w:del w:id="3543" w:author="Gaunt, Michael" w:date="2021-05-10T14:21:00Z">
                <w:r w:rsidRPr="00714128" w:rsidDel="00CF2F14">
                  <w:rPr>
                    <w:sz w:val="16"/>
                    <w:szCs w:val="16"/>
                    <w:rPrChange w:id="3544" w:author="Richter, Nicholas" w:date="2021-01-28T15:28:00Z">
                      <w:rPr>
                        <w:rFonts w:ascii="Arial" w:eastAsia="Times New Roman" w:hAnsi="Arial" w:cs="Arial"/>
                        <w:color w:val="333333"/>
                        <w:sz w:val="18"/>
                        <w:szCs w:val="18"/>
                      </w:rPr>
                    </w:rPrChange>
                  </w:rPr>
                  <w:delText>$2.9</w:delText>
                </w:r>
              </w:del>
            </w:ins>
          </w:p>
        </w:tc>
        <w:tc>
          <w:tcPr>
            <w:tcW w:w="0" w:type="dxa"/>
            <w:noWrap/>
            <w:hideMark/>
            <w:tcPrChange w:id="3545" w:author="Lee, Doris" w:date="2021-02-02T16:54:00Z">
              <w:tcPr>
                <w:tcW w:w="571" w:type="dxa"/>
                <w:tcBorders>
                  <w:top w:val="nil"/>
                  <w:left w:val="nil"/>
                  <w:bottom w:val="nil"/>
                  <w:right w:val="nil"/>
                </w:tcBorders>
                <w:shd w:val="clear" w:color="auto" w:fill="auto"/>
                <w:noWrap/>
                <w:vAlign w:val="center"/>
                <w:hideMark/>
              </w:tcPr>
            </w:tcPrChange>
          </w:tcPr>
          <w:p w14:paraId="27232334" w14:textId="6C1B9168" w:rsidR="008316FE" w:rsidRPr="00714128" w:rsidDel="00CF2F14" w:rsidRDefault="008316FE">
            <w:pPr>
              <w:spacing w:after="160" w:line="259" w:lineRule="auto"/>
              <w:rPr>
                <w:ins w:id="3546" w:author="Richter, Nicholas" w:date="2021-01-28T15:26:00Z"/>
                <w:del w:id="3547" w:author="Gaunt, Michael" w:date="2021-05-10T14:21:00Z"/>
                <w:sz w:val="16"/>
                <w:szCs w:val="16"/>
                <w:rPrChange w:id="3548" w:author="Richter, Nicholas" w:date="2021-01-28T15:28:00Z">
                  <w:rPr>
                    <w:ins w:id="3549" w:author="Richter, Nicholas" w:date="2021-01-28T15:26:00Z"/>
                    <w:del w:id="3550" w:author="Gaunt, Michael" w:date="2021-05-10T14:21:00Z"/>
                    <w:rFonts w:ascii="Arial" w:eastAsia="Times New Roman" w:hAnsi="Arial" w:cs="Arial"/>
                    <w:color w:val="333333"/>
                    <w:sz w:val="18"/>
                    <w:szCs w:val="18"/>
                  </w:rPr>
                </w:rPrChange>
              </w:rPr>
              <w:pPrChange w:id="3551" w:author="Unknown" w:date="2021-01-28T15:27:00Z">
                <w:pPr>
                  <w:jc w:val="right"/>
                </w:pPr>
              </w:pPrChange>
            </w:pPr>
            <w:ins w:id="3552" w:author="Richter, Nicholas" w:date="2021-01-28T15:26:00Z">
              <w:del w:id="3553" w:author="Gaunt, Michael" w:date="2021-05-10T14:21:00Z">
                <w:r w:rsidRPr="00714128" w:rsidDel="00CF2F14">
                  <w:rPr>
                    <w:sz w:val="16"/>
                    <w:szCs w:val="16"/>
                    <w:rPrChange w:id="3554" w:author="Richter, Nicholas" w:date="2021-01-28T15:28:00Z">
                      <w:rPr>
                        <w:rFonts w:ascii="Arial" w:eastAsia="Times New Roman" w:hAnsi="Arial" w:cs="Arial"/>
                        <w:color w:val="333333"/>
                        <w:sz w:val="18"/>
                        <w:szCs w:val="18"/>
                      </w:rPr>
                    </w:rPrChange>
                  </w:rPr>
                  <w:delText>$2.8</w:delText>
                </w:r>
              </w:del>
            </w:ins>
          </w:p>
        </w:tc>
        <w:tc>
          <w:tcPr>
            <w:tcW w:w="0" w:type="dxa"/>
            <w:noWrap/>
            <w:hideMark/>
            <w:tcPrChange w:id="3555" w:author="Lee, Doris" w:date="2021-02-02T16:54:00Z">
              <w:tcPr>
                <w:tcW w:w="571" w:type="dxa"/>
                <w:tcBorders>
                  <w:top w:val="nil"/>
                  <w:left w:val="nil"/>
                  <w:bottom w:val="nil"/>
                  <w:right w:val="nil"/>
                </w:tcBorders>
                <w:shd w:val="clear" w:color="auto" w:fill="auto"/>
                <w:noWrap/>
                <w:vAlign w:val="center"/>
                <w:hideMark/>
              </w:tcPr>
            </w:tcPrChange>
          </w:tcPr>
          <w:p w14:paraId="0A0A4DA6" w14:textId="1AFD6AF9" w:rsidR="008316FE" w:rsidRPr="00714128" w:rsidDel="00CF2F14" w:rsidRDefault="008316FE">
            <w:pPr>
              <w:spacing w:after="160" w:line="259" w:lineRule="auto"/>
              <w:rPr>
                <w:ins w:id="3556" w:author="Richter, Nicholas" w:date="2021-01-28T15:26:00Z"/>
                <w:del w:id="3557" w:author="Gaunt, Michael" w:date="2021-05-10T14:21:00Z"/>
                <w:sz w:val="16"/>
                <w:szCs w:val="16"/>
                <w:rPrChange w:id="3558" w:author="Richter, Nicholas" w:date="2021-01-28T15:28:00Z">
                  <w:rPr>
                    <w:ins w:id="3559" w:author="Richter, Nicholas" w:date="2021-01-28T15:26:00Z"/>
                    <w:del w:id="3560" w:author="Gaunt, Michael" w:date="2021-05-10T14:21:00Z"/>
                    <w:rFonts w:ascii="Arial" w:eastAsia="Times New Roman" w:hAnsi="Arial" w:cs="Arial"/>
                    <w:color w:val="333333"/>
                    <w:sz w:val="18"/>
                    <w:szCs w:val="18"/>
                  </w:rPr>
                </w:rPrChange>
              </w:rPr>
              <w:pPrChange w:id="3561" w:author="Unknown" w:date="2021-01-28T15:27:00Z">
                <w:pPr>
                  <w:jc w:val="right"/>
                </w:pPr>
              </w:pPrChange>
            </w:pPr>
            <w:ins w:id="3562" w:author="Richter, Nicholas" w:date="2021-01-28T15:26:00Z">
              <w:del w:id="3563" w:author="Gaunt, Michael" w:date="2021-05-10T14:21:00Z">
                <w:r w:rsidRPr="00714128" w:rsidDel="00CF2F14">
                  <w:rPr>
                    <w:sz w:val="16"/>
                    <w:szCs w:val="16"/>
                    <w:rPrChange w:id="3564" w:author="Richter, Nicholas" w:date="2021-01-28T15:28:00Z">
                      <w:rPr>
                        <w:rFonts w:ascii="Arial" w:eastAsia="Times New Roman" w:hAnsi="Arial" w:cs="Arial"/>
                        <w:color w:val="333333"/>
                        <w:sz w:val="18"/>
                        <w:szCs w:val="18"/>
                      </w:rPr>
                    </w:rPrChange>
                  </w:rPr>
                  <w:delText>$2.8</w:delText>
                </w:r>
              </w:del>
            </w:ins>
          </w:p>
        </w:tc>
        <w:tc>
          <w:tcPr>
            <w:tcW w:w="0" w:type="dxa"/>
            <w:noWrap/>
            <w:hideMark/>
            <w:tcPrChange w:id="3565" w:author="Lee, Doris" w:date="2021-02-02T16:54:00Z">
              <w:tcPr>
                <w:tcW w:w="571" w:type="dxa"/>
                <w:tcBorders>
                  <w:top w:val="nil"/>
                  <w:left w:val="nil"/>
                  <w:bottom w:val="nil"/>
                  <w:right w:val="nil"/>
                </w:tcBorders>
                <w:shd w:val="clear" w:color="auto" w:fill="auto"/>
                <w:noWrap/>
                <w:vAlign w:val="center"/>
                <w:hideMark/>
              </w:tcPr>
            </w:tcPrChange>
          </w:tcPr>
          <w:p w14:paraId="48517EEB" w14:textId="47F3A8E4" w:rsidR="008316FE" w:rsidRPr="00714128" w:rsidDel="00CF2F14" w:rsidRDefault="008316FE">
            <w:pPr>
              <w:spacing w:after="160" w:line="259" w:lineRule="auto"/>
              <w:rPr>
                <w:ins w:id="3566" w:author="Richter, Nicholas" w:date="2021-01-28T15:26:00Z"/>
                <w:del w:id="3567" w:author="Gaunt, Michael" w:date="2021-05-10T14:21:00Z"/>
                <w:sz w:val="16"/>
                <w:szCs w:val="16"/>
                <w:highlight w:val="yellow"/>
                <w:rPrChange w:id="3568" w:author="Richter, Nicholas" w:date="2021-01-28T15:28:00Z">
                  <w:rPr>
                    <w:ins w:id="3569" w:author="Richter, Nicholas" w:date="2021-01-28T15:26:00Z"/>
                    <w:del w:id="3570" w:author="Gaunt, Michael" w:date="2021-05-10T14:21:00Z"/>
                    <w:rFonts w:ascii="Arial" w:eastAsia="Times New Roman" w:hAnsi="Arial" w:cs="Arial"/>
                    <w:color w:val="333333"/>
                    <w:sz w:val="18"/>
                    <w:szCs w:val="18"/>
                  </w:rPr>
                </w:rPrChange>
              </w:rPr>
              <w:pPrChange w:id="3571" w:author="Unknown" w:date="2021-01-28T15:27:00Z">
                <w:pPr>
                  <w:jc w:val="right"/>
                </w:pPr>
              </w:pPrChange>
            </w:pPr>
            <w:ins w:id="3572" w:author="Richter, Nicholas" w:date="2021-01-28T15:26:00Z">
              <w:del w:id="3573" w:author="Gaunt, Michael" w:date="2021-05-10T14:21:00Z">
                <w:r w:rsidRPr="00714128" w:rsidDel="00CF2F14">
                  <w:rPr>
                    <w:sz w:val="16"/>
                    <w:szCs w:val="16"/>
                    <w:highlight w:val="yellow"/>
                    <w:rPrChange w:id="3574" w:author="Richter, Nicholas" w:date="2021-01-28T15:28:00Z">
                      <w:rPr>
                        <w:rFonts w:ascii="Arial" w:eastAsia="Times New Roman" w:hAnsi="Arial" w:cs="Arial"/>
                        <w:color w:val="333333"/>
                        <w:sz w:val="18"/>
                        <w:szCs w:val="18"/>
                      </w:rPr>
                    </w:rPrChange>
                  </w:rPr>
                  <w:delText>$2.5</w:delText>
                </w:r>
              </w:del>
            </w:ins>
          </w:p>
        </w:tc>
      </w:tr>
    </w:tbl>
    <w:p w14:paraId="312649EB" w14:textId="303241E5" w:rsidR="008316FE" w:rsidDel="00CF2F14" w:rsidRDefault="008316FE" w:rsidP="00587F91">
      <w:pPr>
        <w:rPr>
          <w:ins w:id="3575" w:author="Richter, Nicholas" w:date="2021-01-28T15:16:00Z"/>
          <w:del w:id="3576" w:author="Gaunt, Michael" w:date="2021-05-10T14:21:00Z"/>
        </w:rPr>
      </w:pPr>
    </w:p>
    <w:p w14:paraId="73671897" w14:textId="4D37D940" w:rsidR="008316FE" w:rsidDel="00CF2F14" w:rsidRDefault="008316FE" w:rsidP="008316FE">
      <w:pPr>
        <w:pStyle w:val="Heading4"/>
        <w:rPr>
          <w:ins w:id="3577" w:author="Richter, Nicholas" w:date="2021-01-28T15:21:00Z"/>
          <w:del w:id="3578" w:author="Gaunt, Michael" w:date="2021-05-10T14:21:00Z"/>
        </w:rPr>
      </w:pPr>
      <w:ins w:id="3579" w:author="Richter, Nicholas" w:date="2021-01-28T15:16:00Z">
        <w:del w:id="3580" w:author="Gaunt, Michael" w:date="2021-05-10T14:21:00Z">
          <w:r w:rsidDel="00CF2F14">
            <w:delText>Diesel Buses</w:delText>
          </w:r>
        </w:del>
      </w:ins>
    </w:p>
    <w:p w14:paraId="3230CDBE" w14:textId="317F1516" w:rsidR="008316FE" w:rsidDel="00CF2F14" w:rsidRDefault="008316FE" w:rsidP="008316FE">
      <w:pPr>
        <w:rPr>
          <w:ins w:id="3581" w:author="Richter, Nicholas" w:date="2021-01-28T15:31:00Z"/>
          <w:del w:id="3582" w:author="Gaunt, Michael" w:date="2021-05-10T14:21:00Z"/>
        </w:rPr>
      </w:pPr>
      <w:ins w:id="3583" w:author="Richter, Nicholas" w:date="2021-01-28T15:21:00Z">
        <w:del w:id="3584" w:author="Gaunt, Michael" w:date="2021-05-10T14:21:00Z">
          <w:r w:rsidDel="00CF2F14">
            <w:delText>Diesel buses are no longer in consideration at KCM</w:delText>
          </w:r>
        </w:del>
      </w:ins>
      <w:ins w:id="3585" w:author="Lee, Doris" w:date="2021-01-29T14:55:00Z">
        <w:del w:id="3586" w:author="Gaunt, Michael" w:date="2021-05-10T14:21:00Z">
          <w:r w:rsidR="00636C80" w:rsidDel="00CF2F14">
            <w:delText>Metro</w:delText>
          </w:r>
        </w:del>
      </w:ins>
      <w:ins w:id="3587" w:author="Richter, Nicholas" w:date="2021-01-28T15:21:00Z">
        <w:del w:id="3588" w:author="Gaunt, Michael" w:date="2021-05-10T14:21:00Z">
          <w:r w:rsidDel="00CF2F14">
            <w:delText xml:space="preserve"> for future purchases</w:delText>
          </w:r>
        </w:del>
      </w:ins>
      <w:ins w:id="3589" w:author="Richter, Nicholas" w:date="2021-01-28T15:22:00Z">
        <w:del w:id="3590" w:author="Gaunt, Michael" w:date="2021-05-10T14:21:00Z">
          <w:r w:rsidDel="00CF2F14">
            <w:delText xml:space="preserve"> due to advances in clean technologies, including hybrid and electric battery buses. Overall, diesel buses provide service at a lower per mile cost than alternatives, but this ty</w:delText>
          </w:r>
        </w:del>
      </w:ins>
      <w:ins w:id="3591" w:author="Richter, Nicholas" w:date="2021-01-28T15:23:00Z">
        <w:del w:id="3592" w:author="Gaunt, Michael" w:date="2021-05-10T14:21:00Z">
          <w:r w:rsidDel="00CF2F14">
            <w:delText xml:space="preserve">pe of analysis does not include </w:delText>
          </w:r>
        </w:del>
      </w:ins>
      <w:ins w:id="3593" w:author="Richter, Nicholas" w:date="2021-01-28T15:32:00Z">
        <w:del w:id="3594" w:author="Gaunt, Michael" w:date="2021-05-10T14:21:00Z">
          <w:r w:rsidR="00714128" w:rsidDel="00CF2F14">
            <w:delText xml:space="preserve">outside </w:delText>
          </w:r>
        </w:del>
      </w:ins>
      <w:ins w:id="3595" w:author="Richter, Nicholas" w:date="2021-01-28T15:33:00Z">
        <w:del w:id="3596" w:author="Gaunt, Michael" w:date="2021-05-10T14:21:00Z">
          <w:r w:rsidR="00714128" w:rsidDel="00CF2F14">
            <w:delText xml:space="preserve">non-economic factors that determine bus fuel type choices (such as greenhouse gas reduction policies). </w:delText>
          </w:r>
        </w:del>
      </w:ins>
      <w:ins w:id="3597" w:author="Richter, Nicholas" w:date="2021-01-28T15:36:00Z">
        <w:del w:id="3598" w:author="Gaunt, Michael" w:date="2021-05-10T14:21:00Z">
          <w:r w:rsidR="00714128" w:rsidRPr="00035091" w:rsidDel="00CF2F14">
            <w:rPr>
              <w:b/>
              <w:bCs/>
              <w:rPrChange w:id="3599" w:author="Richter, Nicholas" w:date="2021-01-28T15:37:00Z">
                <w:rPr/>
              </w:rPrChange>
            </w:rPr>
            <w:delText>Figure 3-13</w:delText>
          </w:r>
          <w:r w:rsidR="00714128" w:rsidDel="00CF2F14">
            <w:delText xml:space="preserve"> </w:delText>
          </w:r>
        </w:del>
      </w:ins>
      <w:ins w:id="3600" w:author="Richter, Nicholas" w:date="2021-01-28T15:37:00Z">
        <w:del w:id="3601" w:author="Gaunt, Michael" w:date="2021-05-10T14:21:00Z">
          <w:r w:rsidR="00714128" w:rsidDel="00CF2F14">
            <w:delText xml:space="preserve">shows the </w:delText>
          </w:r>
          <w:r w:rsidR="00035091" w:rsidDel="00CF2F14">
            <w:delText xml:space="preserve">total cost per mile data in </w:delText>
          </w:r>
          <w:r w:rsidR="00035091" w:rsidRPr="00035091" w:rsidDel="00CF2F14">
            <w:rPr>
              <w:b/>
              <w:bCs/>
              <w:rPrChange w:id="3602" w:author="Richter, Nicholas" w:date="2021-01-28T15:37:00Z">
                <w:rPr/>
              </w:rPrChange>
            </w:rPr>
            <w:delText>Table 3-2</w:delText>
          </w:r>
          <w:r w:rsidR="00035091" w:rsidDel="00CF2F14">
            <w:delText xml:space="preserve"> visually.</w:delText>
          </w:r>
        </w:del>
      </w:ins>
    </w:p>
    <w:p w14:paraId="2FF0DFC2" w14:textId="6C214FD7" w:rsidR="00714128" w:rsidRPr="009C1429" w:rsidDel="00CF2F14" w:rsidRDefault="00714128" w:rsidP="00714128">
      <w:pPr>
        <w:pStyle w:val="Caption"/>
        <w:jc w:val="center"/>
        <w:rPr>
          <w:ins w:id="3603" w:author="Richter, Nicholas" w:date="2021-01-28T15:32:00Z"/>
          <w:del w:id="3604" w:author="Gaunt, Michael" w:date="2021-05-10T14:21:00Z"/>
        </w:rPr>
      </w:pPr>
      <w:ins w:id="3605" w:author="Richter, Nicholas" w:date="2021-01-28T15:32:00Z">
        <w:del w:id="3606"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3607" w:author="Gaunt, Michael" w:date="2021-05-10T14:21:00Z">
        <w:r w:rsidR="004B327E" w:rsidDel="00CF2F14">
          <w:rPr>
            <w:noProof/>
          </w:rPr>
          <w:delText>3</w:delText>
        </w:r>
      </w:del>
      <w:ins w:id="3608" w:author="Richter, Nicholas" w:date="2021-01-28T15:32:00Z">
        <w:del w:id="3609"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3610" w:author="Lee, Doris" w:date="2021-02-02T17:07:00Z">
        <w:del w:id="3611" w:author="Gaunt, Michael" w:date="2021-05-10T14:21:00Z">
          <w:r w:rsidR="004B327E" w:rsidDel="00CF2F14">
            <w:rPr>
              <w:noProof/>
            </w:rPr>
            <w:delText>13</w:delText>
          </w:r>
        </w:del>
      </w:ins>
      <w:ins w:id="3612" w:author="Richter, Nicholas" w:date="2021-01-28T15:32:00Z">
        <w:del w:id="3613" w:author="Gaunt, Michael" w:date="2021-05-10T14:21:00Z">
          <w:r w:rsidDel="00CF2F14">
            <w:rPr>
              <w:noProof/>
            </w:rPr>
            <w:fldChar w:fldCharType="end"/>
          </w:r>
          <w:r w:rsidDel="00CF2F14">
            <w:delText>: Average Total Cost of Ownership per Mile, All Diesel Buses</w:delText>
          </w:r>
        </w:del>
      </w:ins>
    </w:p>
    <w:p w14:paraId="2228A2E5" w14:textId="00926D1E" w:rsidR="00714128" w:rsidDel="00CF2F14" w:rsidRDefault="00714128" w:rsidP="008316FE">
      <w:pPr>
        <w:rPr>
          <w:ins w:id="3614" w:author="Richter, Nicholas" w:date="2021-01-28T15:36:00Z"/>
          <w:del w:id="3615" w:author="Gaunt, Michael" w:date="2021-05-10T14:21:00Z"/>
        </w:rPr>
      </w:pPr>
      <w:ins w:id="3616" w:author="Richter, Nicholas" w:date="2021-01-28T15:32:00Z">
        <w:del w:id="3617" w:author="Gaunt, Michael" w:date="2021-05-10T14:21:00Z">
          <w:r w:rsidDel="00CF2F14">
            <w:rPr>
              <w:noProof/>
            </w:rPr>
            <w:drawing>
              <wp:inline distT="0" distB="0" distL="0" distR="0" wp14:anchorId="20D1877B" wp14:editId="461644D0">
                <wp:extent cx="5943600" cy="15157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1515745"/>
                        </a:xfrm>
                        <a:prstGeom prst="rect">
                          <a:avLst/>
                        </a:prstGeom>
                      </pic:spPr>
                    </pic:pic>
                  </a:graphicData>
                </a:graphic>
              </wp:inline>
            </w:drawing>
          </w:r>
        </w:del>
      </w:ins>
    </w:p>
    <w:p w14:paraId="3AB6F274" w14:textId="18AFEFC6" w:rsidR="00714128" w:rsidDel="00CF2F14" w:rsidRDefault="00714128">
      <w:pPr>
        <w:pStyle w:val="Caption"/>
        <w:jc w:val="center"/>
        <w:rPr>
          <w:ins w:id="3618" w:author="Lee, Doris" w:date="2021-02-02T16:54:00Z"/>
          <w:del w:id="3619" w:author="Gaunt, Michael" w:date="2021-05-10T14:21:00Z"/>
        </w:rPr>
        <w:pPrChange w:id="3620" w:author="Richter, Nicholas" w:date="2021-01-28T15:36:00Z">
          <w:pPr/>
        </w:pPrChange>
      </w:pPr>
      <w:ins w:id="3621" w:author="Richter, Nicholas" w:date="2021-01-28T15:36:00Z">
        <w:del w:id="3622" w:author="Gaunt, Michael" w:date="2021-05-10T14:21:00Z">
          <w:r w:rsidDel="00CF2F14">
            <w:delText xml:space="preserve">Table </w:delText>
          </w:r>
        </w:del>
      </w:ins>
      <w:ins w:id="3623" w:author="Lee, Doris" w:date="2021-02-02T16:43:00Z">
        <w:del w:id="3624" w:author="Gaunt, Michael" w:date="2021-05-10T14:21:00Z">
          <w:r w:rsidR="00FC6FAE" w:rsidDel="00CF2F14">
            <w:fldChar w:fldCharType="begin"/>
          </w:r>
          <w:r w:rsidR="00FC6FAE" w:rsidDel="00CF2F14">
            <w:delInstrText xml:space="preserve"> STYLEREF 1 \s </w:delInstrText>
          </w:r>
        </w:del>
      </w:ins>
      <w:del w:id="3625" w:author="Gaunt, Michael" w:date="2021-05-10T14:21:00Z">
        <w:r w:rsidR="00FC6FAE" w:rsidDel="00CF2F14">
          <w:fldChar w:fldCharType="separate"/>
        </w:r>
        <w:r w:rsidR="004B327E" w:rsidDel="00CF2F14">
          <w:rPr>
            <w:noProof/>
          </w:rPr>
          <w:delText>3</w:delText>
        </w:r>
      </w:del>
      <w:ins w:id="3626" w:author="Lee, Doris" w:date="2021-02-02T16:43:00Z">
        <w:del w:id="3627"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3628" w:author="Gaunt, Michael" w:date="2021-05-10T14:21:00Z">
        <w:r w:rsidR="00FC6FAE" w:rsidDel="00CF2F14">
          <w:fldChar w:fldCharType="separate"/>
        </w:r>
      </w:del>
      <w:ins w:id="3629" w:author="Lee, Doris" w:date="2021-02-02T17:07:00Z">
        <w:del w:id="3630" w:author="Gaunt, Michael" w:date="2021-05-10T14:21:00Z">
          <w:r w:rsidR="004B327E" w:rsidDel="00CF2F14">
            <w:rPr>
              <w:noProof/>
            </w:rPr>
            <w:delText>3</w:delText>
          </w:r>
        </w:del>
      </w:ins>
      <w:ins w:id="3631" w:author="Lee, Doris" w:date="2021-02-02T16:43:00Z">
        <w:del w:id="3632" w:author="Gaunt, Michael" w:date="2021-05-10T14:21:00Z">
          <w:r w:rsidR="00FC6FAE" w:rsidDel="00CF2F14">
            <w:fldChar w:fldCharType="end"/>
          </w:r>
        </w:del>
      </w:ins>
      <w:ins w:id="3633" w:author="Richter, Nicholas" w:date="2021-01-28T15:36:00Z">
        <w:del w:id="3634"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del>
      </w:ins>
      <w:ins w:id="3635" w:author="Richter, Nicholas" w:date="2021-01-28T15:37:00Z">
        <w:del w:id="3636" w:author="Gaunt, Michael" w:date="2021-05-10T14:21:00Z">
          <w:r w:rsidR="00035091" w:rsidDel="00CF2F14">
            <w:rPr>
              <w:noProof/>
            </w:rPr>
            <w:delText>2</w:delText>
          </w:r>
        </w:del>
      </w:ins>
      <w:ins w:id="3637" w:author="Richter, Nicholas" w:date="2021-01-28T15:36:00Z">
        <w:del w:id="3638" w:author="Gaunt, Michael" w:date="2021-05-10T14:21:00Z">
          <w:r w:rsidDel="00CF2F14">
            <w:rPr>
              <w:noProof/>
            </w:rPr>
            <w:fldChar w:fldCharType="end"/>
          </w:r>
          <w:r w:rsidDel="00CF2F14">
            <w:delText>: Total Cost per Mile, Diesel Buses</w:delText>
          </w:r>
        </w:del>
      </w:ins>
    </w:p>
    <w:tbl>
      <w:tblPr>
        <w:tblStyle w:val="TableGrid"/>
        <w:tblW w:w="0" w:type="auto"/>
        <w:tblLayout w:type="fixed"/>
        <w:tblLook w:val="04A0" w:firstRow="1" w:lastRow="0" w:firstColumn="1" w:lastColumn="0" w:noHBand="0" w:noVBand="1"/>
        <w:tblPrChange w:id="3639" w:author="Lee, Doris" w:date="2021-02-02T16:59:00Z">
          <w:tblPr>
            <w:tblStyle w:val="TableGrid"/>
            <w:tblW w:w="0" w:type="auto"/>
            <w:tblLayout w:type="fixed"/>
            <w:tblLook w:val="04A0" w:firstRow="1" w:lastRow="0" w:firstColumn="1" w:lastColumn="0" w:noHBand="0" w:noVBand="1"/>
          </w:tblPr>
        </w:tblPrChange>
      </w:tblPr>
      <w:tblGrid>
        <w:gridCol w:w="1525"/>
        <w:gridCol w:w="810"/>
        <w:gridCol w:w="611"/>
        <w:gridCol w:w="712"/>
        <w:gridCol w:w="711"/>
        <w:gridCol w:w="712"/>
        <w:gridCol w:w="711"/>
        <w:gridCol w:w="712"/>
        <w:gridCol w:w="711"/>
        <w:gridCol w:w="712"/>
        <w:gridCol w:w="711"/>
        <w:gridCol w:w="712"/>
        <w:tblGridChange w:id="3640">
          <w:tblGrid>
            <w:gridCol w:w="1524"/>
            <w:gridCol w:w="238"/>
            <w:gridCol w:w="473"/>
            <w:gridCol w:w="286"/>
            <w:gridCol w:w="425"/>
            <w:gridCol w:w="338"/>
            <w:gridCol w:w="374"/>
            <w:gridCol w:w="384"/>
            <w:gridCol w:w="327"/>
            <w:gridCol w:w="431"/>
            <w:gridCol w:w="281"/>
            <w:gridCol w:w="478"/>
            <w:gridCol w:w="233"/>
            <w:gridCol w:w="525"/>
            <w:gridCol w:w="187"/>
            <w:gridCol w:w="571"/>
            <w:gridCol w:w="140"/>
            <w:gridCol w:w="618"/>
            <w:gridCol w:w="94"/>
            <w:gridCol w:w="664"/>
            <w:gridCol w:w="47"/>
            <w:gridCol w:w="712"/>
          </w:tblGrid>
        </w:tblGridChange>
      </w:tblGrid>
      <w:tr w:rsidR="00FC6FAE" w:rsidDel="00CF2F14" w14:paraId="33C14FE8" w14:textId="3025BC71" w:rsidTr="00FC6FAE">
        <w:trPr>
          <w:ins w:id="3641" w:author="Lee, Doris" w:date="2021-02-02T16:54:00Z"/>
          <w:del w:id="3642" w:author="Gaunt, Michael" w:date="2021-05-10T14:21:00Z"/>
        </w:trPr>
        <w:tc>
          <w:tcPr>
            <w:tcW w:w="1525" w:type="dxa"/>
            <w:shd w:val="clear" w:color="auto" w:fill="002060"/>
            <w:tcPrChange w:id="3643" w:author="Lee, Doris" w:date="2021-02-02T16:59:00Z">
              <w:tcPr>
                <w:tcW w:w="1524" w:type="dxa"/>
              </w:tcPr>
            </w:tcPrChange>
          </w:tcPr>
          <w:p w14:paraId="3AF92C7E" w14:textId="5C109BDB" w:rsidR="00FC6FAE" w:rsidRPr="00FC6FAE" w:rsidDel="00CF2F14" w:rsidRDefault="00FC6FAE" w:rsidP="00FC6FAE">
            <w:pPr>
              <w:rPr>
                <w:ins w:id="3644" w:author="Lee, Doris" w:date="2021-02-02T16:54:00Z"/>
                <w:del w:id="3645" w:author="Gaunt, Michael" w:date="2021-05-10T14:21:00Z"/>
                <w:color w:val="FFFFFF" w:themeColor="background1"/>
                <w:sz w:val="16"/>
                <w:szCs w:val="20"/>
                <w:rPrChange w:id="3646" w:author="Lee, Doris" w:date="2021-02-02T16:56:00Z">
                  <w:rPr>
                    <w:ins w:id="3647" w:author="Lee, Doris" w:date="2021-02-02T16:54:00Z"/>
                    <w:del w:id="3648" w:author="Gaunt, Michael" w:date="2021-05-10T14:21:00Z"/>
                  </w:rPr>
                </w:rPrChange>
              </w:rPr>
            </w:pPr>
            <w:ins w:id="3649" w:author="Lee, Doris" w:date="2021-02-02T16:54:00Z">
              <w:del w:id="3650" w:author="Gaunt, Michael" w:date="2021-05-10T14:21:00Z">
                <w:r w:rsidRPr="00FC6FAE" w:rsidDel="00CF2F14">
                  <w:rPr>
                    <w:color w:val="FFFFFF" w:themeColor="background1"/>
                    <w:sz w:val="16"/>
                    <w:szCs w:val="20"/>
                    <w:rPrChange w:id="3651" w:author="Lee, Doris" w:date="2021-02-02T16:56:00Z">
                      <w:rPr/>
                    </w:rPrChange>
                  </w:rPr>
                  <w:delText>Vehicle Age</w:delText>
                </w:r>
              </w:del>
            </w:ins>
          </w:p>
        </w:tc>
        <w:tc>
          <w:tcPr>
            <w:tcW w:w="810" w:type="dxa"/>
            <w:shd w:val="clear" w:color="auto" w:fill="002060"/>
            <w:vAlign w:val="center"/>
            <w:tcPrChange w:id="3652" w:author="Lee, Doris" w:date="2021-02-02T16:59:00Z">
              <w:tcPr>
                <w:tcW w:w="711" w:type="dxa"/>
                <w:gridSpan w:val="2"/>
                <w:vAlign w:val="center"/>
              </w:tcPr>
            </w:tcPrChange>
          </w:tcPr>
          <w:p w14:paraId="042CBA3D" w14:textId="72D5C97E" w:rsidR="00FC6FAE" w:rsidRPr="00FC6FAE" w:rsidDel="00CF2F14" w:rsidRDefault="00FC6FAE">
            <w:pPr>
              <w:jc w:val="center"/>
              <w:rPr>
                <w:ins w:id="3653" w:author="Lee, Doris" w:date="2021-02-02T16:54:00Z"/>
                <w:del w:id="3654" w:author="Gaunt, Michael" w:date="2021-05-10T14:21:00Z"/>
                <w:color w:val="FFFFFF" w:themeColor="background1"/>
                <w:sz w:val="16"/>
                <w:szCs w:val="20"/>
                <w:rPrChange w:id="3655" w:author="Lee, Doris" w:date="2021-02-02T16:56:00Z">
                  <w:rPr>
                    <w:ins w:id="3656" w:author="Lee, Doris" w:date="2021-02-02T16:54:00Z"/>
                    <w:del w:id="3657" w:author="Gaunt, Michael" w:date="2021-05-10T14:21:00Z"/>
                  </w:rPr>
                </w:rPrChange>
              </w:rPr>
              <w:pPrChange w:id="3658" w:author="Lee, Doris" w:date="2021-02-02T16:55:00Z">
                <w:pPr/>
              </w:pPrChange>
            </w:pPr>
            <w:ins w:id="3659" w:author="Lee, Doris" w:date="2021-02-02T16:54:00Z">
              <w:del w:id="3660" w:author="Gaunt, Michael" w:date="2021-05-10T14:21:00Z">
                <w:r w:rsidRPr="00FC6FAE" w:rsidDel="00CF2F14">
                  <w:rPr>
                    <w:color w:val="FFFFFF" w:themeColor="background1"/>
                    <w:sz w:val="16"/>
                    <w:szCs w:val="20"/>
                    <w:rPrChange w:id="3661" w:author="Lee, Doris" w:date="2021-02-02T16:56:00Z">
                      <w:rPr/>
                    </w:rPrChange>
                  </w:rPr>
                  <w:delText>0</w:delText>
                </w:r>
              </w:del>
            </w:ins>
          </w:p>
        </w:tc>
        <w:tc>
          <w:tcPr>
            <w:tcW w:w="611" w:type="dxa"/>
            <w:shd w:val="clear" w:color="auto" w:fill="002060"/>
            <w:vAlign w:val="center"/>
            <w:tcPrChange w:id="3662" w:author="Lee, Doris" w:date="2021-02-02T16:59:00Z">
              <w:tcPr>
                <w:tcW w:w="711" w:type="dxa"/>
                <w:gridSpan w:val="2"/>
                <w:vAlign w:val="center"/>
              </w:tcPr>
            </w:tcPrChange>
          </w:tcPr>
          <w:p w14:paraId="42F16F2E" w14:textId="236AA4D0" w:rsidR="00FC6FAE" w:rsidRPr="00FC6FAE" w:rsidDel="00CF2F14" w:rsidRDefault="00FC6FAE">
            <w:pPr>
              <w:jc w:val="center"/>
              <w:rPr>
                <w:ins w:id="3663" w:author="Lee, Doris" w:date="2021-02-02T16:54:00Z"/>
                <w:del w:id="3664" w:author="Gaunt, Michael" w:date="2021-05-10T14:21:00Z"/>
                <w:color w:val="FFFFFF" w:themeColor="background1"/>
                <w:sz w:val="16"/>
                <w:szCs w:val="20"/>
                <w:rPrChange w:id="3665" w:author="Lee, Doris" w:date="2021-02-02T16:56:00Z">
                  <w:rPr>
                    <w:ins w:id="3666" w:author="Lee, Doris" w:date="2021-02-02T16:54:00Z"/>
                    <w:del w:id="3667" w:author="Gaunt, Michael" w:date="2021-05-10T14:21:00Z"/>
                  </w:rPr>
                </w:rPrChange>
              </w:rPr>
              <w:pPrChange w:id="3668" w:author="Lee, Doris" w:date="2021-02-02T16:55:00Z">
                <w:pPr/>
              </w:pPrChange>
            </w:pPr>
            <w:ins w:id="3669" w:author="Lee, Doris" w:date="2021-02-02T16:55:00Z">
              <w:del w:id="3670" w:author="Gaunt, Michael" w:date="2021-05-10T14:21:00Z">
                <w:r w:rsidRPr="00FC6FAE" w:rsidDel="00CF2F14">
                  <w:rPr>
                    <w:color w:val="FFFFFF" w:themeColor="background1"/>
                    <w:sz w:val="16"/>
                    <w:szCs w:val="20"/>
                    <w:rPrChange w:id="3671" w:author="Lee, Doris" w:date="2021-02-02T16:56:00Z">
                      <w:rPr/>
                    </w:rPrChange>
                  </w:rPr>
                  <w:delText>1</w:delText>
                </w:r>
              </w:del>
            </w:ins>
          </w:p>
        </w:tc>
        <w:tc>
          <w:tcPr>
            <w:tcW w:w="712" w:type="dxa"/>
            <w:shd w:val="clear" w:color="auto" w:fill="002060"/>
            <w:vAlign w:val="center"/>
            <w:tcPrChange w:id="3672" w:author="Lee, Doris" w:date="2021-02-02T16:59:00Z">
              <w:tcPr>
                <w:tcW w:w="712" w:type="dxa"/>
                <w:gridSpan w:val="2"/>
                <w:vAlign w:val="center"/>
              </w:tcPr>
            </w:tcPrChange>
          </w:tcPr>
          <w:p w14:paraId="43431A51" w14:textId="66EF09E0" w:rsidR="00FC6FAE" w:rsidRPr="00FC6FAE" w:rsidDel="00CF2F14" w:rsidRDefault="00FC6FAE">
            <w:pPr>
              <w:jc w:val="center"/>
              <w:rPr>
                <w:ins w:id="3673" w:author="Lee, Doris" w:date="2021-02-02T16:54:00Z"/>
                <w:del w:id="3674" w:author="Gaunt, Michael" w:date="2021-05-10T14:21:00Z"/>
                <w:color w:val="FFFFFF" w:themeColor="background1"/>
                <w:sz w:val="16"/>
                <w:szCs w:val="20"/>
                <w:rPrChange w:id="3675" w:author="Lee, Doris" w:date="2021-02-02T16:56:00Z">
                  <w:rPr>
                    <w:ins w:id="3676" w:author="Lee, Doris" w:date="2021-02-02T16:54:00Z"/>
                    <w:del w:id="3677" w:author="Gaunt, Michael" w:date="2021-05-10T14:21:00Z"/>
                  </w:rPr>
                </w:rPrChange>
              </w:rPr>
              <w:pPrChange w:id="3678" w:author="Lee, Doris" w:date="2021-02-02T16:55:00Z">
                <w:pPr/>
              </w:pPrChange>
            </w:pPr>
            <w:ins w:id="3679" w:author="Lee, Doris" w:date="2021-02-02T16:55:00Z">
              <w:del w:id="3680" w:author="Gaunt, Michael" w:date="2021-05-10T14:21:00Z">
                <w:r w:rsidRPr="00FC6FAE" w:rsidDel="00CF2F14">
                  <w:rPr>
                    <w:color w:val="FFFFFF" w:themeColor="background1"/>
                    <w:sz w:val="16"/>
                    <w:szCs w:val="20"/>
                    <w:rPrChange w:id="3681" w:author="Lee, Doris" w:date="2021-02-02T16:56:00Z">
                      <w:rPr/>
                    </w:rPrChange>
                  </w:rPr>
                  <w:delText>2</w:delText>
                </w:r>
              </w:del>
            </w:ins>
          </w:p>
        </w:tc>
        <w:tc>
          <w:tcPr>
            <w:tcW w:w="711" w:type="dxa"/>
            <w:shd w:val="clear" w:color="auto" w:fill="002060"/>
            <w:vAlign w:val="center"/>
            <w:tcPrChange w:id="3682" w:author="Lee, Doris" w:date="2021-02-02T16:59:00Z">
              <w:tcPr>
                <w:tcW w:w="711" w:type="dxa"/>
                <w:gridSpan w:val="2"/>
                <w:vAlign w:val="center"/>
              </w:tcPr>
            </w:tcPrChange>
          </w:tcPr>
          <w:p w14:paraId="005570C5" w14:textId="6396C396" w:rsidR="00FC6FAE" w:rsidRPr="00FC6FAE" w:rsidDel="00CF2F14" w:rsidRDefault="00FC6FAE">
            <w:pPr>
              <w:jc w:val="center"/>
              <w:rPr>
                <w:ins w:id="3683" w:author="Lee, Doris" w:date="2021-02-02T16:54:00Z"/>
                <w:del w:id="3684" w:author="Gaunt, Michael" w:date="2021-05-10T14:21:00Z"/>
                <w:color w:val="FFFFFF" w:themeColor="background1"/>
                <w:sz w:val="16"/>
                <w:szCs w:val="20"/>
                <w:rPrChange w:id="3685" w:author="Lee, Doris" w:date="2021-02-02T16:56:00Z">
                  <w:rPr>
                    <w:ins w:id="3686" w:author="Lee, Doris" w:date="2021-02-02T16:54:00Z"/>
                    <w:del w:id="3687" w:author="Gaunt, Michael" w:date="2021-05-10T14:21:00Z"/>
                  </w:rPr>
                </w:rPrChange>
              </w:rPr>
              <w:pPrChange w:id="3688" w:author="Lee, Doris" w:date="2021-02-02T16:55:00Z">
                <w:pPr/>
              </w:pPrChange>
            </w:pPr>
            <w:ins w:id="3689" w:author="Lee, Doris" w:date="2021-02-02T16:55:00Z">
              <w:del w:id="3690" w:author="Gaunt, Michael" w:date="2021-05-10T14:21:00Z">
                <w:r w:rsidRPr="00FC6FAE" w:rsidDel="00CF2F14">
                  <w:rPr>
                    <w:color w:val="FFFFFF" w:themeColor="background1"/>
                    <w:sz w:val="16"/>
                    <w:szCs w:val="20"/>
                    <w:rPrChange w:id="3691" w:author="Lee, Doris" w:date="2021-02-02T16:56:00Z">
                      <w:rPr/>
                    </w:rPrChange>
                  </w:rPr>
                  <w:delText>3</w:delText>
                </w:r>
              </w:del>
            </w:ins>
          </w:p>
        </w:tc>
        <w:tc>
          <w:tcPr>
            <w:tcW w:w="712" w:type="dxa"/>
            <w:shd w:val="clear" w:color="auto" w:fill="002060"/>
            <w:vAlign w:val="center"/>
            <w:tcPrChange w:id="3692" w:author="Lee, Doris" w:date="2021-02-02T16:59:00Z">
              <w:tcPr>
                <w:tcW w:w="712" w:type="dxa"/>
                <w:gridSpan w:val="2"/>
                <w:vAlign w:val="center"/>
              </w:tcPr>
            </w:tcPrChange>
          </w:tcPr>
          <w:p w14:paraId="68D3D2C9" w14:textId="35A5808C" w:rsidR="00FC6FAE" w:rsidRPr="00FC6FAE" w:rsidDel="00CF2F14" w:rsidRDefault="00FC6FAE">
            <w:pPr>
              <w:jc w:val="center"/>
              <w:rPr>
                <w:ins w:id="3693" w:author="Lee, Doris" w:date="2021-02-02T16:54:00Z"/>
                <w:del w:id="3694" w:author="Gaunt, Michael" w:date="2021-05-10T14:21:00Z"/>
                <w:color w:val="FFFFFF" w:themeColor="background1"/>
                <w:sz w:val="16"/>
                <w:szCs w:val="20"/>
                <w:rPrChange w:id="3695" w:author="Lee, Doris" w:date="2021-02-02T16:56:00Z">
                  <w:rPr>
                    <w:ins w:id="3696" w:author="Lee, Doris" w:date="2021-02-02T16:54:00Z"/>
                    <w:del w:id="3697" w:author="Gaunt, Michael" w:date="2021-05-10T14:21:00Z"/>
                  </w:rPr>
                </w:rPrChange>
              </w:rPr>
              <w:pPrChange w:id="3698" w:author="Lee, Doris" w:date="2021-02-02T16:55:00Z">
                <w:pPr/>
              </w:pPrChange>
            </w:pPr>
            <w:ins w:id="3699" w:author="Lee, Doris" w:date="2021-02-02T16:55:00Z">
              <w:del w:id="3700" w:author="Gaunt, Michael" w:date="2021-05-10T14:21:00Z">
                <w:r w:rsidRPr="00FC6FAE" w:rsidDel="00CF2F14">
                  <w:rPr>
                    <w:color w:val="FFFFFF" w:themeColor="background1"/>
                    <w:sz w:val="16"/>
                    <w:szCs w:val="20"/>
                    <w:rPrChange w:id="3701" w:author="Lee, Doris" w:date="2021-02-02T16:56:00Z">
                      <w:rPr/>
                    </w:rPrChange>
                  </w:rPr>
                  <w:delText>4</w:delText>
                </w:r>
              </w:del>
            </w:ins>
          </w:p>
        </w:tc>
        <w:tc>
          <w:tcPr>
            <w:tcW w:w="711" w:type="dxa"/>
            <w:shd w:val="clear" w:color="auto" w:fill="002060"/>
            <w:vAlign w:val="center"/>
            <w:tcPrChange w:id="3702" w:author="Lee, Doris" w:date="2021-02-02T16:59:00Z">
              <w:tcPr>
                <w:tcW w:w="711" w:type="dxa"/>
                <w:gridSpan w:val="2"/>
                <w:vAlign w:val="center"/>
              </w:tcPr>
            </w:tcPrChange>
          </w:tcPr>
          <w:p w14:paraId="214A6315" w14:textId="481682D3" w:rsidR="00FC6FAE" w:rsidRPr="00FC6FAE" w:rsidDel="00CF2F14" w:rsidRDefault="00FC6FAE">
            <w:pPr>
              <w:jc w:val="center"/>
              <w:rPr>
                <w:ins w:id="3703" w:author="Lee, Doris" w:date="2021-02-02T16:54:00Z"/>
                <w:del w:id="3704" w:author="Gaunt, Michael" w:date="2021-05-10T14:21:00Z"/>
                <w:color w:val="FFFFFF" w:themeColor="background1"/>
                <w:sz w:val="16"/>
                <w:szCs w:val="20"/>
                <w:rPrChange w:id="3705" w:author="Lee, Doris" w:date="2021-02-02T16:56:00Z">
                  <w:rPr>
                    <w:ins w:id="3706" w:author="Lee, Doris" w:date="2021-02-02T16:54:00Z"/>
                    <w:del w:id="3707" w:author="Gaunt, Michael" w:date="2021-05-10T14:21:00Z"/>
                  </w:rPr>
                </w:rPrChange>
              </w:rPr>
              <w:pPrChange w:id="3708" w:author="Lee, Doris" w:date="2021-02-02T16:55:00Z">
                <w:pPr/>
              </w:pPrChange>
            </w:pPr>
            <w:ins w:id="3709" w:author="Lee, Doris" w:date="2021-02-02T16:55:00Z">
              <w:del w:id="3710" w:author="Gaunt, Michael" w:date="2021-05-10T14:21:00Z">
                <w:r w:rsidRPr="00FC6FAE" w:rsidDel="00CF2F14">
                  <w:rPr>
                    <w:color w:val="FFFFFF" w:themeColor="background1"/>
                    <w:sz w:val="16"/>
                    <w:szCs w:val="20"/>
                    <w:rPrChange w:id="3711" w:author="Lee, Doris" w:date="2021-02-02T16:56:00Z">
                      <w:rPr/>
                    </w:rPrChange>
                  </w:rPr>
                  <w:delText>5</w:delText>
                </w:r>
              </w:del>
            </w:ins>
          </w:p>
        </w:tc>
        <w:tc>
          <w:tcPr>
            <w:tcW w:w="712" w:type="dxa"/>
            <w:shd w:val="clear" w:color="auto" w:fill="002060"/>
            <w:vAlign w:val="center"/>
            <w:tcPrChange w:id="3712" w:author="Lee, Doris" w:date="2021-02-02T16:59:00Z">
              <w:tcPr>
                <w:tcW w:w="712" w:type="dxa"/>
                <w:gridSpan w:val="2"/>
                <w:vAlign w:val="center"/>
              </w:tcPr>
            </w:tcPrChange>
          </w:tcPr>
          <w:p w14:paraId="3DC7DA5F" w14:textId="47F17223" w:rsidR="00FC6FAE" w:rsidRPr="00FC6FAE" w:rsidDel="00CF2F14" w:rsidRDefault="00FC6FAE">
            <w:pPr>
              <w:jc w:val="center"/>
              <w:rPr>
                <w:ins w:id="3713" w:author="Lee, Doris" w:date="2021-02-02T16:54:00Z"/>
                <w:del w:id="3714" w:author="Gaunt, Michael" w:date="2021-05-10T14:21:00Z"/>
                <w:color w:val="FFFFFF" w:themeColor="background1"/>
                <w:sz w:val="16"/>
                <w:szCs w:val="20"/>
                <w:rPrChange w:id="3715" w:author="Lee, Doris" w:date="2021-02-02T16:56:00Z">
                  <w:rPr>
                    <w:ins w:id="3716" w:author="Lee, Doris" w:date="2021-02-02T16:54:00Z"/>
                    <w:del w:id="3717" w:author="Gaunt, Michael" w:date="2021-05-10T14:21:00Z"/>
                  </w:rPr>
                </w:rPrChange>
              </w:rPr>
              <w:pPrChange w:id="3718" w:author="Lee, Doris" w:date="2021-02-02T16:55:00Z">
                <w:pPr/>
              </w:pPrChange>
            </w:pPr>
            <w:ins w:id="3719" w:author="Lee, Doris" w:date="2021-02-02T16:55:00Z">
              <w:del w:id="3720" w:author="Gaunt, Michael" w:date="2021-05-10T14:21:00Z">
                <w:r w:rsidRPr="00FC6FAE" w:rsidDel="00CF2F14">
                  <w:rPr>
                    <w:color w:val="FFFFFF" w:themeColor="background1"/>
                    <w:sz w:val="16"/>
                    <w:szCs w:val="20"/>
                    <w:rPrChange w:id="3721" w:author="Lee, Doris" w:date="2021-02-02T16:56:00Z">
                      <w:rPr/>
                    </w:rPrChange>
                  </w:rPr>
                  <w:delText>6</w:delText>
                </w:r>
              </w:del>
            </w:ins>
          </w:p>
        </w:tc>
        <w:tc>
          <w:tcPr>
            <w:tcW w:w="711" w:type="dxa"/>
            <w:shd w:val="clear" w:color="auto" w:fill="002060"/>
            <w:vAlign w:val="center"/>
            <w:tcPrChange w:id="3722" w:author="Lee, Doris" w:date="2021-02-02T16:59:00Z">
              <w:tcPr>
                <w:tcW w:w="711" w:type="dxa"/>
                <w:gridSpan w:val="2"/>
                <w:vAlign w:val="center"/>
              </w:tcPr>
            </w:tcPrChange>
          </w:tcPr>
          <w:p w14:paraId="37113BC3" w14:textId="6D04079E" w:rsidR="00FC6FAE" w:rsidRPr="00FC6FAE" w:rsidDel="00CF2F14" w:rsidRDefault="00FC6FAE">
            <w:pPr>
              <w:jc w:val="center"/>
              <w:rPr>
                <w:ins w:id="3723" w:author="Lee, Doris" w:date="2021-02-02T16:54:00Z"/>
                <w:del w:id="3724" w:author="Gaunt, Michael" w:date="2021-05-10T14:21:00Z"/>
                <w:color w:val="FFFFFF" w:themeColor="background1"/>
                <w:sz w:val="16"/>
                <w:szCs w:val="20"/>
                <w:rPrChange w:id="3725" w:author="Lee, Doris" w:date="2021-02-02T16:56:00Z">
                  <w:rPr>
                    <w:ins w:id="3726" w:author="Lee, Doris" w:date="2021-02-02T16:54:00Z"/>
                    <w:del w:id="3727" w:author="Gaunt, Michael" w:date="2021-05-10T14:21:00Z"/>
                  </w:rPr>
                </w:rPrChange>
              </w:rPr>
              <w:pPrChange w:id="3728" w:author="Lee, Doris" w:date="2021-02-02T16:55:00Z">
                <w:pPr/>
              </w:pPrChange>
            </w:pPr>
            <w:ins w:id="3729" w:author="Lee, Doris" w:date="2021-02-02T16:55:00Z">
              <w:del w:id="3730" w:author="Gaunt, Michael" w:date="2021-05-10T14:21:00Z">
                <w:r w:rsidRPr="00FC6FAE" w:rsidDel="00CF2F14">
                  <w:rPr>
                    <w:color w:val="FFFFFF" w:themeColor="background1"/>
                    <w:sz w:val="16"/>
                    <w:szCs w:val="20"/>
                    <w:rPrChange w:id="3731" w:author="Lee, Doris" w:date="2021-02-02T16:56:00Z">
                      <w:rPr/>
                    </w:rPrChange>
                  </w:rPr>
                  <w:delText>7</w:delText>
                </w:r>
              </w:del>
            </w:ins>
          </w:p>
        </w:tc>
        <w:tc>
          <w:tcPr>
            <w:tcW w:w="712" w:type="dxa"/>
            <w:shd w:val="clear" w:color="auto" w:fill="002060"/>
            <w:vAlign w:val="center"/>
            <w:tcPrChange w:id="3732" w:author="Lee, Doris" w:date="2021-02-02T16:59:00Z">
              <w:tcPr>
                <w:tcW w:w="712" w:type="dxa"/>
                <w:gridSpan w:val="2"/>
                <w:vAlign w:val="center"/>
              </w:tcPr>
            </w:tcPrChange>
          </w:tcPr>
          <w:p w14:paraId="2B2E8C18" w14:textId="2F90EAB3" w:rsidR="00FC6FAE" w:rsidRPr="00FC6FAE" w:rsidDel="00CF2F14" w:rsidRDefault="00FC6FAE">
            <w:pPr>
              <w:jc w:val="center"/>
              <w:rPr>
                <w:ins w:id="3733" w:author="Lee, Doris" w:date="2021-02-02T16:54:00Z"/>
                <w:del w:id="3734" w:author="Gaunt, Michael" w:date="2021-05-10T14:21:00Z"/>
                <w:color w:val="FFFFFF" w:themeColor="background1"/>
                <w:sz w:val="16"/>
                <w:szCs w:val="20"/>
                <w:rPrChange w:id="3735" w:author="Lee, Doris" w:date="2021-02-02T16:56:00Z">
                  <w:rPr>
                    <w:ins w:id="3736" w:author="Lee, Doris" w:date="2021-02-02T16:54:00Z"/>
                    <w:del w:id="3737" w:author="Gaunt, Michael" w:date="2021-05-10T14:21:00Z"/>
                  </w:rPr>
                </w:rPrChange>
              </w:rPr>
              <w:pPrChange w:id="3738" w:author="Lee, Doris" w:date="2021-02-02T16:55:00Z">
                <w:pPr/>
              </w:pPrChange>
            </w:pPr>
            <w:ins w:id="3739" w:author="Lee, Doris" w:date="2021-02-02T16:55:00Z">
              <w:del w:id="3740" w:author="Gaunt, Michael" w:date="2021-05-10T14:21:00Z">
                <w:r w:rsidRPr="00FC6FAE" w:rsidDel="00CF2F14">
                  <w:rPr>
                    <w:color w:val="FFFFFF" w:themeColor="background1"/>
                    <w:sz w:val="16"/>
                    <w:szCs w:val="20"/>
                    <w:rPrChange w:id="3741" w:author="Lee, Doris" w:date="2021-02-02T16:56:00Z">
                      <w:rPr/>
                    </w:rPrChange>
                  </w:rPr>
                  <w:delText>8</w:delText>
                </w:r>
              </w:del>
            </w:ins>
          </w:p>
        </w:tc>
        <w:tc>
          <w:tcPr>
            <w:tcW w:w="711" w:type="dxa"/>
            <w:shd w:val="clear" w:color="auto" w:fill="002060"/>
            <w:vAlign w:val="center"/>
            <w:tcPrChange w:id="3742" w:author="Lee, Doris" w:date="2021-02-02T16:59:00Z">
              <w:tcPr>
                <w:tcW w:w="711" w:type="dxa"/>
                <w:gridSpan w:val="2"/>
                <w:vAlign w:val="center"/>
              </w:tcPr>
            </w:tcPrChange>
          </w:tcPr>
          <w:p w14:paraId="304C811B" w14:textId="451709F0" w:rsidR="00FC6FAE" w:rsidRPr="00FC6FAE" w:rsidDel="00CF2F14" w:rsidRDefault="00FC6FAE">
            <w:pPr>
              <w:jc w:val="center"/>
              <w:rPr>
                <w:ins w:id="3743" w:author="Lee, Doris" w:date="2021-02-02T16:55:00Z"/>
                <w:del w:id="3744" w:author="Gaunt, Michael" w:date="2021-05-10T14:21:00Z"/>
                <w:color w:val="FFFFFF" w:themeColor="background1"/>
                <w:sz w:val="16"/>
                <w:szCs w:val="20"/>
                <w:rPrChange w:id="3745" w:author="Lee, Doris" w:date="2021-02-02T16:56:00Z">
                  <w:rPr>
                    <w:ins w:id="3746" w:author="Lee, Doris" w:date="2021-02-02T16:55:00Z"/>
                    <w:del w:id="3747" w:author="Gaunt, Michael" w:date="2021-05-10T14:21:00Z"/>
                  </w:rPr>
                </w:rPrChange>
              </w:rPr>
              <w:pPrChange w:id="3748" w:author="Lee, Doris" w:date="2021-02-02T16:55:00Z">
                <w:pPr/>
              </w:pPrChange>
            </w:pPr>
            <w:ins w:id="3749" w:author="Lee, Doris" w:date="2021-02-02T16:55:00Z">
              <w:del w:id="3750" w:author="Gaunt, Michael" w:date="2021-05-10T14:21:00Z">
                <w:r w:rsidRPr="00FC6FAE" w:rsidDel="00CF2F14">
                  <w:rPr>
                    <w:color w:val="FFFFFF" w:themeColor="background1"/>
                    <w:sz w:val="16"/>
                    <w:szCs w:val="20"/>
                    <w:rPrChange w:id="3751" w:author="Lee, Doris" w:date="2021-02-02T16:56:00Z">
                      <w:rPr/>
                    </w:rPrChange>
                  </w:rPr>
                  <w:delText>9</w:delText>
                </w:r>
              </w:del>
            </w:ins>
          </w:p>
        </w:tc>
        <w:tc>
          <w:tcPr>
            <w:tcW w:w="712" w:type="dxa"/>
            <w:shd w:val="clear" w:color="auto" w:fill="002060"/>
            <w:vAlign w:val="center"/>
            <w:tcPrChange w:id="3752" w:author="Lee, Doris" w:date="2021-02-02T16:59:00Z">
              <w:tcPr>
                <w:tcW w:w="712" w:type="dxa"/>
                <w:vAlign w:val="center"/>
              </w:tcPr>
            </w:tcPrChange>
          </w:tcPr>
          <w:p w14:paraId="7426BCEF" w14:textId="302C5781" w:rsidR="00FC6FAE" w:rsidRPr="00FC6FAE" w:rsidDel="00CF2F14" w:rsidRDefault="00FC6FAE">
            <w:pPr>
              <w:jc w:val="center"/>
              <w:rPr>
                <w:ins w:id="3753" w:author="Lee, Doris" w:date="2021-02-02T16:55:00Z"/>
                <w:del w:id="3754" w:author="Gaunt, Michael" w:date="2021-05-10T14:21:00Z"/>
                <w:color w:val="FFFFFF" w:themeColor="background1"/>
                <w:sz w:val="16"/>
                <w:szCs w:val="20"/>
                <w:rPrChange w:id="3755" w:author="Lee, Doris" w:date="2021-02-02T16:56:00Z">
                  <w:rPr>
                    <w:ins w:id="3756" w:author="Lee, Doris" w:date="2021-02-02T16:55:00Z"/>
                    <w:del w:id="3757" w:author="Gaunt, Michael" w:date="2021-05-10T14:21:00Z"/>
                  </w:rPr>
                </w:rPrChange>
              </w:rPr>
              <w:pPrChange w:id="3758" w:author="Lee, Doris" w:date="2021-02-02T16:55:00Z">
                <w:pPr/>
              </w:pPrChange>
            </w:pPr>
            <w:ins w:id="3759" w:author="Lee, Doris" w:date="2021-02-02T16:55:00Z">
              <w:del w:id="3760" w:author="Gaunt, Michael" w:date="2021-05-10T14:21:00Z">
                <w:r w:rsidRPr="00FC6FAE" w:rsidDel="00CF2F14">
                  <w:rPr>
                    <w:color w:val="FFFFFF" w:themeColor="background1"/>
                    <w:sz w:val="16"/>
                    <w:szCs w:val="20"/>
                    <w:rPrChange w:id="3761" w:author="Lee, Doris" w:date="2021-02-02T16:56:00Z">
                      <w:rPr/>
                    </w:rPrChange>
                  </w:rPr>
                  <w:delText>10</w:delText>
                </w:r>
              </w:del>
            </w:ins>
          </w:p>
        </w:tc>
      </w:tr>
      <w:tr w:rsidR="00FC6FAE" w:rsidDel="00CF2F14" w14:paraId="5F5912BA" w14:textId="6B07B80B" w:rsidTr="00FC6FAE">
        <w:trPr>
          <w:ins w:id="3762" w:author="Lee, Doris" w:date="2021-02-02T16:54:00Z"/>
          <w:del w:id="3763" w:author="Gaunt, Michael" w:date="2021-05-10T14:21:00Z"/>
        </w:trPr>
        <w:tc>
          <w:tcPr>
            <w:tcW w:w="1525" w:type="dxa"/>
            <w:tcPrChange w:id="3764" w:author="Lee, Doris" w:date="2021-02-02T16:59:00Z">
              <w:tcPr>
                <w:tcW w:w="1524" w:type="dxa"/>
              </w:tcPr>
            </w:tcPrChange>
          </w:tcPr>
          <w:p w14:paraId="1A23534C" w14:textId="4C06988E" w:rsidR="00FC6FAE" w:rsidRPr="00FC6FAE" w:rsidDel="00CF2F14" w:rsidRDefault="00FC6FAE" w:rsidP="00FC6FAE">
            <w:pPr>
              <w:rPr>
                <w:ins w:id="3765" w:author="Lee, Doris" w:date="2021-02-02T16:54:00Z"/>
                <w:del w:id="3766" w:author="Gaunt, Michael" w:date="2021-05-10T14:21:00Z"/>
                <w:sz w:val="16"/>
                <w:szCs w:val="20"/>
                <w:rPrChange w:id="3767" w:author="Lee, Doris" w:date="2021-02-02T16:56:00Z">
                  <w:rPr>
                    <w:ins w:id="3768" w:author="Lee, Doris" w:date="2021-02-02T16:54:00Z"/>
                    <w:del w:id="3769" w:author="Gaunt, Michael" w:date="2021-05-10T14:21:00Z"/>
                  </w:rPr>
                </w:rPrChange>
              </w:rPr>
            </w:pPr>
            <w:ins w:id="3770" w:author="Lee, Doris" w:date="2021-02-02T16:55:00Z">
              <w:del w:id="3771" w:author="Gaunt, Michael" w:date="2021-05-10T14:21:00Z">
                <w:r w:rsidRPr="00D331BD" w:rsidDel="00CF2F14">
                  <w:rPr>
                    <w:sz w:val="16"/>
                    <w:szCs w:val="20"/>
                  </w:rPr>
                  <w:delText>Cost per Mile, Total</w:delText>
                </w:r>
              </w:del>
            </w:ins>
          </w:p>
        </w:tc>
        <w:tc>
          <w:tcPr>
            <w:tcW w:w="810" w:type="dxa"/>
            <w:vAlign w:val="center"/>
            <w:tcPrChange w:id="3772" w:author="Lee, Doris" w:date="2021-02-02T16:59:00Z">
              <w:tcPr>
                <w:tcW w:w="238" w:type="dxa"/>
                <w:vAlign w:val="center"/>
              </w:tcPr>
            </w:tcPrChange>
          </w:tcPr>
          <w:p w14:paraId="583F402F" w14:textId="34911F90" w:rsidR="00FC6FAE" w:rsidRPr="00FC6FAE" w:rsidDel="00CF2F14" w:rsidRDefault="00FC6FAE">
            <w:pPr>
              <w:jc w:val="right"/>
              <w:rPr>
                <w:ins w:id="3773" w:author="Lee, Doris" w:date="2021-02-02T16:54:00Z"/>
                <w:del w:id="3774" w:author="Gaunt, Michael" w:date="2021-05-10T14:21:00Z"/>
                <w:sz w:val="16"/>
                <w:szCs w:val="20"/>
                <w:rPrChange w:id="3775" w:author="Lee, Doris" w:date="2021-02-02T16:56:00Z">
                  <w:rPr>
                    <w:ins w:id="3776" w:author="Lee, Doris" w:date="2021-02-02T16:54:00Z"/>
                    <w:del w:id="3777" w:author="Gaunt, Michael" w:date="2021-05-10T14:21:00Z"/>
                  </w:rPr>
                </w:rPrChange>
              </w:rPr>
              <w:pPrChange w:id="3778" w:author="Lee, Doris" w:date="2021-02-02T16:55:00Z">
                <w:pPr/>
              </w:pPrChange>
            </w:pPr>
            <w:ins w:id="3779" w:author="Lee, Doris" w:date="2021-02-02T16:55:00Z">
              <w:del w:id="3780" w:author="Gaunt, Michael" w:date="2021-05-10T14:21:00Z">
                <w:r w:rsidRPr="00D331BD" w:rsidDel="00CF2F14">
                  <w:rPr>
                    <w:sz w:val="16"/>
                    <w:szCs w:val="20"/>
                  </w:rPr>
                  <w:delText>$109.6</w:delText>
                </w:r>
              </w:del>
            </w:ins>
            <w:ins w:id="3781" w:author="Lee, Doris" w:date="2021-02-02T16:58:00Z">
              <w:del w:id="3782" w:author="Gaunt, Michael" w:date="2021-05-10T14:21:00Z">
                <w:r w:rsidDel="00CF2F14">
                  <w:rPr>
                    <w:sz w:val="16"/>
                    <w:szCs w:val="20"/>
                  </w:rPr>
                  <w:delText>0</w:delText>
                </w:r>
              </w:del>
            </w:ins>
            <w:ins w:id="3783" w:author="Lee, Doris" w:date="2021-02-02T16:55:00Z">
              <w:del w:id="3784" w:author="Gaunt, Michael" w:date="2021-05-10T14:21:00Z">
                <w:r w:rsidRPr="00D331BD" w:rsidDel="00CF2F14">
                  <w:rPr>
                    <w:sz w:val="16"/>
                    <w:szCs w:val="20"/>
                  </w:rPr>
                  <w:delText xml:space="preserve"> </w:delText>
                </w:r>
              </w:del>
            </w:ins>
          </w:p>
        </w:tc>
        <w:tc>
          <w:tcPr>
            <w:tcW w:w="611" w:type="dxa"/>
            <w:vAlign w:val="center"/>
            <w:tcPrChange w:id="3785" w:author="Lee, Doris" w:date="2021-02-02T16:59:00Z">
              <w:tcPr>
                <w:tcW w:w="759" w:type="dxa"/>
                <w:gridSpan w:val="2"/>
                <w:vAlign w:val="center"/>
              </w:tcPr>
            </w:tcPrChange>
          </w:tcPr>
          <w:p w14:paraId="0D8E200C" w14:textId="58E57F26" w:rsidR="00FC6FAE" w:rsidRPr="00FC6FAE" w:rsidDel="00CF2F14" w:rsidRDefault="00FC6FAE">
            <w:pPr>
              <w:jc w:val="right"/>
              <w:rPr>
                <w:ins w:id="3786" w:author="Lee, Doris" w:date="2021-02-02T16:54:00Z"/>
                <w:del w:id="3787" w:author="Gaunt, Michael" w:date="2021-05-10T14:21:00Z"/>
                <w:sz w:val="16"/>
                <w:szCs w:val="20"/>
                <w:rPrChange w:id="3788" w:author="Lee, Doris" w:date="2021-02-02T16:56:00Z">
                  <w:rPr>
                    <w:ins w:id="3789" w:author="Lee, Doris" w:date="2021-02-02T16:54:00Z"/>
                    <w:del w:id="3790" w:author="Gaunt, Michael" w:date="2021-05-10T14:21:00Z"/>
                  </w:rPr>
                </w:rPrChange>
              </w:rPr>
              <w:pPrChange w:id="3791" w:author="Lee, Doris" w:date="2021-02-02T16:55:00Z">
                <w:pPr/>
              </w:pPrChange>
            </w:pPr>
            <w:ins w:id="3792" w:author="Lee, Doris" w:date="2021-02-02T16:55:00Z">
              <w:del w:id="3793" w:author="Gaunt, Michael" w:date="2021-05-10T14:21:00Z">
                <w:r w:rsidRPr="00D331BD" w:rsidDel="00CF2F14">
                  <w:rPr>
                    <w:sz w:val="16"/>
                    <w:szCs w:val="20"/>
                  </w:rPr>
                  <w:delText>$8.4</w:delText>
                </w:r>
              </w:del>
            </w:ins>
            <w:ins w:id="3794" w:author="Lee, Doris" w:date="2021-02-02T16:58:00Z">
              <w:del w:id="3795" w:author="Gaunt, Michael" w:date="2021-05-10T14:21:00Z">
                <w:r w:rsidDel="00CF2F14">
                  <w:rPr>
                    <w:sz w:val="16"/>
                    <w:szCs w:val="20"/>
                  </w:rPr>
                  <w:delText>0</w:delText>
                </w:r>
              </w:del>
            </w:ins>
            <w:ins w:id="3796" w:author="Lee, Doris" w:date="2021-02-02T16:55:00Z">
              <w:del w:id="3797" w:author="Gaunt, Michael" w:date="2021-05-10T14:21:00Z">
                <w:r w:rsidRPr="00D331BD" w:rsidDel="00CF2F14">
                  <w:rPr>
                    <w:sz w:val="16"/>
                    <w:szCs w:val="20"/>
                  </w:rPr>
                  <w:delText xml:space="preserve"> </w:delText>
                </w:r>
              </w:del>
            </w:ins>
          </w:p>
        </w:tc>
        <w:tc>
          <w:tcPr>
            <w:tcW w:w="712" w:type="dxa"/>
            <w:vAlign w:val="center"/>
            <w:tcPrChange w:id="3798" w:author="Lee, Doris" w:date="2021-02-02T16:59:00Z">
              <w:tcPr>
                <w:tcW w:w="763" w:type="dxa"/>
                <w:gridSpan w:val="2"/>
                <w:vAlign w:val="center"/>
              </w:tcPr>
            </w:tcPrChange>
          </w:tcPr>
          <w:p w14:paraId="20701F17" w14:textId="7E4484BF" w:rsidR="00FC6FAE" w:rsidRPr="00FC6FAE" w:rsidDel="00CF2F14" w:rsidRDefault="00FC6FAE">
            <w:pPr>
              <w:jc w:val="right"/>
              <w:rPr>
                <w:ins w:id="3799" w:author="Lee, Doris" w:date="2021-02-02T16:54:00Z"/>
                <w:del w:id="3800" w:author="Gaunt, Michael" w:date="2021-05-10T14:21:00Z"/>
                <w:sz w:val="16"/>
                <w:szCs w:val="20"/>
                <w:rPrChange w:id="3801" w:author="Lee, Doris" w:date="2021-02-02T16:56:00Z">
                  <w:rPr>
                    <w:ins w:id="3802" w:author="Lee, Doris" w:date="2021-02-02T16:54:00Z"/>
                    <w:del w:id="3803" w:author="Gaunt, Michael" w:date="2021-05-10T14:21:00Z"/>
                  </w:rPr>
                </w:rPrChange>
              </w:rPr>
              <w:pPrChange w:id="3804" w:author="Lee, Doris" w:date="2021-02-02T16:55:00Z">
                <w:pPr/>
              </w:pPrChange>
            </w:pPr>
            <w:ins w:id="3805" w:author="Lee, Doris" w:date="2021-02-02T16:55:00Z">
              <w:del w:id="3806" w:author="Gaunt, Michael" w:date="2021-05-10T14:21:00Z">
                <w:r w:rsidRPr="00D331BD" w:rsidDel="00CF2F14">
                  <w:rPr>
                    <w:sz w:val="16"/>
                    <w:szCs w:val="20"/>
                  </w:rPr>
                  <w:delText>$12.1</w:delText>
                </w:r>
              </w:del>
            </w:ins>
            <w:ins w:id="3807" w:author="Lee, Doris" w:date="2021-02-02T16:58:00Z">
              <w:del w:id="3808" w:author="Gaunt, Michael" w:date="2021-05-10T14:21:00Z">
                <w:r w:rsidDel="00CF2F14">
                  <w:rPr>
                    <w:sz w:val="16"/>
                    <w:szCs w:val="20"/>
                  </w:rPr>
                  <w:delText>0</w:delText>
                </w:r>
              </w:del>
            </w:ins>
            <w:ins w:id="3809" w:author="Lee, Doris" w:date="2021-02-02T16:55:00Z">
              <w:del w:id="3810" w:author="Gaunt, Michael" w:date="2021-05-10T14:21:00Z">
                <w:r w:rsidRPr="00D331BD" w:rsidDel="00CF2F14">
                  <w:rPr>
                    <w:sz w:val="16"/>
                    <w:szCs w:val="20"/>
                  </w:rPr>
                  <w:delText xml:space="preserve"> </w:delText>
                </w:r>
              </w:del>
            </w:ins>
          </w:p>
        </w:tc>
        <w:tc>
          <w:tcPr>
            <w:tcW w:w="711" w:type="dxa"/>
            <w:vAlign w:val="center"/>
            <w:tcPrChange w:id="3811" w:author="Lee, Doris" w:date="2021-02-02T16:59:00Z">
              <w:tcPr>
                <w:tcW w:w="758" w:type="dxa"/>
                <w:gridSpan w:val="2"/>
                <w:vAlign w:val="center"/>
              </w:tcPr>
            </w:tcPrChange>
          </w:tcPr>
          <w:p w14:paraId="086567B6" w14:textId="450A8AC2" w:rsidR="00FC6FAE" w:rsidRPr="00FC6FAE" w:rsidDel="00CF2F14" w:rsidRDefault="00FC6FAE">
            <w:pPr>
              <w:jc w:val="right"/>
              <w:rPr>
                <w:ins w:id="3812" w:author="Lee, Doris" w:date="2021-02-02T16:54:00Z"/>
                <w:del w:id="3813" w:author="Gaunt, Michael" w:date="2021-05-10T14:21:00Z"/>
                <w:sz w:val="16"/>
                <w:szCs w:val="20"/>
                <w:rPrChange w:id="3814" w:author="Lee, Doris" w:date="2021-02-02T16:56:00Z">
                  <w:rPr>
                    <w:ins w:id="3815" w:author="Lee, Doris" w:date="2021-02-02T16:54:00Z"/>
                    <w:del w:id="3816" w:author="Gaunt, Michael" w:date="2021-05-10T14:21:00Z"/>
                  </w:rPr>
                </w:rPrChange>
              </w:rPr>
              <w:pPrChange w:id="3817" w:author="Lee, Doris" w:date="2021-02-02T16:55:00Z">
                <w:pPr/>
              </w:pPrChange>
            </w:pPr>
            <w:ins w:id="3818" w:author="Lee, Doris" w:date="2021-02-02T16:55:00Z">
              <w:del w:id="3819" w:author="Gaunt, Michael" w:date="2021-05-10T14:21:00Z">
                <w:r w:rsidRPr="00D331BD" w:rsidDel="00CF2F14">
                  <w:rPr>
                    <w:sz w:val="16"/>
                    <w:szCs w:val="20"/>
                  </w:rPr>
                  <w:delText>$8.6</w:delText>
                </w:r>
              </w:del>
            </w:ins>
            <w:ins w:id="3820" w:author="Lee, Doris" w:date="2021-02-02T16:58:00Z">
              <w:del w:id="3821" w:author="Gaunt, Michael" w:date="2021-05-10T14:21:00Z">
                <w:r w:rsidDel="00CF2F14">
                  <w:rPr>
                    <w:sz w:val="16"/>
                    <w:szCs w:val="20"/>
                  </w:rPr>
                  <w:delText>0</w:delText>
                </w:r>
              </w:del>
            </w:ins>
            <w:ins w:id="3822" w:author="Lee, Doris" w:date="2021-02-02T16:55:00Z">
              <w:del w:id="3823" w:author="Gaunt, Michael" w:date="2021-05-10T14:21:00Z">
                <w:r w:rsidRPr="00D331BD" w:rsidDel="00CF2F14">
                  <w:rPr>
                    <w:sz w:val="16"/>
                    <w:szCs w:val="20"/>
                  </w:rPr>
                  <w:delText xml:space="preserve"> </w:delText>
                </w:r>
              </w:del>
            </w:ins>
          </w:p>
        </w:tc>
        <w:tc>
          <w:tcPr>
            <w:tcW w:w="712" w:type="dxa"/>
            <w:vAlign w:val="center"/>
            <w:tcPrChange w:id="3824" w:author="Lee, Doris" w:date="2021-02-02T16:59:00Z">
              <w:tcPr>
                <w:tcW w:w="758" w:type="dxa"/>
                <w:gridSpan w:val="2"/>
                <w:vAlign w:val="center"/>
              </w:tcPr>
            </w:tcPrChange>
          </w:tcPr>
          <w:p w14:paraId="354866FE" w14:textId="1666BBCB" w:rsidR="00FC6FAE" w:rsidRPr="00FC6FAE" w:rsidDel="00CF2F14" w:rsidRDefault="00FC6FAE">
            <w:pPr>
              <w:jc w:val="right"/>
              <w:rPr>
                <w:ins w:id="3825" w:author="Lee, Doris" w:date="2021-02-02T16:54:00Z"/>
                <w:del w:id="3826" w:author="Gaunt, Michael" w:date="2021-05-10T14:21:00Z"/>
                <w:sz w:val="16"/>
                <w:szCs w:val="20"/>
                <w:rPrChange w:id="3827" w:author="Lee, Doris" w:date="2021-02-02T16:56:00Z">
                  <w:rPr>
                    <w:ins w:id="3828" w:author="Lee, Doris" w:date="2021-02-02T16:54:00Z"/>
                    <w:del w:id="3829" w:author="Gaunt, Michael" w:date="2021-05-10T14:21:00Z"/>
                  </w:rPr>
                </w:rPrChange>
              </w:rPr>
              <w:pPrChange w:id="3830" w:author="Lee, Doris" w:date="2021-02-02T16:55:00Z">
                <w:pPr/>
              </w:pPrChange>
            </w:pPr>
            <w:ins w:id="3831" w:author="Lee, Doris" w:date="2021-02-02T16:55:00Z">
              <w:del w:id="3832" w:author="Gaunt, Michael" w:date="2021-05-10T14:21:00Z">
                <w:r w:rsidRPr="00D331BD" w:rsidDel="00CF2F14">
                  <w:rPr>
                    <w:sz w:val="16"/>
                    <w:szCs w:val="20"/>
                  </w:rPr>
                  <w:delText>$6.5</w:delText>
                </w:r>
              </w:del>
            </w:ins>
            <w:ins w:id="3833" w:author="Lee, Doris" w:date="2021-02-02T16:58:00Z">
              <w:del w:id="3834" w:author="Gaunt, Michael" w:date="2021-05-10T14:21:00Z">
                <w:r w:rsidDel="00CF2F14">
                  <w:rPr>
                    <w:sz w:val="16"/>
                    <w:szCs w:val="20"/>
                  </w:rPr>
                  <w:delText>0</w:delText>
                </w:r>
              </w:del>
            </w:ins>
            <w:ins w:id="3835" w:author="Lee, Doris" w:date="2021-02-02T16:55:00Z">
              <w:del w:id="3836" w:author="Gaunt, Michael" w:date="2021-05-10T14:21:00Z">
                <w:r w:rsidRPr="00D331BD" w:rsidDel="00CF2F14">
                  <w:rPr>
                    <w:sz w:val="16"/>
                    <w:szCs w:val="20"/>
                  </w:rPr>
                  <w:delText xml:space="preserve"> </w:delText>
                </w:r>
              </w:del>
            </w:ins>
          </w:p>
        </w:tc>
        <w:tc>
          <w:tcPr>
            <w:tcW w:w="711" w:type="dxa"/>
            <w:vAlign w:val="center"/>
            <w:tcPrChange w:id="3837" w:author="Lee, Doris" w:date="2021-02-02T16:59:00Z">
              <w:tcPr>
                <w:tcW w:w="759" w:type="dxa"/>
                <w:gridSpan w:val="2"/>
                <w:vAlign w:val="center"/>
              </w:tcPr>
            </w:tcPrChange>
          </w:tcPr>
          <w:p w14:paraId="35A3E8C1" w14:textId="51103FB1" w:rsidR="00FC6FAE" w:rsidRPr="00FC6FAE" w:rsidDel="00CF2F14" w:rsidRDefault="00FC6FAE">
            <w:pPr>
              <w:jc w:val="right"/>
              <w:rPr>
                <w:ins w:id="3838" w:author="Lee, Doris" w:date="2021-02-02T16:54:00Z"/>
                <w:del w:id="3839" w:author="Gaunt, Michael" w:date="2021-05-10T14:21:00Z"/>
                <w:sz w:val="16"/>
                <w:szCs w:val="20"/>
                <w:rPrChange w:id="3840" w:author="Lee, Doris" w:date="2021-02-02T16:56:00Z">
                  <w:rPr>
                    <w:ins w:id="3841" w:author="Lee, Doris" w:date="2021-02-02T16:54:00Z"/>
                    <w:del w:id="3842" w:author="Gaunt, Michael" w:date="2021-05-10T14:21:00Z"/>
                  </w:rPr>
                </w:rPrChange>
              </w:rPr>
              <w:pPrChange w:id="3843" w:author="Lee, Doris" w:date="2021-02-02T16:55:00Z">
                <w:pPr/>
              </w:pPrChange>
            </w:pPr>
            <w:ins w:id="3844" w:author="Lee, Doris" w:date="2021-02-02T16:55:00Z">
              <w:del w:id="3845" w:author="Gaunt, Michael" w:date="2021-05-10T14:21:00Z">
                <w:r w:rsidRPr="00D331BD" w:rsidDel="00CF2F14">
                  <w:rPr>
                    <w:sz w:val="16"/>
                    <w:szCs w:val="20"/>
                  </w:rPr>
                  <w:delText>$5.3</w:delText>
                </w:r>
              </w:del>
            </w:ins>
            <w:ins w:id="3846" w:author="Lee, Doris" w:date="2021-02-02T16:58:00Z">
              <w:del w:id="3847" w:author="Gaunt, Michael" w:date="2021-05-10T14:21:00Z">
                <w:r w:rsidDel="00CF2F14">
                  <w:rPr>
                    <w:sz w:val="16"/>
                    <w:szCs w:val="20"/>
                  </w:rPr>
                  <w:delText>0</w:delText>
                </w:r>
              </w:del>
            </w:ins>
            <w:ins w:id="3848" w:author="Lee, Doris" w:date="2021-02-02T16:55:00Z">
              <w:del w:id="3849" w:author="Gaunt, Michael" w:date="2021-05-10T14:21:00Z">
                <w:r w:rsidRPr="00D331BD" w:rsidDel="00CF2F14">
                  <w:rPr>
                    <w:sz w:val="16"/>
                    <w:szCs w:val="20"/>
                  </w:rPr>
                  <w:delText xml:space="preserve"> </w:delText>
                </w:r>
              </w:del>
            </w:ins>
          </w:p>
        </w:tc>
        <w:tc>
          <w:tcPr>
            <w:tcW w:w="712" w:type="dxa"/>
            <w:vAlign w:val="center"/>
            <w:tcPrChange w:id="3850" w:author="Lee, Doris" w:date="2021-02-02T16:59:00Z">
              <w:tcPr>
                <w:tcW w:w="758" w:type="dxa"/>
                <w:gridSpan w:val="2"/>
                <w:vAlign w:val="center"/>
              </w:tcPr>
            </w:tcPrChange>
          </w:tcPr>
          <w:p w14:paraId="6C24FCB7" w14:textId="58A08EBB" w:rsidR="00FC6FAE" w:rsidRPr="00FC6FAE" w:rsidDel="00CF2F14" w:rsidRDefault="00FC6FAE">
            <w:pPr>
              <w:jc w:val="right"/>
              <w:rPr>
                <w:ins w:id="3851" w:author="Lee, Doris" w:date="2021-02-02T16:54:00Z"/>
                <w:del w:id="3852" w:author="Gaunt, Michael" w:date="2021-05-10T14:21:00Z"/>
                <w:sz w:val="16"/>
                <w:szCs w:val="20"/>
                <w:rPrChange w:id="3853" w:author="Lee, Doris" w:date="2021-02-02T16:56:00Z">
                  <w:rPr>
                    <w:ins w:id="3854" w:author="Lee, Doris" w:date="2021-02-02T16:54:00Z"/>
                    <w:del w:id="3855" w:author="Gaunt, Michael" w:date="2021-05-10T14:21:00Z"/>
                  </w:rPr>
                </w:rPrChange>
              </w:rPr>
              <w:pPrChange w:id="3856" w:author="Lee, Doris" w:date="2021-02-02T16:55:00Z">
                <w:pPr/>
              </w:pPrChange>
            </w:pPr>
            <w:ins w:id="3857" w:author="Lee, Doris" w:date="2021-02-02T16:55:00Z">
              <w:del w:id="3858" w:author="Gaunt, Michael" w:date="2021-05-10T14:21:00Z">
                <w:r w:rsidRPr="00D331BD" w:rsidDel="00CF2F14">
                  <w:rPr>
                    <w:sz w:val="16"/>
                    <w:szCs w:val="20"/>
                  </w:rPr>
                  <w:delText>$4.5</w:delText>
                </w:r>
              </w:del>
            </w:ins>
            <w:ins w:id="3859" w:author="Lee, Doris" w:date="2021-02-02T16:58:00Z">
              <w:del w:id="3860" w:author="Gaunt, Michael" w:date="2021-05-10T14:21:00Z">
                <w:r w:rsidDel="00CF2F14">
                  <w:rPr>
                    <w:sz w:val="16"/>
                    <w:szCs w:val="20"/>
                  </w:rPr>
                  <w:delText>0</w:delText>
                </w:r>
              </w:del>
            </w:ins>
            <w:ins w:id="3861" w:author="Lee, Doris" w:date="2021-02-02T16:55:00Z">
              <w:del w:id="3862" w:author="Gaunt, Michael" w:date="2021-05-10T14:21:00Z">
                <w:r w:rsidRPr="00D331BD" w:rsidDel="00CF2F14">
                  <w:rPr>
                    <w:sz w:val="16"/>
                    <w:szCs w:val="20"/>
                  </w:rPr>
                  <w:delText xml:space="preserve"> </w:delText>
                </w:r>
              </w:del>
            </w:ins>
          </w:p>
        </w:tc>
        <w:tc>
          <w:tcPr>
            <w:tcW w:w="711" w:type="dxa"/>
            <w:vAlign w:val="center"/>
            <w:tcPrChange w:id="3863" w:author="Lee, Doris" w:date="2021-02-02T16:59:00Z">
              <w:tcPr>
                <w:tcW w:w="758" w:type="dxa"/>
                <w:gridSpan w:val="2"/>
                <w:vAlign w:val="center"/>
              </w:tcPr>
            </w:tcPrChange>
          </w:tcPr>
          <w:p w14:paraId="61FFF90E" w14:textId="3310974F" w:rsidR="00FC6FAE" w:rsidRPr="00FC6FAE" w:rsidDel="00CF2F14" w:rsidRDefault="00FC6FAE">
            <w:pPr>
              <w:jc w:val="right"/>
              <w:rPr>
                <w:ins w:id="3864" w:author="Lee, Doris" w:date="2021-02-02T16:54:00Z"/>
                <w:del w:id="3865" w:author="Gaunt, Michael" w:date="2021-05-10T14:21:00Z"/>
                <w:sz w:val="16"/>
                <w:szCs w:val="20"/>
                <w:rPrChange w:id="3866" w:author="Lee, Doris" w:date="2021-02-02T16:56:00Z">
                  <w:rPr>
                    <w:ins w:id="3867" w:author="Lee, Doris" w:date="2021-02-02T16:54:00Z"/>
                    <w:del w:id="3868" w:author="Gaunt, Michael" w:date="2021-05-10T14:21:00Z"/>
                  </w:rPr>
                </w:rPrChange>
              </w:rPr>
              <w:pPrChange w:id="3869" w:author="Lee, Doris" w:date="2021-02-02T16:55:00Z">
                <w:pPr/>
              </w:pPrChange>
            </w:pPr>
            <w:ins w:id="3870" w:author="Lee, Doris" w:date="2021-02-02T16:55:00Z">
              <w:del w:id="3871" w:author="Gaunt, Michael" w:date="2021-05-10T14:21:00Z">
                <w:r w:rsidRPr="00D331BD" w:rsidDel="00CF2F14">
                  <w:rPr>
                    <w:sz w:val="16"/>
                    <w:szCs w:val="20"/>
                  </w:rPr>
                  <w:delText>$4.0</w:delText>
                </w:r>
              </w:del>
            </w:ins>
            <w:ins w:id="3872" w:author="Lee, Doris" w:date="2021-02-02T16:58:00Z">
              <w:del w:id="3873" w:author="Gaunt, Michael" w:date="2021-05-10T14:21:00Z">
                <w:r w:rsidDel="00CF2F14">
                  <w:rPr>
                    <w:sz w:val="16"/>
                    <w:szCs w:val="20"/>
                  </w:rPr>
                  <w:delText>0</w:delText>
                </w:r>
              </w:del>
            </w:ins>
            <w:ins w:id="3874" w:author="Lee, Doris" w:date="2021-02-02T16:55:00Z">
              <w:del w:id="3875" w:author="Gaunt, Michael" w:date="2021-05-10T14:21:00Z">
                <w:r w:rsidRPr="00D331BD" w:rsidDel="00CF2F14">
                  <w:rPr>
                    <w:sz w:val="16"/>
                    <w:szCs w:val="20"/>
                  </w:rPr>
                  <w:delText xml:space="preserve"> </w:delText>
                </w:r>
              </w:del>
            </w:ins>
          </w:p>
        </w:tc>
        <w:tc>
          <w:tcPr>
            <w:tcW w:w="712" w:type="dxa"/>
            <w:vAlign w:val="center"/>
            <w:tcPrChange w:id="3876" w:author="Lee, Doris" w:date="2021-02-02T16:59:00Z">
              <w:tcPr>
                <w:tcW w:w="758" w:type="dxa"/>
                <w:gridSpan w:val="2"/>
                <w:vAlign w:val="center"/>
              </w:tcPr>
            </w:tcPrChange>
          </w:tcPr>
          <w:p w14:paraId="3402829A" w14:textId="1846F9E3" w:rsidR="00FC6FAE" w:rsidRPr="00FC6FAE" w:rsidDel="00CF2F14" w:rsidRDefault="00FC6FAE">
            <w:pPr>
              <w:jc w:val="right"/>
              <w:rPr>
                <w:ins w:id="3877" w:author="Lee, Doris" w:date="2021-02-02T16:54:00Z"/>
                <w:del w:id="3878" w:author="Gaunt, Michael" w:date="2021-05-10T14:21:00Z"/>
                <w:sz w:val="16"/>
                <w:szCs w:val="20"/>
                <w:rPrChange w:id="3879" w:author="Lee, Doris" w:date="2021-02-02T16:56:00Z">
                  <w:rPr>
                    <w:ins w:id="3880" w:author="Lee, Doris" w:date="2021-02-02T16:54:00Z"/>
                    <w:del w:id="3881" w:author="Gaunt, Michael" w:date="2021-05-10T14:21:00Z"/>
                  </w:rPr>
                </w:rPrChange>
              </w:rPr>
              <w:pPrChange w:id="3882" w:author="Lee, Doris" w:date="2021-02-02T16:55:00Z">
                <w:pPr/>
              </w:pPrChange>
            </w:pPr>
            <w:ins w:id="3883" w:author="Lee, Doris" w:date="2021-02-02T16:55:00Z">
              <w:del w:id="3884" w:author="Gaunt, Michael" w:date="2021-05-10T14:21:00Z">
                <w:r w:rsidRPr="00D331BD" w:rsidDel="00CF2F14">
                  <w:rPr>
                    <w:sz w:val="16"/>
                    <w:szCs w:val="20"/>
                  </w:rPr>
                  <w:delText>$3.6</w:delText>
                </w:r>
              </w:del>
            </w:ins>
            <w:ins w:id="3885" w:author="Lee, Doris" w:date="2021-02-02T16:58:00Z">
              <w:del w:id="3886" w:author="Gaunt, Michael" w:date="2021-05-10T14:21:00Z">
                <w:r w:rsidDel="00CF2F14">
                  <w:rPr>
                    <w:sz w:val="16"/>
                    <w:szCs w:val="20"/>
                  </w:rPr>
                  <w:delText>0</w:delText>
                </w:r>
              </w:del>
            </w:ins>
            <w:ins w:id="3887" w:author="Lee, Doris" w:date="2021-02-02T16:55:00Z">
              <w:del w:id="3888" w:author="Gaunt, Michael" w:date="2021-05-10T14:21:00Z">
                <w:r w:rsidRPr="00D331BD" w:rsidDel="00CF2F14">
                  <w:rPr>
                    <w:sz w:val="16"/>
                    <w:szCs w:val="20"/>
                  </w:rPr>
                  <w:delText xml:space="preserve"> </w:delText>
                </w:r>
              </w:del>
            </w:ins>
          </w:p>
        </w:tc>
        <w:tc>
          <w:tcPr>
            <w:tcW w:w="711" w:type="dxa"/>
            <w:vAlign w:val="center"/>
            <w:tcPrChange w:id="3889" w:author="Lee, Doris" w:date="2021-02-02T16:59:00Z">
              <w:tcPr>
                <w:tcW w:w="758" w:type="dxa"/>
                <w:gridSpan w:val="2"/>
                <w:vAlign w:val="center"/>
              </w:tcPr>
            </w:tcPrChange>
          </w:tcPr>
          <w:p w14:paraId="7770412B" w14:textId="46A95B33" w:rsidR="00FC6FAE" w:rsidRPr="00FC6FAE" w:rsidDel="00CF2F14" w:rsidRDefault="00FC6FAE">
            <w:pPr>
              <w:jc w:val="right"/>
              <w:rPr>
                <w:ins w:id="3890" w:author="Lee, Doris" w:date="2021-02-02T16:55:00Z"/>
                <w:del w:id="3891" w:author="Gaunt, Michael" w:date="2021-05-10T14:21:00Z"/>
                <w:sz w:val="16"/>
                <w:szCs w:val="20"/>
                <w:rPrChange w:id="3892" w:author="Lee, Doris" w:date="2021-02-02T16:56:00Z">
                  <w:rPr>
                    <w:ins w:id="3893" w:author="Lee, Doris" w:date="2021-02-02T16:55:00Z"/>
                    <w:del w:id="3894" w:author="Gaunt, Michael" w:date="2021-05-10T14:21:00Z"/>
                  </w:rPr>
                </w:rPrChange>
              </w:rPr>
              <w:pPrChange w:id="3895" w:author="Lee, Doris" w:date="2021-02-02T16:55:00Z">
                <w:pPr/>
              </w:pPrChange>
            </w:pPr>
            <w:ins w:id="3896" w:author="Lee, Doris" w:date="2021-02-02T16:55:00Z">
              <w:del w:id="3897" w:author="Gaunt, Michael" w:date="2021-05-10T14:21:00Z">
                <w:r w:rsidRPr="00D331BD" w:rsidDel="00CF2F14">
                  <w:rPr>
                    <w:sz w:val="16"/>
                    <w:szCs w:val="20"/>
                  </w:rPr>
                  <w:delText>$3.4</w:delText>
                </w:r>
              </w:del>
            </w:ins>
            <w:ins w:id="3898" w:author="Lee, Doris" w:date="2021-02-02T16:58:00Z">
              <w:del w:id="3899" w:author="Gaunt, Michael" w:date="2021-05-10T14:21:00Z">
                <w:r w:rsidDel="00CF2F14">
                  <w:rPr>
                    <w:sz w:val="16"/>
                    <w:szCs w:val="20"/>
                  </w:rPr>
                  <w:delText>0</w:delText>
                </w:r>
              </w:del>
            </w:ins>
            <w:ins w:id="3900" w:author="Lee, Doris" w:date="2021-02-02T16:55:00Z">
              <w:del w:id="3901" w:author="Gaunt, Michael" w:date="2021-05-10T14:21:00Z">
                <w:r w:rsidRPr="00D331BD" w:rsidDel="00CF2F14">
                  <w:rPr>
                    <w:sz w:val="16"/>
                    <w:szCs w:val="20"/>
                  </w:rPr>
                  <w:delText xml:space="preserve"> </w:delText>
                </w:r>
              </w:del>
            </w:ins>
          </w:p>
        </w:tc>
        <w:tc>
          <w:tcPr>
            <w:tcW w:w="712" w:type="dxa"/>
            <w:vAlign w:val="center"/>
            <w:tcPrChange w:id="3902" w:author="Lee, Doris" w:date="2021-02-02T16:59:00Z">
              <w:tcPr>
                <w:tcW w:w="759" w:type="dxa"/>
                <w:gridSpan w:val="2"/>
                <w:vAlign w:val="center"/>
              </w:tcPr>
            </w:tcPrChange>
          </w:tcPr>
          <w:p w14:paraId="4BA4A1D8" w14:textId="20D01D7B" w:rsidR="00FC6FAE" w:rsidRPr="00FC6FAE" w:rsidDel="00CF2F14" w:rsidRDefault="00FC6FAE">
            <w:pPr>
              <w:jc w:val="right"/>
              <w:rPr>
                <w:ins w:id="3903" w:author="Lee, Doris" w:date="2021-02-02T16:55:00Z"/>
                <w:del w:id="3904" w:author="Gaunt, Michael" w:date="2021-05-10T14:21:00Z"/>
                <w:sz w:val="16"/>
                <w:szCs w:val="20"/>
                <w:rPrChange w:id="3905" w:author="Lee, Doris" w:date="2021-02-02T16:56:00Z">
                  <w:rPr>
                    <w:ins w:id="3906" w:author="Lee, Doris" w:date="2021-02-02T16:55:00Z"/>
                    <w:del w:id="3907" w:author="Gaunt, Michael" w:date="2021-05-10T14:21:00Z"/>
                  </w:rPr>
                </w:rPrChange>
              </w:rPr>
              <w:pPrChange w:id="3908" w:author="Lee, Doris" w:date="2021-02-02T16:55:00Z">
                <w:pPr/>
              </w:pPrChange>
            </w:pPr>
            <w:ins w:id="3909" w:author="Lee, Doris" w:date="2021-02-02T16:55:00Z">
              <w:del w:id="3910" w:author="Gaunt, Michael" w:date="2021-05-10T14:21:00Z">
                <w:r w:rsidRPr="00D331BD" w:rsidDel="00CF2F14">
                  <w:rPr>
                    <w:sz w:val="16"/>
                    <w:szCs w:val="20"/>
                  </w:rPr>
                  <w:delText>$3.2</w:delText>
                </w:r>
              </w:del>
            </w:ins>
            <w:ins w:id="3911" w:author="Lee, Doris" w:date="2021-02-02T16:58:00Z">
              <w:del w:id="3912" w:author="Gaunt, Michael" w:date="2021-05-10T14:21:00Z">
                <w:r w:rsidDel="00CF2F14">
                  <w:rPr>
                    <w:sz w:val="16"/>
                    <w:szCs w:val="20"/>
                  </w:rPr>
                  <w:delText>0</w:delText>
                </w:r>
              </w:del>
            </w:ins>
            <w:ins w:id="3913" w:author="Lee, Doris" w:date="2021-02-02T16:55:00Z">
              <w:del w:id="3914" w:author="Gaunt, Michael" w:date="2021-05-10T14:21:00Z">
                <w:r w:rsidRPr="00D331BD" w:rsidDel="00CF2F14">
                  <w:rPr>
                    <w:sz w:val="16"/>
                    <w:szCs w:val="20"/>
                  </w:rPr>
                  <w:delText xml:space="preserve"> </w:delText>
                </w:r>
              </w:del>
            </w:ins>
          </w:p>
        </w:tc>
      </w:tr>
    </w:tbl>
    <w:p w14:paraId="75E401E3" w14:textId="222C7F53" w:rsidR="00FC6FAE" w:rsidDel="00CF2F14" w:rsidRDefault="00FC6FAE">
      <w:pPr>
        <w:rPr>
          <w:ins w:id="3915" w:author="Lee, Doris" w:date="2021-02-02T16:57:00Z"/>
          <w:del w:id="3916" w:author="Gaunt, Michael" w:date="2021-05-10T14:21:00Z"/>
        </w:rPr>
      </w:pPr>
    </w:p>
    <w:tbl>
      <w:tblPr>
        <w:tblStyle w:val="TableGrid"/>
        <w:tblW w:w="0" w:type="auto"/>
        <w:tblLayout w:type="fixed"/>
        <w:tblLook w:val="04A0" w:firstRow="1" w:lastRow="0" w:firstColumn="1" w:lastColumn="0" w:noHBand="0" w:noVBand="1"/>
      </w:tblPr>
      <w:tblGrid>
        <w:gridCol w:w="1524"/>
        <w:gridCol w:w="711"/>
        <w:gridCol w:w="711"/>
        <w:gridCol w:w="712"/>
        <w:gridCol w:w="711"/>
        <w:gridCol w:w="712"/>
        <w:gridCol w:w="711"/>
        <w:gridCol w:w="712"/>
        <w:gridCol w:w="711"/>
        <w:gridCol w:w="712"/>
        <w:gridCol w:w="711"/>
        <w:tblGridChange w:id="3917">
          <w:tblGrid>
            <w:gridCol w:w="1524"/>
            <w:gridCol w:w="711"/>
            <w:gridCol w:w="711"/>
            <w:gridCol w:w="712"/>
            <w:gridCol w:w="711"/>
            <w:gridCol w:w="712"/>
            <w:gridCol w:w="711"/>
            <w:gridCol w:w="712"/>
            <w:gridCol w:w="711"/>
            <w:gridCol w:w="712"/>
            <w:gridCol w:w="711"/>
          </w:tblGrid>
        </w:tblGridChange>
      </w:tblGrid>
      <w:tr w:rsidR="00FC6FAE" w:rsidDel="00CF2F14" w14:paraId="1CE83182" w14:textId="35A8BB6A" w:rsidTr="00D331BD">
        <w:trPr>
          <w:ins w:id="3918" w:author="Lee, Doris" w:date="2021-02-02T16:57:00Z"/>
          <w:del w:id="3919" w:author="Gaunt, Michael" w:date="2021-05-10T14:21:00Z"/>
        </w:trPr>
        <w:tc>
          <w:tcPr>
            <w:tcW w:w="1524" w:type="dxa"/>
            <w:shd w:val="clear" w:color="auto" w:fill="002060"/>
          </w:tcPr>
          <w:p w14:paraId="2D8ECD1E" w14:textId="21223E05" w:rsidR="00FC6FAE" w:rsidRPr="00DD4C31" w:rsidDel="00CF2F14" w:rsidRDefault="00FC6FAE" w:rsidP="00D331BD">
            <w:pPr>
              <w:rPr>
                <w:ins w:id="3920" w:author="Lee, Doris" w:date="2021-02-02T16:57:00Z"/>
                <w:del w:id="3921" w:author="Gaunt, Michael" w:date="2021-05-10T14:21:00Z"/>
                <w:color w:val="FFFFFF" w:themeColor="background1"/>
                <w:sz w:val="16"/>
                <w:szCs w:val="20"/>
              </w:rPr>
            </w:pPr>
            <w:ins w:id="3922" w:author="Lee, Doris" w:date="2021-02-02T16:57:00Z">
              <w:del w:id="3923" w:author="Gaunt, Michael" w:date="2021-05-10T14:21:00Z">
                <w:r w:rsidRPr="00DD4C31" w:rsidDel="00CF2F14">
                  <w:rPr>
                    <w:color w:val="FFFFFF" w:themeColor="background1"/>
                    <w:sz w:val="16"/>
                    <w:szCs w:val="20"/>
                  </w:rPr>
                  <w:delText>Vehicle Age</w:delText>
                </w:r>
              </w:del>
            </w:ins>
          </w:p>
        </w:tc>
        <w:tc>
          <w:tcPr>
            <w:tcW w:w="711" w:type="dxa"/>
            <w:shd w:val="clear" w:color="auto" w:fill="002060"/>
            <w:vAlign w:val="center"/>
          </w:tcPr>
          <w:p w14:paraId="5A5FBF01" w14:textId="7F531A45" w:rsidR="00FC6FAE" w:rsidRPr="00DD4C31" w:rsidDel="00CF2F14" w:rsidRDefault="00FC6FAE" w:rsidP="00D331BD">
            <w:pPr>
              <w:jc w:val="center"/>
              <w:rPr>
                <w:ins w:id="3924" w:author="Lee, Doris" w:date="2021-02-02T16:57:00Z"/>
                <w:del w:id="3925" w:author="Gaunt, Michael" w:date="2021-05-10T14:21:00Z"/>
                <w:color w:val="FFFFFF" w:themeColor="background1"/>
                <w:sz w:val="16"/>
                <w:szCs w:val="20"/>
              </w:rPr>
            </w:pPr>
            <w:ins w:id="3926" w:author="Lee, Doris" w:date="2021-02-02T16:57:00Z">
              <w:del w:id="3927" w:author="Gaunt, Michael" w:date="2021-05-10T14:21:00Z">
                <w:r w:rsidDel="00CF2F14">
                  <w:rPr>
                    <w:color w:val="FFFFFF" w:themeColor="background1"/>
                    <w:sz w:val="16"/>
                    <w:szCs w:val="20"/>
                  </w:rPr>
                  <w:delText>11</w:delText>
                </w:r>
              </w:del>
            </w:ins>
          </w:p>
        </w:tc>
        <w:tc>
          <w:tcPr>
            <w:tcW w:w="711" w:type="dxa"/>
            <w:shd w:val="clear" w:color="auto" w:fill="002060"/>
            <w:vAlign w:val="center"/>
          </w:tcPr>
          <w:p w14:paraId="262F71AA" w14:textId="2437936F" w:rsidR="00FC6FAE" w:rsidRPr="00DD4C31" w:rsidDel="00CF2F14" w:rsidRDefault="00FC6FAE" w:rsidP="00D331BD">
            <w:pPr>
              <w:jc w:val="center"/>
              <w:rPr>
                <w:ins w:id="3928" w:author="Lee, Doris" w:date="2021-02-02T16:57:00Z"/>
                <w:del w:id="3929" w:author="Gaunt, Michael" w:date="2021-05-10T14:21:00Z"/>
                <w:color w:val="FFFFFF" w:themeColor="background1"/>
                <w:sz w:val="16"/>
                <w:szCs w:val="20"/>
              </w:rPr>
            </w:pPr>
            <w:ins w:id="3930" w:author="Lee, Doris" w:date="2021-02-02T16:57:00Z">
              <w:del w:id="3931" w:author="Gaunt, Michael" w:date="2021-05-10T14:21:00Z">
                <w:r w:rsidDel="00CF2F14">
                  <w:rPr>
                    <w:color w:val="FFFFFF" w:themeColor="background1"/>
                    <w:sz w:val="16"/>
                    <w:szCs w:val="20"/>
                  </w:rPr>
                  <w:delText>12</w:delText>
                </w:r>
              </w:del>
            </w:ins>
          </w:p>
        </w:tc>
        <w:tc>
          <w:tcPr>
            <w:tcW w:w="712" w:type="dxa"/>
            <w:shd w:val="clear" w:color="auto" w:fill="002060"/>
            <w:vAlign w:val="center"/>
          </w:tcPr>
          <w:p w14:paraId="05285A9B" w14:textId="75136533" w:rsidR="00FC6FAE" w:rsidRPr="00DD4C31" w:rsidDel="00CF2F14" w:rsidRDefault="00FC6FAE" w:rsidP="00D331BD">
            <w:pPr>
              <w:jc w:val="center"/>
              <w:rPr>
                <w:ins w:id="3932" w:author="Lee, Doris" w:date="2021-02-02T16:57:00Z"/>
                <w:del w:id="3933" w:author="Gaunt, Michael" w:date="2021-05-10T14:21:00Z"/>
                <w:color w:val="FFFFFF" w:themeColor="background1"/>
                <w:sz w:val="16"/>
                <w:szCs w:val="20"/>
              </w:rPr>
            </w:pPr>
            <w:ins w:id="3934" w:author="Lee, Doris" w:date="2021-02-02T16:57:00Z">
              <w:del w:id="3935" w:author="Gaunt, Michael" w:date="2021-05-10T14:21:00Z">
                <w:r w:rsidDel="00CF2F14">
                  <w:rPr>
                    <w:color w:val="FFFFFF" w:themeColor="background1"/>
                    <w:sz w:val="16"/>
                    <w:szCs w:val="20"/>
                  </w:rPr>
                  <w:delText>13</w:delText>
                </w:r>
              </w:del>
            </w:ins>
          </w:p>
        </w:tc>
        <w:tc>
          <w:tcPr>
            <w:tcW w:w="711" w:type="dxa"/>
            <w:shd w:val="clear" w:color="auto" w:fill="002060"/>
            <w:vAlign w:val="center"/>
          </w:tcPr>
          <w:p w14:paraId="7828A999" w14:textId="1A50353F" w:rsidR="00FC6FAE" w:rsidRPr="00DD4C31" w:rsidDel="00CF2F14" w:rsidRDefault="00FC6FAE" w:rsidP="00D331BD">
            <w:pPr>
              <w:jc w:val="center"/>
              <w:rPr>
                <w:ins w:id="3936" w:author="Lee, Doris" w:date="2021-02-02T16:57:00Z"/>
                <w:del w:id="3937" w:author="Gaunt, Michael" w:date="2021-05-10T14:21:00Z"/>
                <w:color w:val="FFFFFF" w:themeColor="background1"/>
                <w:sz w:val="16"/>
                <w:szCs w:val="20"/>
              </w:rPr>
            </w:pPr>
            <w:ins w:id="3938" w:author="Lee, Doris" w:date="2021-02-02T16:57:00Z">
              <w:del w:id="3939" w:author="Gaunt, Michael" w:date="2021-05-10T14:21:00Z">
                <w:r w:rsidDel="00CF2F14">
                  <w:rPr>
                    <w:color w:val="FFFFFF" w:themeColor="background1"/>
                    <w:sz w:val="16"/>
                    <w:szCs w:val="20"/>
                  </w:rPr>
                  <w:delText>14</w:delText>
                </w:r>
              </w:del>
            </w:ins>
          </w:p>
        </w:tc>
        <w:tc>
          <w:tcPr>
            <w:tcW w:w="712" w:type="dxa"/>
            <w:shd w:val="clear" w:color="auto" w:fill="002060"/>
            <w:vAlign w:val="center"/>
          </w:tcPr>
          <w:p w14:paraId="4AFF42C0" w14:textId="29C5EDDC" w:rsidR="00FC6FAE" w:rsidRPr="00DD4C31" w:rsidDel="00CF2F14" w:rsidRDefault="00FC6FAE" w:rsidP="00D331BD">
            <w:pPr>
              <w:jc w:val="center"/>
              <w:rPr>
                <w:ins w:id="3940" w:author="Lee, Doris" w:date="2021-02-02T16:57:00Z"/>
                <w:del w:id="3941" w:author="Gaunt, Michael" w:date="2021-05-10T14:21:00Z"/>
                <w:color w:val="FFFFFF" w:themeColor="background1"/>
                <w:sz w:val="16"/>
                <w:szCs w:val="20"/>
              </w:rPr>
            </w:pPr>
            <w:ins w:id="3942" w:author="Lee, Doris" w:date="2021-02-02T16:57:00Z">
              <w:del w:id="3943" w:author="Gaunt, Michael" w:date="2021-05-10T14:21:00Z">
                <w:r w:rsidDel="00CF2F14">
                  <w:rPr>
                    <w:color w:val="FFFFFF" w:themeColor="background1"/>
                    <w:sz w:val="16"/>
                    <w:szCs w:val="20"/>
                  </w:rPr>
                  <w:delText>15</w:delText>
                </w:r>
              </w:del>
            </w:ins>
          </w:p>
        </w:tc>
        <w:tc>
          <w:tcPr>
            <w:tcW w:w="711" w:type="dxa"/>
            <w:shd w:val="clear" w:color="auto" w:fill="002060"/>
            <w:vAlign w:val="center"/>
          </w:tcPr>
          <w:p w14:paraId="3DB09671" w14:textId="04D687CE" w:rsidR="00FC6FAE" w:rsidRPr="00DD4C31" w:rsidDel="00CF2F14" w:rsidRDefault="00FC6FAE" w:rsidP="00D331BD">
            <w:pPr>
              <w:jc w:val="center"/>
              <w:rPr>
                <w:ins w:id="3944" w:author="Lee, Doris" w:date="2021-02-02T16:57:00Z"/>
                <w:del w:id="3945" w:author="Gaunt, Michael" w:date="2021-05-10T14:21:00Z"/>
                <w:color w:val="FFFFFF" w:themeColor="background1"/>
                <w:sz w:val="16"/>
                <w:szCs w:val="20"/>
              </w:rPr>
            </w:pPr>
            <w:ins w:id="3946" w:author="Lee, Doris" w:date="2021-02-02T16:57:00Z">
              <w:del w:id="3947" w:author="Gaunt, Michael" w:date="2021-05-10T14:21:00Z">
                <w:r w:rsidDel="00CF2F14">
                  <w:rPr>
                    <w:color w:val="FFFFFF" w:themeColor="background1"/>
                    <w:sz w:val="16"/>
                    <w:szCs w:val="20"/>
                  </w:rPr>
                  <w:delText>16</w:delText>
                </w:r>
              </w:del>
            </w:ins>
          </w:p>
        </w:tc>
        <w:tc>
          <w:tcPr>
            <w:tcW w:w="712" w:type="dxa"/>
            <w:shd w:val="clear" w:color="auto" w:fill="002060"/>
            <w:vAlign w:val="center"/>
          </w:tcPr>
          <w:p w14:paraId="3A884CF6" w14:textId="56B70EA0" w:rsidR="00FC6FAE" w:rsidRPr="00DD4C31" w:rsidDel="00CF2F14" w:rsidRDefault="00FC6FAE" w:rsidP="00D331BD">
            <w:pPr>
              <w:jc w:val="center"/>
              <w:rPr>
                <w:ins w:id="3948" w:author="Lee, Doris" w:date="2021-02-02T16:57:00Z"/>
                <w:del w:id="3949" w:author="Gaunt, Michael" w:date="2021-05-10T14:21:00Z"/>
                <w:color w:val="FFFFFF" w:themeColor="background1"/>
                <w:sz w:val="16"/>
                <w:szCs w:val="20"/>
              </w:rPr>
            </w:pPr>
            <w:ins w:id="3950" w:author="Lee, Doris" w:date="2021-02-02T16:57:00Z">
              <w:del w:id="3951" w:author="Gaunt, Michael" w:date="2021-05-10T14:21:00Z">
                <w:r w:rsidDel="00CF2F14">
                  <w:rPr>
                    <w:color w:val="FFFFFF" w:themeColor="background1"/>
                    <w:sz w:val="16"/>
                    <w:szCs w:val="20"/>
                  </w:rPr>
                  <w:delText>17</w:delText>
                </w:r>
              </w:del>
            </w:ins>
          </w:p>
        </w:tc>
        <w:tc>
          <w:tcPr>
            <w:tcW w:w="711" w:type="dxa"/>
            <w:shd w:val="clear" w:color="auto" w:fill="002060"/>
            <w:vAlign w:val="center"/>
          </w:tcPr>
          <w:p w14:paraId="19FD4007" w14:textId="1BF75A47" w:rsidR="00FC6FAE" w:rsidRPr="00DD4C31" w:rsidDel="00CF2F14" w:rsidRDefault="00FC6FAE" w:rsidP="00D331BD">
            <w:pPr>
              <w:jc w:val="center"/>
              <w:rPr>
                <w:ins w:id="3952" w:author="Lee, Doris" w:date="2021-02-02T16:57:00Z"/>
                <w:del w:id="3953" w:author="Gaunt, Michael" w:date="2021-05-10T14:21:00Z"/>
                <w:color w:val="FFFFFF" w:themeColor="background1"/>
                <w:sz w:val="16"/>
                <w:szCs w:val="20"/>
              </w:rPr>
            </w:pPr>
            <w:ins w:id="3954" w:author="Lee, Doris" w:date="2021-02-02T16:57:00Z">
              <w:del w:id="3955" w:author="Gaunt, Michael" w:date="2021-05-10T14:21:00Z">
                <w:r w:rsidDel="00CF2F14">
                  <w:rPr>
                    <w:color w:val="FFFFFF" w:themeColor="background1"/>
                    <w:sz w:val="16"/>
                    <w:szCs w:val="20"/>
                  </w:rPr>
                  <w:delText>18</w:delText>
                </w:r>
              </w:del>
            </w:ins>
          </w:p>
        </w:tc>
        <w:tc>
          <w:tcPr>
            <w:tcW w:w="712" w:type="dxa"/>
            <w:shd w:val="clear" w:color="auto" w:fill="002060"/>
            <w:vAlign w:val="center"/>
          </w:tcPr>
          <w:p w14:paraId="238E0B09" w14:textId="217415A1" w:rsidR="00FC6FAE" w:rsidRPr="00DD4C31" w:rsidDel="00CF2F14" w:rsidRDefault="00FC6FAE" w:rsidP="00D331BD">
            <w:pPr>
              <w:jc w:val="center"/>
              <w:rPr>
                <w:ins w:id="3956" w:author="Lee, Doris" w:date="2021-02-02T16:57:00Z"/>
                <w:del w:id="3957" w:author="Gaunt, Michael" w:date="2021-05-10T14:21:00Z"/>
                <w:color w:val="FFFFFF" w:themeColor="background1"/>
                <w:sz w:val="16"/>
                <w:szCs w:val="20"/>
              </w:rPr>
            </w:pPr>
            <w:ins w:id="3958" w:author="Lee, Doris" w:date="2021-02-02T16:57:00Z">
              <w:del w:id="3959" w:author="Gaunt, Michael" w:date="2021-05-10T14:21:00Z">
                <w:r w:rsidDel="00CF2F14">
                  <w:rPr>
                    <w:color w:val="FFFFFF" w:themeColor="background1"/>
                    <w:sz w:val="16"/>
                    <w:szCs w:val="20"/>
                  </w:rPr>
                  <w:delText>19</w:delText>
                </w:r>
              </w:del>
            </w:ins>
          </w:p>
        </w:tc>
        <w:tc>
          <w:tcPr>
            <w:tcW w:w="711" w:type="dxa"/>
            <w:shd w:val="clear" w:color="auto" w:fill="002060"/>
            <w:vAlign w:val="center"/>
          </w:tcPr>
          <w:p w14:paraId="1B4A1E7B" w14:textId="14A91574" w:rsidR="00FC6FAE" w:rsidRPr="00DD4C31" w:rsidDel="00CF2F14" w:rsidRDefault="00FC6FAE" w:rsidP="00D331BD">
            <w:pPr>
              <w:jc w:val="center"/>
              <w:rPr>
                <w:ins w:id="3960" w:author="Lee, Doris" w:date="2021-02-02T16:57:00Z"/>
                <w:del w:id="3961" w:author="Gaunt, Michael" w:date="2021-05-10T14:21:00Z"/>
                <w:color w:val="FFFFFF" w:themeColor="background1"/>
                <w:sz w:val="16"/>
                <w:szCs w:val="20"/>
              </w:rPr>
            </w:pPr>
            <w:ins w:id="3962" w:author="Lee, Doris" w:date="2021-02-02T16:57:00Z">
              <w:del w:id="3963" w:author="Gaunt, Michael" w:date="2021-05-10T14:21:00Z">
                <w:r w:rsidDel="00CF2F14">
                  <w:rPr>
                    <w:color w:val="FFFFFF" w:themeColor="background1"/>
                    <w:sz w:val="16"/>
                    <w:szCs w:val="20"/>
                  </w:rPr>
                  <w:delText>20</w:delText>
                </w:r>
              </w:del>
            </w:ins>
          </w:p>
        </w:tc>
      </w:tr>
      <w:tr w:rsidR="00FC6FAE" w:rsidDel="00CF2F14" w14:paraId="391EBADD" w14:textId="11D24E50" w:rsidTr="00D331BD">
        <w:tblPrEx>
          <w:tblW w:w="0" w:type="auto"/>
          <w:tblLayout w:type="fixed"/>
          <w:tblPrExChange w:id="3964" w:author="Lee, Doris" w:date="2021-02-02T16:57:00Z">
            <w:tblPrEx>
              <w:tblW w:w="0" w:type="auto"/>
              <w:tblLayout w:type="fixed"/>
            </w:tblPrEx>
          </w:tblPrExChange>
        </w:tblPrEx>
        <w:trPr>
          <w:ins w:id="3965" w:author="Lee, Doris" w:date="2021-02-02T16:57:00Z"/>
          <w:del w:id="3966" w:author="Gaunt, Michael" w:date="2021-05-10T14:21:00Z"/>
        </w:trPr>
        <w:tc>
          <w:tcPr>
            <w:tcW w:w="1524" w:type="dxa"/>
            <w:tcPrChange w:id="3967" w:author="Lee, Doris" w:date="2021-02-02T16:57:00Z">
              <w:tcPr>
                <w:tcW w:w="1524" w:type="dxa"/>
              </w:tcPr>
            </w:tcPrChange>
          </w:tcPr>
          <w:p w14:paraId="12C00106" w14:textId="6D9B0DEE" w:rsidR="00FC6FAE" w:rsidRPr="00DD4C31" w:rsidDel="00CF2F14" w:rsidRDefault="00FC6FAE" w:rsidP="00FC6FAE">
            <w:pPr>
              <w:rPr>
                <w:ins w:id="3968" w:author="Lee, Doris" w:date="2021-02-02T16:57:00Z"/>
                <w:del w:id="3969" w:author="Gaunt, Michael" w:date="2021-05-10T14:21:00Z"/>
                <w:sz w:val="16"/>
                <w:szCs w:val="20"/>
              </w:rPr>
            </w:pPr>
            <w:ins w:id="3970" w:author="Lee, Doris" w:date="2021-02-02T16:57:00Z">
              <w:del w:id="3971" w:author="Gaunt, Michael" w:date="2021-05-10T14:21:00Z">
                <w:r w:rsidRPr="00DD4C31" w:rsidDel="00CF2F14">
                  <w:rPr>
                    <w:sz w:val="16"/>
                    <w:szCs w:val="20"/>
                  </w:rPr>
                  <w:delText>Cost per Mile, Total</w:delText>
                </w:r>
              </w:del>
            </w:ins>
          </w:p>
        </w:tc>
        <w:tc>
          <w:tcPr>
            <w:tcW w:w="711" w:type="dxa"/>
            <w:vAlign w:val="bottom"/>
            <w:tcPrChange w:id="3972" w:author="Lee, Doris" w:date="2021-02-02T16:57:00Z">
              <w:tcPr>
                <w:tcW w:w="711" w:type="dxa"/>
                <w:vAlign w:val="center"/>
              </w:tcPr>
            </w:tcPrChange>
          </w:tcPr>
          <w:p w14:paraId="6AF410E1" w14:textId="479DC75D" w:rsidR="00FC6FAE" w:rsidRPr="00DD4C31" w:rsidDel="00CF2F14" w:rsidRDefault="00FC6FAE" w:rsidP="00FC6FAE">
            <w:pPr>
              <w:jc w:val="right"/>
              <w:rPr>
                <w:ins w:id="3973" w:author="Lee, Doris" w:date="2021-02-02T16:57:00Z"/>
                <w:del w:id="3974" w:author="Gaunt, Michael" w:date="2021-05-10T14:21:00Z"/>
                <w:sz w:val="16"/>
                <w:szCs w:val="20"/>
              </w:rPr>
            </w:pPr>
            <w:ins w:id="3975" w:author="Lee, Doris" w:date="2021-02-02T16:57:00Z">
              <w:del w:id="3976" w:author="Gaunt, Michael" w:date="2021-05-10T14:21:00Z">
                <w:r w:rsidDel="00CF2F14">
                  <w:rPr>
                    <w:sz w:val="16"/>
                    <w:szCs w:val="16"/>
                  </w:rPr>
                  <w:delText>$3.1</w:delText>
                </w:r>
              </w:del>
            </w:ins>
            <w:ins w:id="3977" w:author="Lee, Doris" w:date="2021-02-02T16:58:00Z">
              <w:del w:id="3978" w:author="Gaunt, Michael" w:date="2021-05-10T14:21:00Z">
                <w:r w:rsidDel="00CF2F14">
                  <w:rPr>
                    <w:sz w:val="16"/>
                    <w:szCs w:val="16"/>
                  </w:rPr>
                  <w:delText>0</w:delText>
                </w:r>
              </w:del>
            </w:ins>
          </w:p>
        </w:tc>
        <w:tc>
          <w:tcPr>
            <w:tcW w:w="711" w:type="dxa"/>
            <w:vAlign w:val="bottom"/>
            <w:tcPrChange w:id="3979" w:author="Lee, Doris" w:date="2021-02-02T16:57:00Z">
              <w:tcPr>
                <w:tcW w:w="711" w:type="dxa"/>
                <w:vAlign w:val="center"/>
              </w:tcPr>
            </w:tcPrChange>
          </w:tcPr>
          <w:p w14:paraId="30386F71" w14:textId="0C1795D3" w:rsidR="00FC6FAE" w:rsidRPr="00DD4C31" w:rsidDel="00CF2F14" w:rsidRDefault="00FC6FAE" w:rsidP="00FC6FAE">
            <w:pPr>
              <w:jc w:val="right"/>
              <w:rPr>
                <w:ins w:id="3980" w:author="Lee, Doris" w:date="2021-02-02T16:57:00Z"/>
                <w:del w:id="3981" w:author="Gaunt, Michael" w:date="2021-05-10T14:21:00Z"/>
                <w:sz w:val="16"/>
                <w:szCs w:val="20"/>
              </w:rPr>
            </w:pPr>
            <w:ins w:id="3982" w:author="Lee, Doris" w:date="2021-02-02T16:57:00Z">
              <w:del w:id="3983" w:author="Gaunt, Michael" w:date="2021-05-10T14:21:00Z">
                <w:r w:rsidRPr="00DD4C31" w:rsidDel="00CF2F14">
                  <w:rPr>
                    <w:sz w:val="16"/>
                    <w:szCs w:val="16"/>
                  </w:rPr>
                  <w:delText>$2.9</w:delText>
                </w:r>
              </w:del>
            </w:ins>
            <w:ins w:id="3984" w:author="Lee, Doris" w:date="2021-02-02T16:58:00Z">
              <w:del w:id="3985" w:author="Gaunt, Michael" w:date="2021-05-10T14:21:00Z">
                <w:r w:rsidDel="00CF2F14">
                  <w:rPr>
                    <w:sz w:val="16"/>
                    <w:szCs w:val="16"/>
                  </w:rPr>
                  <w:delText>0</w:delText>
                </w:r>
              </w:del>
            </w:ins>
            <w:ins w:id="3986" w:author="Lee, Doris" w:date="2021-02-02T16:57:00Z">
              <w:del w:id="3987" w:author="Gaunt, Michael" w:date="2021-05-10T14:21:00Z">
                <w:r w:rsidRPr="00DD4C31" w:rsidDel="00CF2F14">
                  <w:rPr>
                    <w:sz w:val="16"/>
                    <w:szCs w:val="16"/>
                  </w:rPr>
                  <w:delText xml:space="preserve"> </w:delText>
                </w:r>
              </w:del>
            </w:ins>
          </w:p>
        </w:tc>
        <w:tc>
          <w:tcPr>
            <w:tcW w:w="712" w:type="dxa"/>
            <w:vAlign w:val="bottom"/>
            <w:tcPrChange w:id="3988" w:author="Lee, Doris" w:date="2021-02-02T16:57:00Z">
              <w:tcPr>
                <w:tcW w:w="712" w:type="dxa"/>
                <w:vAlign w:val="center"/>
              </w:tcPr>
            </w:tcPrChange>
          </w:tcPr>
          <w:p w14:paraId="00180484" w14:textId="03F136E6" w:rsidR="00FC6FAE" w:rsidRPr="00DD4C31" w:rsidDel="00CF2F14" w:rsidRDefault="00FC6FAE" w:rsidP="00FC6FAE">
            <w:pPr>
              <w:jc w:val="right"/>
              <w:rPr>
                <w:ins w:id="3989" w:author="Lee, Doris" w:date="2021-02-02T16:57:00Z"/>
                <w:del w:id="3990" w:author="Gaunt, Michael" w:date="2021-05-10T14:21:00Z"/>
                <w:sz w:val="16"/>
                <w:szCs w:val="20"/>
              </w:rPr>
            </w:pPr>
            <w:ins w:id="3991" w:author="Lee, Doris" w:date="2021-02-02T16:57:00Z">
              <w:del w:id="3992" w:author="Gaunt, Michael" w:date="2021-05-10T14:21:00Z">
                <w:r w:rsidRPr="00DD4C31" w:rsidDel="00CF2F14">
                  <w:rPr>
                    <w:sz w:val="16"/>
                    <w:szCs w:val="16"/>
                  </w:rPr>
                  <w:delText>$2.8</w:delText>
                </w:r>
              </w:del>
            </w:ins>
            <w:ins w:id="3993" w:author="Lee, Doris" w:date="2021-02-02T16:58:00Z">
              <w:del w:id="3994" w:author="Gaunt, Michael" w:date="2021-05-10T14:21:00Z">
                <w:r w:rsidDel="00CF2F14">
                  <w:rPr>
                    <w:sz w:val="16"/>
                    <w:szCs w:val="16"/>
                  </w:rPr>
                  <w:delText>0</w:delText>
                </w:r>
              </w:del>
            </w:ins>
            <w:ins w:id="3995" w:author="Lee, Doris" w:date="2021-02-02T16:57:00Z">
              <w:del w:id="3996" w:author="Gaunt, Michael" w:date="2021-05-10T14:21:00Z">
                <w:r w:rsidRPr="00DD4C31" w:rsidDel="00CF2F14">
                  <w:rPr>
                    <w:sz w:val="16"/>
                    <w:szCs w:val="16"/>
                  </w:rPr>
                  <w:delText xml:space="preserve"> </w:delText>
                </w:r>
              </w:del>
            </w:ins>
          </w:p>
        </w:tc>
        <w:tc>
          <w:tcPr>
            <w:tcW w:w="711" w:type="dxa"/>
            <w:vAlign w:val="bottom"/>
            <w:tcPrChange w:id="3997" w:author="Lee, Doris" w:date="2021-02-02T16:57:00Z">
              <w:tcPr>
                <w:tcW w:w="711" w:type="dxa"/>
                <w:vAlign w:val="center"/>
              </w:tcPr>
            </w:tcPrChange>
          </w:tcPr>
          <w:p w14:paraId="3471F3DA" w14:textId="09714052" w:rsidR="00FC6FAE" w:rsidRPr="00DD4C31" w:rsidDel="00CF2F14" w:rsidRDefault="00FC6FAE" w:rsidP="00FC6FAE">
            <w:pPr>
              <w:jc w:val="right"/>
              <w:rPr>
                <w:ins w:id="3998" w:author="Lee, Doris" w:date="2021-02-02T16:57:00Z"/>
                <w:del w:id="3999" w:author="Gaunt, Michael" w:date="2021-05-10T14:21:00Z"/>
                <w:sz w:val="16"/>
                <w:szCs w:val="20"/>
              </w:rPr>
            </w:pPr>
            <w:ins w:id="4000" w:author="Lee, Doris" w:date="2021-02-02T16:57:00Z">
              <w:del w:id="4001" w:author="Gaunt, Michael" w:date="2021-05-10T14:21:00Z">
                <w:r w:rsidRPr="00DD4C31" w:rsidDel="00CF2F14">
                  <w:rPr>
                    <w:sz w:val="16"/>
                    <w:szCs w:val="16"/>
                  </w:rPr>
                  <w:delText>$2.7</w:delText>
                </w:r>
              </w:del>
            </w:ins>
            <w:ins w:id="4002" w:author="Lee, Doris" w:date="2021-02-02T16:58:00Z">
              <w:del w:id="4003" w:author="Gaunt, Michael" w:date="2021-05-10T14:21:00Z">
                <w:r w:rsidDel="00CF2F14">
                  <w:rPr>
                    <w:sz w:val="16"/>
                    <w:szCs w:val="16"/>
                  </w:rPr>
                  <w:delText>0</w:delText>
                </w:r>
              </w:del>
            </w:ins>
            <w:ins w:id="4004" w:author="Lee, Doris" w:date="2021-02-02T16:57:00Z">
              <w:del w:id="4005" w:author="Gaunt, Michael" w:date="2021-05-10T14:21:00Z">
                <w:r w:rsidRPr="00DD4C31" w:rsidDel="00CF2F14">
                  <w:rPr>
                    <w:sz w:val="16"/>
                    <w:szCs w:val="16"/>
                  </w:rPr>
                  <w:delText xml:space="preserve"> </w:delText>
                </w:r>
              </w:del>
            </w:ins>
          </w:p>
        </w:tc>
        <w:tc>
          <w:tcPr>
            <w:tcW w:w="712" w:type="dxa"/>
            <w:vAlign w:val="bottom"/>
            <w:tcPrChange w:id="4006" w:author="Lee, Doris" w:date="2021-02-02T16:57:00Z">
              <w:tcPr>
                <w:tcW w:w="712" w:type="dxa"/>
                <w:vAlign w:val="center"/>
              </w:tcPr>
            </w:tcPrChange>
          </w:tcPr>
          <w:p w14:paraId="12A4B902" w14:textId="6B679BA9" w:rsidR="00FC6FAE" w:rsidRPr="00DD4C31" w:rsidDel="00CF2F14" w:rsidRDefault="00FC6FAE" w:rsidP="00FC6FAE">
            <w:pPr>
              <w:jc w:val="right"/>
              <w:rPr>
                <w:ins w:id="4007" w:author="Lee, Doris" w:date="2021-02-02T16:57:00Z"/>
                <w:del w:id="4008" w:author="Gaunt, Michael" w:date="2021-05-10T14:21:00Z"/>
                <w:sz w:val="16"/>
                <w:szCs w:val="20"/>
              </w:rPr>
            </w:pPr>
            <w:ins w:id="4009" w:author="Lee, Doris" w:date="2021-02-02T16:57:00Z">
              <w:del w:id="4010" w:author="Gaunt, Michael" w:date="2021-05-10T14:21:00Z">
                <w:r w:rsidRPr="00DD4C31" w:rsidDel="00CF2F14">
                  <w:rPr>
                    <w:sz w:val="16"/>
                    <w:szCs w:val="16"/>
                  </w:rPr>
                  <w:delText>$2.5</w:delText>
                </w:r>
              </w:del>
            </w:ins>
            <w:ins w:id="4011" w:author="Lee, Doris" w:date="2021-02-02T16:58:00Z">
              <w:del w:id="4012" w:author="Gaunt, Michael" w:date="2021-05-10T14:21:00Z">
                <w:r w:rsidDel="00CF2F14">
                  <w:rPr>
                    <w:sz w:val="16"/>
                    <w:szCs w:val="16"/>
                  </w:rPr>
                  <w:delText>0</w:delText>
                </w:r>
              </w:del>
            </w:ins>
            <w:ins w:id="4013" w:author="Lee, Doris" w:date="2021-02-02T16:57:00Z">
              <w:del w:id="4014" w:author="Gaunt, Michael" w:date="2021-05-10T14:21:00Z">
                <w:r w:rsidRPr="00DD4C31" w:rsidDel="00CF2F14">
                  <w:rPr>
                    <w:sz w:val="16"/>
                    <w:szCs w:val="16"/>
                  </w:rPr>
                  <w:delText xml:space="preserve"> </w:delText>
                </w:r>
              </w:del>
            </w:ins>
          </w:p>
        </w:tc>
        <w:tc>
          <w:tcPr>
            <w:tcW w:w="711" w:type="dxa"/>
            <w:vAlign w:val="bottom"/>
            <w:tcPrChange w:id="4015" w:author="Lee, Doris" w:date="2021-02-02T16:57:00Z">
              <w:tcPr>
                <w:tcW w:w="711" w:type="dxa"/>
                <w:vAlign w:val="center"/>
              </w:tcPr>
            </w:tcPrChange>
          </w:tcPr>
          <w:p w14:paraId="545A356D" w14:textId="7197CD92" w:rsidR="00FC6FAE" w:rsidRPr="00DD4C31" w:rsidDel="00CF2F14" w:rsidRDefault="00FC6FAE" w:rsidP="00FC6FAE">
            <w:pPr>
              <w:jc w:val="right"/>
              <w:rPr>
                <w:ins w:id="4016" w:author="Lee, Doris" w:date="2021-02-02T16:57:00Z"/>
                <w:del w:id="4017" w:author="Gaunt, Michael" w:date="2021-05-10T14:21:00Z"/>
                <w:sz w:val="16"/>
                <w:szCs w:val="20"/>
              </w:rPr>
            </w:pPr>
            <w:ins w:id="4018" w:author="Lee, Doris" w:date="2021-02-02T16:57:00Z">
              <w:del w:id="4019" w:author="Gaunt, Michael" w:date="2021-05-10T14:21:00Z">
                <w:r w:rsidRPr="00DD4C31" w:rsidDel="00CF2F14">
                  <w:rPr>
                    <w:sz w:val="16"/>
                    <w:szCs w:val="16"/>
                  </w:rPr>
                  <w:delText>$2.4</w:delText>
                </w:r>
              </w:del>
            </w:ins>
            <w:ins w:id="4020" w:author="Lee, Doris" w:date="2021-02-02T16:58:00Z">
              <w:del w:id="4021" w:author="Gaunt, Michael" w:date="2021-05-10T14:21:00Z">
                <w:r w:rsidDel="00CF2F14">
                  <w:rPr>
                    <w:sz w:val="16"/>
                    <w:szCs w:val="16"/>
                  </w:rPr>
                  <w:delText>0</w:delText>
                </w:r>
              </w:del>
            </w:ins>
            <w:ins w:id="4022" w:author="Lee, Doris" w:date="2021-02-02T16:57:00Z">
              <w:del w:id="4023" w:author="Gaunt, Michael" w:date="2021-05-10T14:21:00Z">
                <w:r w:rsidRPr="00DD4C31" w:rsidDel="00CF2F14">
                  <w:rPr>
                    <w:sz w:val="16"/>
                    <w:szCs w:val="16"/>
                  </w:rPr>
                  <w:delText xml:space="preserve"> </w:delText>
                </w:r>
              </w:del>
            </w:ins>
          </w:p>
        </w:tc>
        <w:tc>
          <w:tcPr>
            <w:tcW w:w="712" w:type="dxa"/>
            <w:vAlign w:val="bottom"/>
            <w:tcPrChange w:id="4024" w:author="Lee, Doris" w:date="2021-02-02T16:57:00Z">
              <w:tcPr>
                <w:tcW w:w="712" w:type="dxa"/>
                <w:vAlign w:val="center"/>
              </w:tcPr>
            </w:tcPrChange>
          </w:tcPr>
          <w:p w14:paraId="23C07D2D" w14:textId="6ECB43E1" w:rsidR="00FC6FAE" w:rsidRPr="00DD4C31" w:rsidDel="00CF2F14" w:rsidRDefault="00FC6FAE" w:rsidP="00FC6FAE">
            <w:pPr>
              <w:jc w:val="right"/>
              <w:rPr>
                <w:ins w:id="4025" w:author="Lee, Doris" w:date="2021-02-02T16:57:00Z"/>
                <w:del w:id="4026" w:author="Gaunt, Michael" w:date="2021-05-10T14:21:00Z"/>
                <w:sz w:val="16"/>
                <w:szCs w:val="20"/>
              </w:rPr>
            </w:pPr>
            <w:ins w:id="4027" w:author="Lee, Doris" w:date="2021-02-02T16:57:00Z">
              <w:del w:id="4028" w:author="Gaunt, Michael" w:date="2021-05-10T14:21:00Z">
                <w:r w:rsidRPr="00DD4C31" w:rsidDel="00CF2F14">
                  <w:rPr>
                    <w:sz w:val="16"/>
                    <w:szCs w:val="16"/>
                  </w:rPr>
                  <w:delText>$2.3</w:delText>
                </w:r>
              </w:del>
            </w:ins>
            <w:ins w:id="4029" w:author="Lee, Doris" w:date="2021-02-02T16:58:00Z">
              <w:del w:id="4030" w:author="Gaunt, Michael" w:date="2021-05-10T14:21:00Z">
                <w:r w:rsidDel="00CF2F14">
                  <w:rPr>
                    <w:sz w:val="16"/>
                    <w:szCs w:val="16"/>
                  </w:rPr>
                  <w:delText>0</w:delText>
                </w:r>
              </w:del>
            </w:ins>
            <w:ins w:id="4031" w:author="Lee, Doris" w:date="2021-02-02T16:57:00Z">
              <w:del w:id="4032" w:author="Gaunt, Michael" w:date="2021-05-10T14:21:00Z">
                <w:r w:rsidRPr="00DD4C31" w:rsidDel="00CF2F14">
                  <w:rPr>
                    <w:sz w:val="16"/>
                    <w:szCs w:val="16"/>
                  </w:rPr>
                  <w:delText xml:space="preserve"> </w:delText>
                </w:r>
              </w:del>
            </w:ins>
          </w:p>
        </w:tc>
        <w:tc>
          <w:tcPr>
            <w:tcW w:w="711" w:type="dxa"/>
            <w:vAlign w:val="bottom"/>
            <w:tcPrChange w:id="4033" w:author="Lee, Doris" w:date="2021-02-02T16:57:00Z">
              <w:tcPr>
                <w:tcW w:w="711" w:type="dxa"/>
                <w:vAlign w:val="center"/>
              </w:tcPr>
            </w:tcPrChange>
          </w:tcPr>
          <w:p w14:paraId="2A8EF460" w14:textId="034699B9" w:rsidR="00FC6FAE" w:rsidRPr="00DD4C31" w:rsidDel="00CF2F14" w:rsidRDefault="00FC6FAE" w:rsidP="00FC6FAE">
            <w:pPr>
              <w:jc w:val="right"/>
              <w:rPr>
                <w:ins w:id="4034" w:author="Lee, Doris" w:date="2021-02-02T16:57:00Z"/>
                <w:del w:id="4035" w:author="Gaunt, Michael" w:date="2021-05-10T14:21:00Z"/>
                <w:sz w:val="16"/>
                <w:szCs w:val="20"/>
              </w:rPr>
            </w:pPr>
            <w:ins w:id="4036" w:author="Lee, Doris" w:date="2021-02-02T16:57:00Z">
              <w:del w:id="4037" w:author="Gaunt, Michael" w:date="2021-05-10T14:21:00Z">
                <w:r w:rsidRPr="00DD4C31" w:rsidDel="00CF2F14">
                  <w:rPr>
                    <w:sz w:val="16"/>
                    <w:szCs w:val="16"/>
                  </w:rPr>
                  <w:delText>$2.2</w:delText>
                </w:r>
              </w:del>
            </w:ins>
            <w:ins w:id="4038" w:author="Lee, Doris" w:date="2021-02-02T16:58:00Z">
              <w:del w:id="4039" w:author="Gaunt, Michael" w:date="2021-05-10T14:21:00Z">
                <w:r w:rsidDel="00CF2F14">
                  <w:rPr>
                    <w:sz w:val="16"/>
                    <w:szCs w:val="16"/>
                  </w:rPr>
                  <w:delText>0</w:delText>
                </w:r>
              </w:del>
            </w:ins>
            <w:ins w:id="4040" w:author="Lee, Doris" w:date="2021-02-02T16:57:00Z">
              <w:del w:id="4041" w:author="Gaunt, Michael" w:date="2021-05-10T14:21:00Z">
                <w:r w:rsidRPr="00DD4C31" w:rsidDel="00CF2F14">
                  <w:rPr>
                    <w:sz w:val="16"/>
                    <w:szCs w:val="16"/>
                  </w:rPr>
                  <w:delText xml:space="preserve"> </w:delText>
                </w:r>
              </w:del>
            </w:ins>
          </w:p>
        </w:tc>
        <w:tc>
          <w:tcPr>
            <w:tcW w:w="712" w:type="dxa"/>
            <w:vAlign w:val="bottom"/>
            <w:tcPrChange w:id="4042" w:author="Lee, Doris" w:date="2021-02-02T16:57:00Z">
              <w:tcPr>
                <w:tcW w:w="712" w:type="dxa"/>
                <w:vAlign w:val="center"/>
              </w:tcPr>
            </w:tcPrChange>
          </w:tcPr>
          <w:p w14:paraId="4941D639" w14:textId="3557F047" w:rsidR="00FC6FAE" w:rsidRPr="00DD4C31" w:rsidDel="00CF2F14" w:rsidRDefault="00FC6FAE" w:rsidP="00FC6FAE">
            <w:pPr>
              <w:jc w:val="right"/>
              <w:rPr>
                <w:ins w:id="4043" w:author="Lee, Doris" w:date="2021-02-02T16:57:00Z"/>
                <w:del w:id="4044" w:author="Gaunt, Michael" w:date="2021-05-10T14:21:00Z"/>
                <w:sz w:val="16"/>
                <w:szCs w:val="20"/>
              </w:rPr>
            </w:pPr>
            <w:ins w:id="4045" w:author="Lee, Doris" w:date="2021-02-02T16:57:00Z">
              <w:del w:id="4046" w:author="Gaunt, Michael" w:date="2021-05-10T14:21:00Z">
                <w:r w:rsidRPr="00DD4C31" w:rsidDel="00CF2F14">
                  <w:rPr>
                    <w:sz w:val="16"/>
                    <w:szCs w:val="16"/>
                  </w:rPr>
                  <w:delText>$2.2</w:delText>
                </w:r>
              </w:del>
            </w:ins>
            <w:ins w:id="4047" w:author="Lee, Doris" w:date="2021-02-02T16:58:00Z">
              <w:del w:id="4048" w:author="Gaunt, Michael" w:date="2021-05-10T14:21:00Z">
                <w:r w:rsidDel="00CF2F14">
                  <w:rPr>
                    <w:sz w:val="16"/>
                    <w:szCs w:val="16"/>
                  </w:rPr>
                  <w:delText>0</w:delText>
                </w:r>
              </w:del>
            </w:ins>
            <w:ins w:id="4049" w:author="Lee, Doris" w:date="2021-02-02T16:57:00Z">
              <w:del w:id="4050" w:author="Gaunt, Michael" w:date="2021-05-10T14:21:00Z">
                <w:r w:rsidRPr="00DD4C31" w:rsidDel="00CF2F14">
                  <w:rPr>
                    <w:sz w:val="16"/>
                    <w:szCs w:val="16"/>
                  </w:rPr>
                  <w:delText xml:space="preserve"> </w:delText>
                </w:r>
              </w:del>
            </w:ins>
          </w:p>
        </w:tc>
        <w:tc>
          <w:tcPr>
            <w:tcW w:w="711" w:type="dxa"/>
            <w:vAlign w:val="bottom"/>
            <w:tcPrChange w:id="4051" w:author="Lee, Doris" w:date="2021-02-02T16:57:00Z">
              <w:tcPr>
                <w:tcW w:w="711" w:type="dxa"/>
                <w:vAlign w:val="center"/>
              </w:tcPr>
            </w:tcPrChange>
          </w:tcPr>
          <w:p w14:paraId="7DC43041" w14:textId="269DE120" w:rsidR="00FC6FAE" w:rsidRPr="00DD4C31" w:rsidDel="00CF2F14" w:rsidRDefault="00FC6FAE" w:rsidP="00FC6FAE">
            <w:pPr>
              <w:jc w:val="right"/>
              <w:rPr>
                <w:ins w:id="4052" w:author="Lee, Doris" w:date="2021-02-02T16:57:00Z"/>
                <w:del w:id="4053" w:author="Gaunt, Michael" w:date="2021-05-10T14:21:00Z"/>
                <w:sz w:val="16"/>
                <w:szCs w:val="20"/>
              </w:rPr>
            </w:pPr>
            <w:ins w:id="4054" w:author="Lee, Doris" w:date="2021-02-02T16:57:00Z">
              <w:del w:id="4055" w:author="Gaunt, Michael" w:date="2021-05-10T14:21:00Z">
                <w:r w:rsidRPr="00DD4C31" w:rsidDel="00CF2F14">
                  <w:rPr>
                    <w:sz w:val="16"/>
                    <w:szCs w:val="16"/>
                    <w:highlight w:val="yellow"/>
                  </w:rPr>
                  <w:delText>$2.</w:delText>
                </w:r>
              </w:del>
            </w:ins>
            <w:ins w:id="4056" w:author="Lee, Doris" w:date="2021-02-02T16:58:00Z">
              <w:del w:id="4057" w:author="Gaunt, Michael" w:date="2021-05-10T14:21:00Z">
                <w:r w:rsidDel="00CF2F14">
                  <w:rPr>
                    <w:sz w:val="16"/>
                    <w:szCs w:val="16"/>
                    <w:highlight w:val="yellow"/>
                  </w:rPr>
                  <w:delText>0</w:delText>
                </w:r>
              </w:del>
            </w:ins>
            <w:ins w:id="4058" w:author="Lee, Doris" w:date="2021-02-02T16:57:00Z">
              <w:del w:id="4059" w:author="Gaunt, Michael" w:date="2021-05-10T14:21:00Z">
                <w:r w:rsidRPr="00DD4C31" w:rsidDel="00CF2F14">
                  <w:rPr>
                    <w:sz w:val="16"/>
                    <w:szCs w:val="16"/>
                    <w:highlight w:val="yellow"/>
                  </w:rPr>
                  <w:delText>0</w:delText>
                </w:r>
                <w:r w:rsidRPr="00DD4C31" w:rsidDel="00CF2F14">
                  <w:rPr>
                    <w:sz w:val="16"/>
                    <w:szCs w:val="16"/>
                  </w:rPr>
                  <w:delText xml:space="preserve"> </w:delText>
                </w:r>
              </w:del>
            </w:ins>
          </w:p>
        </w:tc>
      </w:tr>
    </w:tbl>
    <w:p w14:paraId="21D8211E" w14:textId="4C1303B1" w:rsidR="00FC6FAE" w:rsidRPr="00FC6FAE" w:rsidDel="00CF2F14" w:rsidRDefault="00FC6FAE">
      <w:pPr>
        <w:rPr>
          <w:ins w:id="4060" w:author="Richter, Nicholas" w:date="2021-01-28T15:33:00Z"/>
          <w:del w:id="4061" w:author="Gaunt, Michael" w:date="2021-05-10T14:21:00Z"/>
        </w:rPr>
      </w:pPr>
    </w:p>
    <w:tbl>
      <w:tblPr>
        <w:tblStyle w:val="PortSeattle"/>
        <w:tblW w:w="8409" w:type="dxa"/>
        <w:tblLook w:val="04A0" w:firstRow="1" w:lastRow="0" w:firstColumn="1" w:lastColumn="0" w:noHBand="0" w:noVBand="1"/>
        <w:tblPrChange w:id="4062" w:author="Lee, Doris" w:date="2021-02-02T16:54:00Z">
          <w:tblPr>
            <w:tblStyle w:val="PortSeattle"/>
            <w:tblW w:w="8409" w:type="dxa"/>
            <w:tblLook w:val="04A0" w:firstRow="1" w:lastRow="0" w:firstColumn="1" w:lastColumn="0" w:noHBand="0" w:noVBand="1"/>
          </w:tblPr>
        </w:tblPrChange>
      </w:tblPr>
      <w:tblGrid>
        <w:gridCol w:w="856"/>
        <w:gridCol w:w="900"/>
        <w:gridCol w:w="653"/>
        <w:gridCol w:w="776"/>
        <w:gridCol w:w="653"/>
        <w:gridCol w:w="653"/>
        <w:gridCol w:w="653"/>
        <w:gridCol w:w="653"/>
        <w:gridCol w:w="653"/>
        <w:gridCol w:w="653"/>
        <w:gridCol w:w="653"/>
        <w:gridCol w:w="653"/>
        <w:tblGridChange w:id="4063">
          <w:tblGrid>
            <w:gridCol w:w="1872"/>
            <w:gridCol w:w="667"/>
            <w:gridCol w:w="667"/>
            <w:gridCol w:w="667"/>
            <w:gridCol w:w="567"/>
            <w:gridCol w:w="567"/>
            <w:gridCol w:w="567"/>
            <w:gridCol w:w="567"/>
            <w:gridCol w:w="567"/>
            <w:gridCol w:w="567"/>
            <w:gridCol w:w="567"/>
            <w:gridCol w:w="567"/>
          </w:tblGrid>
        </w:tblGridChange>
      </w:tblGrid>
      <w:tr w:rsidR="00714128" w:rsidRPr="009C1429" w:rsidDel="00CF2F14" w14:paraId="5BFF9950" w14:textId="08EA790E" w:rsidTr="00FC6FAE">
        <w:trPr>
          <w:cnfStyle w:val="100000000000" w:firstRow="1" w:lastRow="0" w:firstColumn="0" w:lastColumn="0" w:oddVBand="0" w:evenVBand="0" w:oddHBand="0" w:evenHBand="0" w:firstRowFirstColumn="0" w:firstRowLastColumn="0" w:lastRowFirstColumn="0" w:lastRowLastColumn="0"/>
          <w:trHeight w:val="300"/>
          <w:ins w:id="4064" w:author="Richter, Nicholas" w:date="2021-01-28T15:35:00Z"/>
          <w:del w:id="4065" w:author="Gaunt, Michael" w:date="2021-05-10T14:21:00Z"/>
          <w:trPrChange w:id="4066" w:author="Lee, Doris" w:date="2021-02-02T16:54:00Z">
            <w:trPr>
              <w:trHeight w:val="300"/>
            </w:trPr>
          </w:trPrChange>
        </w:trPr>
        <w:tc>
          <w:tcPr>
            <w:tcW w:w="0" w:type="dxa"/>
            <w:noWrap/>
            <w:vAlign w:val="center"/>
            <w:hideMark/>
            <w:tcPrChange w:id="4067" w:author="Lee, Doris" w:date="2021-02-02T16:54:00Z">
              <w:tcPr>
                <w:tcW w:w="1872" w:type="dxa"/>
                <w:noWrap/>
                <w:hideMark/>
              </w:tcPr>
            </w:tcPrChange>
          </w:tcPr>
          <w:p w14:paraId="325E2DD5" w14:textId="0E124498"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68" w:author="Richter, Nicholas" w:date="2021-01-28T15:35:00Z"/>
                <w:del w:id="4069" w:author="Gaunt, Michael" w:date="2021-05-10T14:21:00Z"/>
                <w:sz w:val="16"/>
                <w:szCs w:val="16"/>
              </w:rPr>
              <w:pPrChange w:id="407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71" w:author="Richter, Nicholas" w:date="2021-01-28T15:35:00Z">
              <w:del w:id="4072" w:author="Gaunt, Michael" w:date="2021-05-10T14:21:00Z">
                <w:r w:rsidRPr="009C1429" w:rsidDel="00CF2F14">
                  <w:rPr>
                    <w:sz w:val="16"/>
                    <w:szCs w:val="16"/>
                  </w:rPr>
                  <w:delText>Vehicle Age</w:delText>
                </w:r>
              </w:del>
            </w:ins>
          </w:p>
        </w:tc>
        <w:tc>
          <w:tcPr>
            <w:tcW w:w="0" w:type="dxa"/>
            <w:noWrap/>
            <w:vAlign w:val="center"/>
            <w:hideMark/>
            <w:tcPrChange w:id="4073" w:author="Lee, Doris" w:date="2021-02-02T16:54:00Z">
              <w:tcPr>
                <w:tcW w:w="667" w:type="dxa"/>
                <w:noWrap/>
                <w:hideMark/>
              </w:tcPr>
            </w:tcPrChange>
          </w:tcPr>
          <w:p w14:paraId="621104BE" w14:textId="00646C52"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74" w:author="Richter, Nicholas" w:date="2021-01-28T15:35:00Z"/>
                <w:del w:id="4075" w:author="Gaunt, Michael" w:date="2021-05-10T14:21:00Z"/>
                <w:sz w:val="16"/>
                <w:szCs w:val="16"/>
              </w:rPr>
              <w:pPrChange w:id="407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77" w:author="Richter, Nicholas" w:date="2021-01-28T15:35:00Z">
              <w:del w:id="4078" w:author="Gaunt, Michael" w:date="2021-05-10T14:21:00Z">
                <w:r w:rsidRPr="009C1429" w:rsidDel="00CF2F14">
                  <w:rPr>
                    <w:sz w:val="16"/>
                    <w:szCs w:val="16"/>
                  </w:rPr>
                  <w:delText>0</w:delText>
                </w:r>
              </w:del>
            </w:ins>
          </w:p>
        </w:tc>
        <w:tc>
          <w:tcPr>
            <w:tcW w:w="0" w:type="dxa"/>
            <w:noWrap/>
            <w:vAlign w:val="center"/>
            <w:hideMark/>
            <w:tcPrChange w:id="4079" w:author="Lee, Doris" w:date="2021-02-02T16:54:00Z">
              <w:tcPr>
                <w:tcW w:w="667" w:type="dxa"/>
                <w:noWrap/>
                <w:hideMark/>
              </w:tcPr>
            </w:tcPrChange>
          </w:tcPr>
          <w:p w14:paraId="41EFC7FD" w14:textId="3130A1A7"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80" w:author="Richter, Nicholas" w:date="2021-01-28T15:35:00Z"/>
                <w:del w:id="4081" w:author="Gaunt, Michael" w:date="2021-05-10T14:21:00Z"/>
                <w:sz w:val="16"/>
                <w:szCs w:val="16"/>
              </w:rPr>
              <w:pPrChange w:id="408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83" w:author="Richter, Nicholas" w:date="2021-01-28T15:35:00Z">
              <w:del w:id="4084" w:author="Gaunt, Michael" w:date="2021-05-10T14:21:00Z">
                <w:r w:rsidRPr="009C1429" w:rsidDel="00CF2F14">
                  <w:rPr>
                    <w:sz w:val="16"/>
                    <w:szCs w:val="16"/>
                  </w:rPr>
                  <w:delText>1</w:delText>
                </w:r>
              </w:del>
            </w:ins>
          </w:p>
        </w:tc>
        <w:tc>
          <w:tcPr>
            <w:tcW w:w="0" w:type="dxa"/>
            <w:noWrap/>
            <w:vAlign w:val="center"/>
            <w:hideMark/>
            <w:tcPrChange w:id="4085" w:author="Lee, Doris" w:date="2021-02-02T16:54:00Z">
              <w:tcPr>
                <w:tcW w:w="667" w:type="dxa"/>
                <w:noWrap/>
                <w:hideMark/>
              </w:tcPr>
            </w:tcPrChange>
          </w:tcPr>
          <w:p w14:paraId="26D7FC05" w14:textId="3840032A"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86" w:author="Richter, Nicholas" w:date="2021-01-28T15:35:00Z"/>
                <w:del w:id="4087" w:author="Gaunt, Michael" w:date="2021-05-10T14:21:00Z"/>
                <w:sz w:val="16"/>
                <w:szCs w:val="16"/>
              </w:rPr>
              <w:pPrChange w:id="408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89" w:author="Richter, Nicholas" w:date="2021-01-28T15:35:00Z">
              <w:del w:id="4090" w:author="Gaunt, Michael" w:date="2021-05-10T14:21:00Z">
                <w:r w:rsidRPr="009C1429" w:rsidDel="00CF2F14">
                  <w:rPr>
                    <w:sz w:val="16"/>
                    <w:szCs w:val="16"/>
                  </w:rPr>
                  <w:delText>2</w:delText>
                </w:r>
              </w:del>
            </w:ins>
          </w:p>
        </w:tc>
        <w:tc>
          <w:tcPr>
            <w:tcW w:w="0" w:type="dxa"/>
            <w:noWrap/>
            <w:vAlign w:val="center"/>
            <w:hideMark/>
            <w:tcPrChange w:id="4091" w:author="Lee, Doris" w:date="2021-02-02T16:54:00Z">
              <w:tcPr>
                <w:tcW w:w="567" w:type="dxa"/>
                <w:noWrap/>
                <w:hideMark/>
              </w:tcPr>
            </w:tcPrChange>
          </w:tcPr>
          <w:p w14:paraId="46EC0DC1" w14:textId="6F9AF82B"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92" w:author="Richter, Nicholas" w:date="2021-01-28T15:35:00Z"/>
                <w:del w:id="4093" w:author="Gaunt, Michael" w:date="2021-05-10T14:21:00Z"/>
                <w:sz w:val="16"/>
                <w:szCs w:val="16"/>
              </w:rPr>
              <w:pPrChange w:id="409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095" w:author="Richter, Nicholas" w:date="2021-01-28T15:35:00Z">
              <w:del w:id="4096" w:author="Gaunt, Michael" w:date="2021-05-10T14:21:00Z">
                <w:r w:rsidRPr="009C1429" w:rsidDel="00CF2F14">
                  <w:rPr>
                    <w:sz w:val="16"/>
                    <w:szCs w:val="16"/>
                  </w:rPr>
                  <w:delText>3</w:delText>
                </w:r>
              </w:del>
            </w:ins>
          </w:p>
        </w:tc>
        <w:tc>
          <w:tcPr>
            <w:tcW w:w="0" w:type="dxa"/>
            <w:noWrap/>
            <w:vAlign w:val="center"/>
            <w:hideMark/>
            <w:tcPrChange w:id="4097" w:author="Lee, Doris" w:date="2021-02-02T16:54:00Z">
              <w:tcPr>
                <w:tcW w:w="567" w:type="dxa"/>
                <w:noWrap/>
                <w:hideMark/>
              </w:tcPr>
            </w:tcPrChange>
          </w:tcPr>
          <w:p w14:paraId="68D878F5" w14:textId="6468852D"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098" w:author="Richter, Nicholas" w:date="2021-01-28T15:35:00Z"/>
                <w:del w:id="4099" w:author="Gaunt, Michael" w:date="2021-05-10T14:21:00Z"/>
                <w:sz w:val="16"/>
                <w:szCs w:val="16"/>
              </w:rPr>
              <w:pPrChange w:id="410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01" w:author="Richter, Nicholas" w:date="2021-01-28T15:35:00Z">
              <w:del w:id="4102" w:author="Gaunt, Michael" w:date="2021-05-10T14:21:00Z">
                <w:r w:rsidRPr="009C1429" w:rsidDel="00CF2F14">
                  <w:rPr>
                    <w:sz w:val="16"/>
                    <w:szCs w:val="16"/>
                  </w:rPr>
                  <w:delText>4</w:delText>
                </w:r>
              </w:del>
            </w:ins>
          </w:p>
        </w:tc>
        <w:tc>
          <w:tcPr>
            <w:tcW w:w="0" w:type="dxa"/>
            <w:noWrap/>
            <w:vAlign w:val="center"/>
            <w:hideMark/>
            <w:tcPrChange w:id="4103" w:author="Lee, Doris" w:date="2021-02-02T16:54:00Z">
              <w:tcPr>
                <w:tcW w:w="567" w:type="dxa"/>
                <w:noWrap/>
                <w:hideMark/>
              </w:tcPr>
            </w:tcPrChange>
          </w:tcPr>
          <w:p w14:paraId="53A532A8" w14:textId="1698F5E1"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04" w:author="Richter, Nicholas" w:date="2021-01-28T15:35:00Z"/>
                <w:del w:id="4105" w:author="Gaunt, Michael" w:date="2021-05-10T14:21:00Z"/>
                <w:sz w:val="16"/>
                <w:szCs w:val="16"/>
              </w:rPr>
              <w:pPrChange w:id="410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07" w:author="Richter, Nicholas" w:date="2021-01-28T15:35:00Z">
              <w:del w:id="4108" w:author="Gaunt, Michael" w:date="2021-05-10T14:21:00Z">
                <w:r w:rsidRPr="009C1429" w:rsidDel="00CF2F14">
                  <w:rPr>
                    <w:sz w:val="16"/>
                    <w:szCs w:val="16"/>
                  </w:rPr>
                  <w:delText>5</w:delText>
                </w:r>
              </w:del>
            </w:ins>
          </w:p>
        </w:tc>
        <w:tc>
          <w:tcPr>
            <w:tcW w:w="0" w:type="dxa"/>
            <w:noWrap/>
            <w:vAlign w:val="center"/>
            <w:hideMark/>
            <w:tcPrChange w:id="4109" w:author="Lee, Doris" w:date="2021-02-02T16:54:00Z">
              <w:tcPr>
                <w:tcW w:w="567" w:type="dxa"/>
                <w:noWrap/>
                <w:hideMark/>
              </w:tcPr>
            </w:tcPrChange>
          </w:tcPr>
          <w:p w14:paraId="03954734" w14:textId="53E47620"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10" w:author="Richter, Nicholas" w:date="2021-01-28T15:35:00Z"/>
                <w:del w:id="4111" w:author="Gaunt, Michael" w:date="2021-05-10T14:21:00Z"/>
                <w:sz w:val="16"/>
                <w:szCs w:val="16"/>
              </w:rPr>
              <w:pPrChange w:id="411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13" w:author="Richter, Nicholas" w:date="2021-01-28T15:35:00Z">
              <w:del w:id="4114" w:author="Gaunt, Michael" w:date="2021-05-10T14:21:00Z">
                <w:r w:rsidRPr="009C1429" w:rsidDel="00CF2F14">
                  <w:rPr>
                    <w:sz w:val="16"/>
                    <w:szCs w:val="16"/>
                  </w:rPr>
                  <w:delText>6</w:delText>
                </w:r>
              </w:del>
            </w:ins>
          </w:p>
        </w:tc>
        <w:tc>
          <w:tcPr>
            <w:tcW w:w="0" w:type="dxa"/>
            <w:noWrap/>
            <w:vAlign w:val="center"/>
            <w:hideMark/>
            <w:tcPrChange w:id="4115" w:author="Lee, Doris" w:date="2021-02-02T16:54:00Z">
              <w:tcPr>
                <w:tcW w:w="567" w:type="dxa"/>
                <w:noWrap/>
                <w:hideMark/>
              </w:tcPr>
            </w:tcPrChange>
          </w:tcPr>
          <w:p w14:paraId="10D94626" w14:textId="267AF041"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16" w:author="Richter, Nicholas" w:date="2021-01-28T15:35:00Z"/>
                <w:del w:id="4117" w:author="Gaunt, Michael" w:date="2021-05-10T14:21:00Z"/>
                <w:sz w:val="16"/>
                <w:szCs w:val="16"/>
              </w:rPr>
              <w:pPrChange w:id="411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19" w:author="Richter, Nicholas" w:date="2021-01-28T15:35:00Z">
              <w:del w:id="4120" w:author="Gaunt, Michael" w:date="2021-05-10T14:21:00Z">
                <w:r w:rsidRPr="009C1429" w:rsidDel="00CF2F14">
                  <w:rPr>
                    <w:sz w:val="16"/>
                    <w:szCs w:val="16"/>
                  </w:rPr>
                  <w:delText>7</w:delText>
                </w:r>
              </w:del>
            </w:ins>
          </w:p>
        </w:tc>
        <w:tc>
          <w:tcPr>
            <w:tcW w:w="0" w:type="dxa"/>
            <w:noWrap/>
            <w:vAlign w:val="center"/>
            <w:hideMark/>
            <w:tcPrChange w:id="4121" w:author="Lee, Doris" w:date="2021-02-02T16:54:00Z">
              <w:tcPr>
                <w:tcW w:w="567" w:type="dxa"/>
                <w:noWrap/>
                <w:hideMark/>
              </w:tcPr>
            </w:tcPrChange>
          </w:tcPr>
          <w:p w14:paraId="7A64D261" w14:textId="511B3C5F"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22" w:author="Richter, Nicholas" w:date="2021-01-28T15:35:00Z"/>
                <w:del w:id="4123" w:author="Gaunt, Michael" w:date="2021-05-10T14:21:00Z"/>
                <w:sz w:val="16"/>
                <w:szCs w:val="16"/>
              </w:rPr>
              <w:pPrChange w:id="412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25" w:author="Richter, Nicholas" w:date="2021-01-28T15:35:00Z">
              <w:del w:id="4126" w:author="Gaunt, Michael" w:date="2021-05-10T14:21:00Z">
                <w:r w:rsidRPr="009C1429" w:rsidDel="00CF2F14">
                  <w:rPr>
                    <w:sz w:val="16"/>
                    <w:szCs w:val="16"/>
                  </w:rPr>
                  <w:delText>8</w:delText>
                </w:r>
              </w:del>
            </w:ins>
          </w:p>
        </w:tc>
        <w:tc>
          <w:tcPr>
            <w:tcW w:w="0" w:type="dxa"/>
            <w:noWrap/>
            <w:vAlign w:val="center"/>
            <w:hideMark/>
            <w:tcPrChange w:id="4127" w:author="Lee, Doris" w:date="2021-02-02T16:54:00Z">
              <w:tcPr>
                <w:tcW w:w="567" w:type="dxa"/>
                <w:noWrap/>
                <w:hideMark/>
              </w:tcPr>
            </w:tcPrChange>
          </w:tcPr>
          <w:p w14:paraId="08E7C462" w14:textId="0795A05A"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28" w:author="Richter, Nicholas" w:date="2021-01-28T15:35:00Z"/>
                <w:del w:id="4129" w:author="Gaunt, Michael" w:date="2021-05-10T14:21:00Z"/>
                <w:sz w:val="16"/>
                <w:szCs w:val="16"/>
              </w:rPr>
              <w:pPrChange w:id="413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31" w:author="Richter, Nicholas" w:date="2021-01-28T15:35:00Z">
              <w:del w:id="4132" w:author="Gaunt, Michael" w:date="2021-05-10T14:21:00Z">
                <w:r w:rsidRPr="009C1429" w:rsidDel="00CF2F14">
                  <w:rPr>
                    <w:sz w:val="16"/>
                    <w:szCs w:val="16"/>
                  </w:rPr>
                  <w:delText>9</w:delText>
                </w:r>
              </w:del>
            </w:ins>
          </w:p>
        </w:tc>
        <w:tc>
          <w:tcPr>
            <w:tcW w:w="0" w:type="dxa"/>
            <w:noWrap/>
            <w:vAlign w:val="center"/>
            <w:hideMark/>
            <w:tcPrChange w:id="4133" w:author="Lee, Doris" w:date="2021-02-02T16:54:00Z">
              <w:tcPr>
                <w:tcW w:w="567" w:type="dxa"/>
                <w:noWrap/>
                <w:hideMark/>
              </w:tcPr>
            </w:tcPrChange>
          </w:tcPr>
          <w:p w14:paraId="3E65A1DE" w14:textId="243463EE" w:rsidR="00714128" w:rsidRPr="009C1429" w:rsidDel="00CF2F14" w:rsidRDefault="00714128">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134" w:author="Richter, Nicholas" w:date="2021-01-28T15:35:00Z"/>
                <w:del w:id="4135" w:author="Gaunt, Michael" w:date="2021-05-10T14:21:00Z"/>
                <w:sz w:val="16"/>
                <w:szCs w:val="16"/>
              </w:rPr>
              <w:pPrChange w:id="413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137" w:author="Richter, Nicholas" w:date="2021-01-28T15:35:00Z">
              <w:del w:id="4138" w:author="Gaunt, Michael" w:date="2021-05-10T14:21:00Z">
                <w:r w:rsidRPr="009C1429" w:rsidDel="00CF2F14">
                  <w:rPr>
                    <w:sz w:val="16"/>
                    <w:szCs w:val="16"/>
                  </w:rPr>
                  <w:delText>10</w:delText>
                </w:r>
              </w:del>
            </w:ins>
          </w:p>
        </w:tc>
      </w:tr>
      <w:tr w:rsidR="00714128" w:rsidRPr="009C1429" w:rsidDel="00CF2F14" w14:paraId="37246D2A" w14:textId="0C050003" w:rsidTr="00FC6FAE">
        <w:tblPrEx>
          <w:tblCellMar>
            <w:top w:w="58" w:type="dxa"/>
            <w:left w:w="72" w:type="dxa"/>
            <w:bottom w:w="58" w:type="dxa"/>
            <w:right w:w="72" w:type="dxa"/>
          </w:tblCellMar>
          <w:tblPrExChange w:id="4139" w:author="Lee, Doris" w:date="2021-02-02T16:57:00Z">
            <w:tblPrEx>
              <w:tblCellMar>
                <w:top w:w="58" w:type="dxa"/>
                <w:left w:w="72" w:type="dxa"/>
                <w:bottom w:w="58" w:type="dxa"/>
                <w:right w:w="72" w:type="dxa"/>
              </w:tblCellMar>
            </w:tblPrEx>
          </w:tblPrExChange>
        </w:tblPrEx>
        <w:trPr>
          <w:trHeight w:val="300"/>
          <w:ins w:id="4140" w:author="Richter, Nicholas" w:date="2021-01-28T15:35:00Z"/>
          <w:del w:id="4141" w:author="Gaunt, Michael" w:date="2021-05-10T14:21:00Z"/>
          <w:trPrChange w:id="4142" w:author="Lee, Doris" w:date="2021-02-02T16:57:00Z">
            <w:trPr>
              <w:trHeight w:val="300"/>
            </w:trPr>
          </w:trPrChange>
        </w:trPr>
        <w:tc>
          <w:tcPr>
            <w:tcW w:w="0" w:type="dxa"/>
            <w:noWrap/>
            <w:hideMark/>
            <w:tcPrChange w:id="4143" w:author="Lee, Doris" w:date="2021-02-02T16:57:00Z">
              <w:tcPr>
                <w:tcW w:w="1872" w:type="dxa"/>
                <w:noWrap/>
                <w:hideMark/>
              </w:tcPr>
            </w:tcPrChange>
          </w:tcPr>
          <w:p w14:paraId="77A97FD4" w14:textId="0629CC9D" w:rsidR="00714128" w:rsidRPr="009C1429" w:rsidDel="00CF2F14" w:rsidRDefault="00714128" w:rsidP="00714128">
            <w:pPr>
              <w:spacing w:after="160" w:line="259" w:lineRule="auto"/>
              <w:rPr>
                <w:ins w:id="4144" w:author="Richter, Nicholas" w:date="2021-01-28T15:35:00Z"/>
                <w:del w:id="4145" w:author="Gaunt, Michael" w:date="2021-05-10T14:21:00Z"/>
                <w:sz w:val="16"/>
                <w:szCs w:val="16"/>
              </w:rPr>
            </w:pPr>
            <w:ins w:id="4146" w:author="Richter, Nicholas" w:date="2021-01-28T15:35:00Z">
              <w:del w:id="4147" w:author="Gaunt, Michael" w:date="2021-05-10T14:21:00Z">
                <w:r w:rsidRPr="009C1429" w:rsidDel="00CF2F14">
                  <w:rPr>
                    <w:sz w:val="16"/>
                    <w:szCs w:val="16"/>
                  </w:rPr>
                  <w:delText>Cost per Mile, Total</w:delText>
                </w:r>
              </w:del>
            </w:ins>
          </w:p>
        </w:tc>
        <w:tc>
          <w:tcPr>
            <w:tcW w:w="0" w:type="dxa"/>
            <w:noWrap/>
            <w:hideMark/>
            <w:tcPrChange w:id="4148" w:author="Lee, Doris" w:date="2021-02-02T16:57:00Z">
              <w:tcPr>
                <w:tcW w:w="667" w:type="dxa"/>
                <w:noWrap/>
                <w:hideMark/>
              </w:tcPr>
            </w:tcPrChange>
          </w:tcPr>
          <w:p w14:paraId="3C99EC31" w14:textId="40A5B67E" w:rsidR="00714128" w:rsidRPr="009C1429" w:rsidDel="00CF2F14" w:rsidRDefault="00714128" w:rsidP="00714128">
            <w:pPr>
              <w:spacing w:after="160" w:line="259" w:lineRule="auto"/>
              <w:rPr>
                <w:ins w:id="4149" w:author="Richter, Nicholas" w:date="2021-01-28T15:35:00Z"/>
                <w:del w:id="4150" w:author="Gaunt, Michael" w:date="2021-05-10T14:21:00Z"/>
                <w:sz w:val="16"/>
                <w:szCs w:val="16"/>
              </w:rPr>
            </w:pPr>
            <w:ins w:id="4151" w:author="Richter, Nicholas" w:date="2021-01-28T15:35:00Z">
              <w:del w:id="4152" w:author="Gaunt, Michael" w:date="2021-05-10T14:21:00Z">
                <w:r w:rsidRPr="00714128" w:rsidDel="00CF2F14">
                  <w:rPr>
                    <w:sz w:val="16"/>
                    <w:szCs w:val="16"/>
                    <w:rPrChange w:id="4153" w:author="Richter, Nicholas" w:date="2021-01-28T15:36:00Z">
                      <w:rPr>
                        <w:rFonts w:ascii="Arial" w:hAnsi="Arial" w:cs="Arial"/>
                        <w:color w:val="666666"/>
                        <w:sz w:val="18"/>
                        <w:szCs w:val="18"/>
                      </w:rPr>
                    </w:rPrChange>
                  </w:rPr>
                  <w:delText xml:space="preserve">$109.6 </w:delText>
                </w:r>
              </w:del>
            </w:ins>
          </w:p>
        </w:tc>
        <w:tc>
          <w:tcPr>
            <w:tcW w:w="0" w:type="dxa"/>
            <w:noWrap/>
            <w:vAlign w:val="center"/>
            <w:hideMark/>
            <w:tcPrChange w:id="4154" w:author="Lee, Doris" w:date="2021-02-02T16:57:00Z">
              <w:tcPr>
                <w:tcW w:w="667" w:type="dxa"/>
                <w:noWrap/>
                <w:hideMark/>
              </w:tcPr>
            </w:tcPrChange>
          </w:tcPr>
          <w:p w14:paraId="7806D729" w14:textId="0D7A1E23" w:rsidR="00714128" w:rsidRPr="009C1429" w:rsidDel="00CF2F14" w:rsidRDefault="00714128" w:rsidP="00714128">
            <w:pPr>
              <w:spacing w:after="160" w:line="259" w:lineRule="auto"/>
              <w:rPr>
                <w:ins w:id="4155" w:author="Richter, Nicholas" w:date="2021-01-28T15:35:00Z"/>
                <w:del w:id="4156" w:author="Gaunt, Michael" w:date="2021-05-10T14:21:00Z"/>
                <w:sz w:val="16"/>
                <w:szCs w:val="16"/>
              </w:rPr>
            </w:pPr>
            <w:ins w:id="4157" w:author="Richter, Nicholas" w:date="2021-01-28T15:35:00Z">
              <w:del w:id="4158" w:author="Gaunt, Michael" w:date="2021-05-10T14:21:00Z">
                <w:r w:rsidRPr="00714128" w:rsidDel="00CF2F14">
                  <w:rPr>
                    <w:sz w:val="16"/>
                    <w:szCs w:val="16"/>
                    <w:rPrChange w:id="4159" w:author="Richter, Nicholas" w:date="2021-01-28T15:36:00Z">
                      <w:rPr>
                        <w:rFonts w:ascii="Arial" w:hAnsi="Arial" w:cs="Arial"/>
                        <w:color w:val="333333"/>
                        <w:sz w:val="18"/>
                        <w:szCs w:val="18"/>
                      </w:rPr>
                    </w:rPrChange>
                  </w:rPr>
                  <w:delText xml:space="preserve">$8.4 </w:delText>
                </w:r>
              </w:del>
            </w:ins>
          </w:p>
        </w:tc>
        <w:tc>
          <w:tcPr>
            <w:tcW w:w="0" w:type="dxa"/>
            <w:noWrap/>
            <w:vAlign w:val="center"/>
            <w:hideMark/>
            <w:tcPrChange w:id="4160" w:author="Lee, Doris" w:date="2021-02-02T16:57:00Z">
              <w:tcPr>
                <w:tcW w:w="667" w:type="dxa"/>
                <w:noWrap/>
                <w:hideMark/>
              </w:tcPr>
            </w:tcPrChange>
          </w:tcPr>
          <w:p w14:paraId="3979250C" w14:textId="376D59EB" w:rsidR="00714128" w:rsidRPr="009C1429" w:rsidDel="00CF2F14" w:rsidRDefault="00714128" w:rsidP="00714128">
            <w:pPr>
              <w:spacing w:after="160" w:line="259" w:lineRule="auto"/>
              <w:rPr>
                <w:ins w:id="4161" w:author="Richter, Nicholas" w:date="2021-01-28T15:35:00Z"/>
                <w:del w:id="4162" w:author="Gaunt, Michael" w:date="2021-05-10T14:21:00Z"/>
                <w:sz w:val="16"/>
                <w:szCs w:val="16"/>
              </w:rPr>
            </w:pPr>
            <w:ins w:id="4163" w:author="Richter, Nicholas" w:date="2021-01-28T15:35:00Z">
              <w:del w:id="4164" w:author="Gaunt, Michael" w:date="2021-05-10T14:21:00Z">
                <w:r w:rsidRPr="00714128" w:rsidDel="00CF2F14">
                  <w:rPr>
                    <w:sz w:val="16"/>
                    <w:szCs w:val="16"/>
                    <w:rPrChange w:id="4165" w:author="Richter, Nicholas" w:date="2021-01-28T15:36:00Z">
                      <w:rPr>
                        <w:rFonts w:ascii="Arial" w:hAnsi="Arial" w:cs="Arial"/>
                        <w:color w:val="333333"/>
                        <w:sz w:val="18"/>
                        <w:szCs w:val="18"/>
                      </w:rPr>
                    </w:rPrChange>
                  </w:rPr>
                  <w:delText xml:space="preserve">$12.1 </w:delText>
                </w:r>
              </w:del>
            </w:ins>
          </w:p>
        </w:tc>
        <w:tc>
          <w:tcPr>
            <w:tcW w:w="0" w:type="dxa"/>
            <w:noWrap/>
            <w:vAlign w:val="center"/>
            <w:hideMark/>
            <w:tcPrChange w:id="4166" w:author="Lee, Doris" w:date="2021-02-02T16:57:00Z">
              <w:tcPr>
                <w:tcW w:w="567" w:type="dxa"/>
                <w:noWrap/>
                <w:hideMark/>
              </w:tcPr>
            </w:tcPrChange>
          </w:tcPr>
          <w:p w14:paraId="778F1F96" w14:textId="408D863C" w:rsidR="00714128" w:rsidRPr="009C1429" w:rsidDel="00CF2F14" w:rsidRDefault="00714128" w:rsidP="00714128">
            <w:pPr>
              <w:spacing w:after="160" w:line="259" w:lineRule="auto"/>
              <w:rPr>
                <w:ins w:id="4167" w:author="Richter, Nicholas" w:date="2021-01-28T15:35:00Z"/>
                <w:del w:id="4168" w:author="Gaunt, Michael" w:date="2021-05-10T14:21:00Z"/>
                <w:sz w:val="16"/>
                <w:szCs w:val="16"/>
              </w:rPr>
            </w:pPr>
            <w:ins w:id="4169" w:author="Richter, Nicholas" w:date="2021-01-28T15:35:00Z">
              <w:del w:id="4170" w:author="Gaunt, Michael" w:date="2021-05-10T14:21:00Z">
                <w:r w:rsidRPr="00714128" w:rsidDel="00CF2F14">
                  <w:rPr>
                    <w:sz w:val="16"/>
                    <w:szCs w:val="16"/>
                    <w:rPrChange w:id="4171" w:author="Richter, Nicholas" w:date="2021-01-28T15:36:00Z">
                      <w:rPr>
                        <w:rFonts w:ascii="Arial" w:hAnsi="Arial" w:cs="Arial"/>
                        <w:color w:val="333333"/>
                        <w:sz w:val="18"/>
                        <w:szCs w:val="18"/>
                      </w:rPr>
                    </w:rPrChange>
                  </w:rPr>
                  <w:delText xml:space="preserve">$8.6 </w:delText>
                </w:r>
              </w:del>
            </w:ins>
          </w:p>
        </w:tc>
        <w:tc>
          <w:tcPr>
            <w:tcW w:w="0" w:type="dxa"/>
            <w:noWrap/>
            <w:vAlign w:val="center"/>
            <w:hideMark/>
            <w:tcPrChange w:id="4172" w:author="Lee, Doris" w:date="2021-02-02T16:57:00Z">
              <w:tcPr>
                <w:tcW w:w="567" w:type="dxa"/>
                <w:noWrap/>
                <w:hideMark/>
              </w:tcPr>
            </w:tcPrChange>
          </w:tcPr>
          <w:p w14:paraId="48BBC2B7" w14:textId="54F390EC" w:rsidR="00714128" w:rsidRPr="009C1429" w:rsidDel="00CF2F14" w:rsidRDefault="00714128" w:rsidP="00714128">
            <w:pPr>
              <w:spacing w:after="160" w:line="259" w:lineRule="auto"/>
              <w:rPr>
                <w:ins w:id="4173" w:author="Richter, Nicholas" w:date="2021-01-28T15:35:00Z"/>
                <w:del w:id="4174" w:author="Gaunt, Michael" w:date="2021-05-10T14:21:00Z"/>
                <w:sz w:val="16"/>
                <w:szCs w:val="16"/>
              </w:rPr>
            </w:pPr>
            <w:ins w:id="4175" w:author="Richter, Nicholas" w:date="2021-01-28T15:35:00Z">
              <w:del w:id="4176" w:author="Gaunt, Michael" w:date="2021-05-10T14:21:00Z">
                <w:r w:rsidRPr="00714128" w:rsidDel="00CF2F14">
                  <w:rPr>
                    <w:sz w:val="16"/>
                    <w:szCs w:val="16"/>
                    <w:rPrChange w:id="4177" w:author="Richter, Nicholas" w:date="2021-01-28T15:36:00Z">
                      <w:rPr>
                        <w:rFonts w:ascii="Arial" w:hAnsi="Arial" w:cs="Arial"/>
                        <w:color w:val="333333"/>
                        <w:sz w:val="18"/>
                        <w:szCs w:val="18"/>
                      </w:rPr>
                    </w:rPrChange>
                  </w:rPr>
                  <w:delText xml:space="preserve">$6.5 </w:delText>
                </w:r>
              </w:del>
            </w:ins>
          </w:p>
        </w:tc>
        <w:tc>
          <w:tcPr>
            <w:tcW w:w="0" w:type="dxa"/>
            <w:noWrap/>
            <w:vAlign w:val="center"/>
            <w:hideMark/>
            <w:tcPrChange w:id="4178" w:author="Lee, Doris" w:date="2021-02-02T16:57:00Z">
              <w:tcPr>
                <w:tcW w:w="567" w:type="dxa"/>
                <w:noWrap/>
                <w:hideMark/>
              </w:tcPr>
            </w:tcPrChange>
          </w:tcPr>
          <w:p w14:paraId="6629BED2" w14:textId="177CAE2A" w:rsidR="00714128" w:rsidRPr="009C1429" w:rsidDel="00CF2F14" w:rsidRDefault="00714128" w:rsidP="00714128">
            <w:pPr>
              <w:spacing w:after="160" w:line="259" w:lineRule="auto"/>
              <w:rPr>
                <w:ins w:id="4179" w:author="Richter, Nicholas" w:date="2021-01-28T15:35:00Z"/>
                <w:del w:id="4180" w:author="Gaunt, Michael" w:date="2021-05-10T14:21:00Z"/>
                <w:sz w:val="16"/>
                <w:szCs w:val="16"/>
              </w:rPr>
            </w:pPr>
            <w:ins w:id="4181" w:author="Richter, Nicholas" w:date="2021-01-28T15:35:00Z">
              <w:del w:id="4182" w:author="Gaunt, Michael" w:date="2021-05-10T14:21:00Z">
                <w:r w:rsidRPr="00714128" w:rsidDel="00CF2F14">
                  <w:rPr>
                    <w:sz w:val="16"/>
                    <w:szCs w:val="16"/>
                    <w:rPrChange w:id="4183" w:author="Richter, Nicholas" w:date="2021-01-28T15:36:00Z">
                      <w:rPr>
                        <w:rFonts w:ascii="Arial" w:hAnsi="Arial" w:cs="Arial"/>
                        <w:color w:val="333333"/>
                        <w:sz w:val="18"/>
                        <w:szCs w:val="18"/>
                      </w:rPr>
                    </w:rPrChange>
                  </w:rPr>
                  <w:delText xml:space="preserve">$5.3 </w:delText>
                </w:r>
              </w:del>
            </w:ins>
          </w:p>
        </w:tc>
        <w:tc>
          <w:tcPr>
            <w:tcW w:w="0" w:type="dxa"/>
            <w:noWrap/>
            <w:vAlign w:val="center"/>
            <w:hideMark/>
            <w:tcPrChange w:id="4184" w:author="Lee, Doris" w:date="2021-02-02T16:57:00Z">
              <w:tcPr>
                <w:tcW w:w="567" w:type="dxa"/>
                <w:noWrap/>
                <w:hideMark/>
              </w:tcPr>
            </w:tcPrChange>
          </w:tcPr>
          <w:p w14:paraId="6A8A5E0C" w14:textId="143A49A9" w:rsidR="00714128" w:rsidRPr="009C1429" w:rsidDel="00CF2F14" w:rsidRDefault="00714128" w:rsidP="00714128">
            <w:pPr>
              <w:spacing w:after="160" w:line="259" w:lineRule="auto"/>
              <w:rPr>
                <w:ins w:id="4185" w:author="Richter, Nicholas" w:date="2021-01-28T15:35:00Z"/>
                <w:del w:id="4186" w:author="Gaunt, Michael" w:date="2021-05-10T14:21:00Z"/>
                <w:sz w:val="16"/>
                <w:szCs w:val="16"/>
              </w:rPr>
            </w:pPr>
            <w:ins w:id="4187" w:author="Richter, Nicholas" w:date="2021-01-28T15:35:00Z">
              <w:del w:id="4188" w:author="Gaunt, Michael" w:date="2021-05-10T14:21:00Z">
                <w:r w:rsidRPr="00714128" w:rsidDel="00CF2F14">
                  <w:rPr>
                    <w:sz w:val="16"/>
                    <w:szCs w:val="16"/>
                    <w:rPrChange w:id="4189" w:author="Richter, Nicholas" w:date="2021-01-28T15:36:00Z">
                      <w:rPr>
                        <w:rFonts w:ascii="Arial" w:hAnsi="Arial" w:cs="Arial"/>
                        <w:color w:val="333333"/>
                        <w:sz w:val="18"/>
                        <w:szCs w:val="18"/>
                      </w:rPr>
                    </w:rPrChange>
                  </w:rPr>
                  <w:delText xml:space="preserve">$4.5 </w:delText>
                </w:r>
              </w:del>
            </w:ins>
          </w:p>
        </w:tc>
        <w:tc>
          <w:tcPr>
            <w:tcW w:w="0" w:type="dxa"/>
            <w:noWrap/>
            <w:vAlign w:val="center"/>
            <w:hideMark/>
            <w:tcPrChange w:id="4190" w:author="Lee, Doris" w:date="2021-02-02T16:57:00Z">
              <w:tcPr>
                <w:tcW w:w="567" w:type="dxa"/>
                <w:noWrap/>
                <w:hideMark/>
              </w:tcPr>
            </w:tcPrChange>
          </w:tcPr>
          <w:p w14:paraId="5946D171" w14:textId="7C5A0964" w:rsidR="00714128" w:rsidRPr="009C1429" w:rsidDel="00CF2F14" w:rsidRDefault="00714128" w:rsidP="00714128">
            <w:pPr>
              <w:spacing w:after="160" w:line="259" w:lineRule="auto"/>
              <w:rPr>
                <w:ins w:id="4191" w:author="Richter, Nicholas" w:date="2021-01-28T15:35:00Z"/>
                <w:del w:id="4192" w:author="Gaunt, Michael" w:date="2021-05-10T14:21:00Z"/>
                <w:sz w:val="16"/>
                <w:szCs w:val="16"/>
              </w:rPr>
            </w:pPr>
            <w:ins w:id="4193" w:author="Richter, Nicholas" w:date="2021-01-28T15:35:00Z">
              <w:del w:id="4194" w:author="Gaunt, Michael" w:date="2021-05-10T14:21:00Z">
                <w:r w:rsidRPr="00714128" w:rsidDel="00CF2F14">
                  <w:rPr>
                    <w:sz w:val="16"/>
                    <w:szCs w:val="16"/>
                    <w:rPrChange w:id="4195" w:author="Richter, Nicholas" w:date="2021-01-28T15:36:00Z">
                      <w:rPr>
                        <w:rFonts w:ascii="Arial" w:hAnsi="Arial" w:cs="Arial"/>
                        <w:color w:val="333333"/>
                        <w:sz w:val="18"/>
                        <w:szCs w:val="18"/>
                      </w:rPr>
                    </w:rPrChange>
                  </w:rPr>
                  <w:delText xml:space="preserve">$4.0 </w:delText>
                </w:r>
              </w:del>
            </w:ins>
          </w:p>
        </w:tc>
        <w:tc>
          <w:tcPr>
            <w:tcW w:w="0" w:type="dxa"/>
            <w:noWrap/>
            <w:vAlign w:val="bottom"/>
            <w:hideMark/>
            <w:tcPrChange w:id="4196" w:author="Lee, Doris" w:date="2021-02-02T16:57:00Z">
              <w:tcPr>
                <w:tcW w:w="567" w:type="dxa"/>
                <w:noWrap/>
                <w:hideMark/>
              </w:tcPr>
            </w:tcPrChange>
          </w:tcPr>
          <w:p w14:paraId="0CDDC926" w14:textId="6A71F989" w:rsidR="00714128" w:rsidRPr="009C1429" w:rsidDel="00CF2F14" w:rsidRDefault="00714128" w:rsidP="00714128">
            <w:pPr>
              <w:spacing w:after="160" w:line="259" w:lineRule="auto"/>
              <w:rPr>
                <w:ins w:id="4197" w:author="Richter, Nicholas" w:date="2021-01-28T15:35:00Z"/>
                <w:del w:id="4198" w:author="Gaunt, Michael" w:date="2021-05-10T14:21:00Z"/>
                <w:sz w:val="16"/>
                <w:szCs w:val="16"/>
              </w:rPr>
            </w:pPr>
            <w:ins w:id="4199" w:author="Richter, Nicholas" w:date="2021-01-28T15:35:00Z">
              <w:del w:id="4200" w:author="Gaunt, Michael" w:date="2021-05-10T14:21:00Z">
                <w:r w:rsidRPr="00714128" w:rsidDel="00CF2F14">
                  <w:rPr>
                    <w:sz w:val="16"/>
                    <w:szCs w:val="16"/>
                    <w:rPrChange w:id="4201" w:author="Richter, Nicholas" w:date="2021-01-28T15:36:00Z">
                      <w:rPr>
                        <w:rFonts w:ascii="Calibri" w:hAnsi="Calibri" w:cs="Calibri"/>
                        <w:color w:val="000000"/>
                      </w:rPr>
                    </w:rPrChange>
                  </w:rPr>
                  <w:delText xml:space="preserve">$3.6 </w:delText>
                </w:r>
              </w:del>
            </w:ins>
          </w:p>
        </w:tc>
        <w:tc>
          <w:tcPr>
            <w:tcW w:w="0" w:type="dxa"/>
            <w:noWrap/>
            <w:vAlign w:val="bottom"/>
            <w:hideMark/>
            <w:tcPrChange w:id="4202" w:author="Lee, Doris" w:date="2021-02-02T16:57:00Z">
              <w:tcPr>
                <w:tcW w:w="567" w:type="dxa"/>
                <w:noWrap/>
                <w:hideMark/>
              </w:tcPr>
            </w:tcPrChange>
          </w:tcPr>
          <w:p w14:paraId="337A7C44" w14:textId="6D1DEC42" w:rsidR="00714128" w:rsidRPr="009C1429" w:rsidDel="00CF2F14" w:rsidRDefault="00714128" w:rsidP="00714128">
            <w:pPr>
              <w:spacing w:after="160" w:line="259" w:lineRule="auto"/>
              <w:rPr>
                <w:ins w:id="4203" w:author="Richter, Nicholas" w:date="2021-01-28T15:35:00Z"/>
                <w:del w:id="4204" w:author="Gaunt, Michael" w:date="2021-05-10T14:21:00Z"/>
                <w:sz w:val="16"/>
                <w:szCs w:val="16"/>
              </w:rPr>
            </w:pPr>
            <w:ins w:id="4205" w:author="Richter, Nicholas" w:date="2021-01-28T15:35:00Z">
              <w:del w:id="4206" w:author="Gaunt, Michael" w:date="2021-05-10T14:21:00Z">
                <w:r w:rsidRPr="00714128" w:rsidDel="00CF2F14">
                  <w:rPr>
                    <w:sz w:val="16"/>
                    <w:szCs w:val="16"/>
                    <w:rPrChange w:id="4207" w:author="Richter, Nicholas" w:date="2021-01-28T15:36:00Z">
                      <w:rPr>
                        <w:rFonts w:ascii="Calibri" w:hAnsi="Calibri" w:cs="Calibri"/>
                        <w:color w:val="000000"/>
                      </w:rPr>
                    </w:rPrChange>
                  </w:rPr>
                  <w:delText xml:space="preserve">$3.4 </w:delText>
                </w:r>
              </w:del>
            </w:ins>
          </w:p>
        </w:tc>
        <w:tc>
          <w:tcPr>
            <w:tcW w:w="0" w:type="dxa"/>
            <w:noWrap/>
            <w:vAlign w:val="bottom"/>
            <w:hideMark/>
            <w:tcPrChange w:id="4208" w:author="Lee, Doris" w:date="2021-02-02T16:57:00Z">
              <w:tcPr>
                <w:tcW w:w="567" w:type="dxa"/>
                <w:noWrap/>
                <w:hideMark/>
              </w:tcPr>
            </w:tcPrChange>
          </w:tcPr>
          <w:p w14:paraId="7CFDFEC9" w14:textId="3010B538" w:rsidR="00714128" w:rsidRPr="009C1429" w:rsidDel="00CF2F14" w:rsidRDefault="00714128" w:rsidP="00714128">
            <w:pPr>
              <w:spacing w:after="160" w:line="259" w:lineRule="auto"/>
              <w:rPr>
                <w:ins w:id="4209" w:author="Richter, Nicholas" w:date="2021-01-28T15:35:00Z"/>
                <w:del w:id="4210" w:author="Gaunt, Michael" w:date="2021-05-10T14:21:00Z"/>
                <w:sz w:val="16"/>
                <w:szCs w:val="16"/>
              </w:rPr>
            </w:pPr>
            <w:ins w:id="4211" w:author="Richter, Nicholas" w:date="2021-01-28T15:35:00Z">
              <w:del w:id="4212" w:author="Gaunt, Michael" w:date="2021-05-10T14:21:00Z">
                <w:r w:rsidRPr="00714128" w:rsidDel="00CF2F14">
                  <w:rPr>
                    <w:sz w:val="16"/>
                    <w:szCs w:val="16"/>
                    <w:rPrChange w:id="4213" w:author="Richter, Nicholas" w:date="2021-01-28T15:36:00Z">
                      <w:rPr>
                        <w:rFonts w:ascii="Calibri" w:hAnsi="Calibri" w:cs="Calibri"/>
                        <w:color w:val="000000"/>
                      </w:rPr>
                    </w:rPrChange>
                  </w:rPr>
                  <w:delText xml:space="preserve">$3.2 </w:delText>
                </w:r>
              </w:del>
            </w:ins>
          </w:p>
        </w:tc>
      </w:tr>
    </w:tbl>
    <w:p w14:paraId="0B7CBFC0" w14:textId="36DE1E53" w:rsidR="00714128" w:rsidRPr="009C1429" w:rsidDel="00CF2F14" w:rsidRDefault="00714128" w:rsidP="00714128">
      <w:pPr>
        <w:pStyle w:val="NoSpacing"/>
        <w:rPr>
          <w:ins w:id="4214" w:author="Richter, Nicholas" w:date="2021-01-28T15:35:00Z"/>
          <w:del w:id="4215" w:author="Gaunt, Michael" w:date="2021-05-10T14:21:00Z"/>
        </w:rPr>
      </w:pPr>
    </w:p>
    <w:tbl>
      <w:tblPr>
        <w:tblStyle w:val="PortSeattle"/>
        <w:tblW w:w="7842" w:type="dxa"/>
        <w:tblLook w:val="04A0" w:firstRow="1" w:lastRow="0" w:firstColumn="1" w:lastColumn="0" w:noHBand="0" w:noVBand="1"/>
        <w:tblPrChange w:id="4216" w:author="Lee, Doris" w:date="2021-02-02T16:54:00Z">
          <w:tblPr>
            <w:tblStyle w:val="PortSeattle"/>
            <w:tblW w:w="8409" w:type="dxa"/>
            <w:tblLook w:val="04A0" w:firstRow="1" w:lastRow="0" w:firstColumn="1" w:lastColumn="0" w:noHBand="0" w:noVBand="1"/>
          </w:tblPr>
        </w:tblPrChange>
      </w:tblPr>
      <w:tblGrid>
        <w:gridCol w:w="1872"/>
        <w:gridCol w:w="667"/>
        <w:gridCol w:w="667"/>
        <w:gridCol w:w="667"/>
        <w:gridCol w:w="567"/>
        <w:gridCol w:w="567"/>
        <w:gridCol w:w="567"/>
        <w:gridCol w:w="567"/>
        <w:gridCol w:w="567"/>
        <w:gridCol w:w="567"/>
        <w:gridCol w:w="567"/>
        <w:tblGridChange w:id="4217">
          <w:tblGrid>
            <w:gridCol w:w="1872"/>
            <w:gridCol w:w="667"/>
            <w:gridCol w:w="667"/>
            <w:gridCol w:w="667"/>
            <w:gridCol w:w="567"/>
            <w:gridCol w:w="567"/>
            <w:gridCol w:w="567"/>
            <w:gridCol w:w="567"/>
            <w:gridCol w:w="567"/>
            <w:gridCol w:w="567"/>
            <w:gridCol w:w="567"/>
          </w:tblGrid>
        </w:tblGridChange>
      </w:tblGrid>
      <w:tr w:rsidR="00FC6FAE" w:rsidRPr="009C1429" w:rsidDel="00CF2F14" w14:paraId="57C7D8C6" w14:textId="21DC9311" w:rsidTr="00FC6FAE">
        <w:trPr>
          <w:cnfStyle w:val="100000000000" w:firstRow="1" w:lastRow="0" w:firstColumn="0" w:lastColumn="0" w:oddVBand="0" w:evenVBand="0" w:oddHBand="0" w:evenHBand="0" w:firstRowFirstColumn="0" w:firstRowLastColumn="0" w:lastRowFirstColumn="0" w:lastRowLastColumn="0"/>
          <w:trHeight w:val="300"/>
          <w:ins w:id="4218" w:author="Richter, Nicholas" w:date="2021-01-28T15:35:00Z"/>
          <w:del w:id="4219" w:author="Gaunt, Michael" w:date="2021-05-10T14:21:00Z"/>
          <w:trPrChange w:id="4220" w:author="Lee, Doris" w:date="2021-02-02T16:54:00Z">
            <w:trPr>
              <w:trHeight w:val="300"/>
            </w:trPr>
          </w:trPrChange>
        </w:trPr>
        <w:tc>
          <w:tcPr>
            <w:tcW w:w="0" w:type="dxa"/>
            <w:noWrap/>
            <w:vAlign w:val="center"/>
            <w:hideMark/>
            <w:tcPrChange w:id="4221" w:author="Lee, Doris" w:date="2021-02-02T16:54:00Z">
              <w:tcPr>
                <w:tcW w:w="1872" w:type="dxa"/>
                <w:noWrap/>
                <w:vAlign w:val="center"/>
                <w:hideMark/>
              </w:tcPr>
            </w:tcPrChange>
          </w:tcPr>
          <w:p w14:paraId="26D280CE" w14:textId="25A761C0"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22" w:author="Richter, Nicholas" w:date="2021-01-28T15:35:00Z"/>
                <w:del w:id="4223" w:author="Gaunt, Michael" w:date="2021-05-10T14:21:00Z"/>
                <w:sz w:val="16"/>
                <w:szCs w:val="16"/>
              </w:rPr>
              <w:pPrChange w:id="422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25" w:author="Richter, Nicholas" w:date="2021-01-28T15:35:00Z">
              <w:del w:id="4226" w:author="Gaunt, Michael" w:date="2021-05-10T14:21:00Z">
                <w:r w:rsidRPr="009C1429" w:rsidDel="00CF2F14">
                  <w:rPr>
                    <w:sz w:val="16"/>
                    <w:szCs w:val="16"/>
                  </w:rPr>
                  <w:delText>Vehicle Age</w:delText>
                </w:r>
              </w:del>
            </w:ins>
          </w:p>
        </w:tc>
        <w:tc>
          <w:tcPr>
            <w:tcW w:w="0" w:type="dxa"/>
            <w:noWrap/>
            <w:vAlign w:val="center"/>
            <w:hideMark/>
            <w:tcPrChange w:id="4227" w:author="Lee, Doris" w:date="2021-02-02T16:54:00Z">
              <w:tcPr>
                <w:tcW w:w="667" w:type="dxa"/>
                <w:noWrap/>
                <w:vAlign w:val="center"/>
                <w:hideMark/>
              </w:tcPr>
            </w:tcPrChange>
          </w:tcPr>
          <w:p w14:paraId="74A421F8" w14:textId="26B9AE7E"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28" w:author="Richter, Nicholas" w:date="2021-01-28T15:35:00Z"/>
                <w:del w:id="4229" w:author="Gaunt, Michael" w:date="2021-05-10T14:21:00Z"/>
                <w:sz w:val="16"/>
                <w:szCs w:val="16"/>
              </w:rPr>
              <w:pPrChange w:id="423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31" w:author="Richter, Nicholas" w:date="2021-01-28T15:35:00Z">
              <w:del w:id="4232" w:author="Gaunt, Michael" w:date="2021-05-10T14:21:00Z">
                <w:r w:rsidRPr="009C1429" w:rsidDel="00CF2F14">
                  <w:rPr>
                    <w:sz w:val="16"/>
                    <w:szCs w:val="16"/>
                  </w:rPr>
                  <w:delText>11</w:delText>
                </w:r>
              </w:del>
            </w:ins>
          </w:p>
        </w:tc>
        <w:tc>
          <w:tcPr>
            <w:tcW w:w="0" w:type="dxa"/>
            <w:noWrap/>
            <w:vAlign w:val="center"/>
            <w:hideMark/>
            <w:tcPrChange w:id="4233" w:author="Lee, Doris" w:date="2021-02-02T16:54:00Z">
              <w:tcPr>
                <w:tcW w:w="667" w:type="dxa"/>
                <w:noWrap/>
                <w:vAlign w:val="center"/>
                <w:hideMark/>
              </w:tcPr>
            </w:tcPrChange>
          </w:tcPr>
          <w:p w14:paraId="57B81DB4" w14:textId="77B607D9"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34" w:author="Richter, Nicholas" w:date="2021-01-28T15:35:00Z"/>
                <w:del w:id="4235" w:author="Gaunt, Michael" w:date="2021-05-10T14:21:00Z"/>
                <w:sz w:val="16"/>
                <w:szCs w:val="16"/>
              </w:rPr>
              <w:pPrChange w:id="423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37" w:author="Richter, Nicholas" w:date="2021-01-28T15:35:00Z">
              <w:del w:id="4238" w:author="Gaunt, Michael" w:date="2021-05-10T14:21:00Z">
                <w:r w:rsidRPr="009C1429" w:rsidDel="00CF2F14">
                  <w:rPr>
                    <w:sz w:val="16"/>
                    <w:szCs w:val="16"/>
                  </w:rPr>
                  <w:delText>12</w:delText>
                </w:r>
              </w:del>
            </w:ins>
          </w:p>
        </w:tc>
        <w:tc>
          <w:tcPr>
            <w:tcW w:w="0" w:type="dxa"/>
            <w:noWrap/>
            <w:vAlign w:val="center"/>
            <w:hideMark/>
            <w:tcPrChange w:id="4239" w:author="Lee, Doris" w:date="2021-02-02T16:54:00Z">
              <w:tcPr>
                <w:tcW w:w="667" w:type="dxa"/>
                <w:noWrap/>
                <w:vAlign w:val="center"/>
                <w:hideMark/>
              </w:tcPr>
            </w:tcPrChange>
          </w:tcPr>
          <w:p w14:paraId="4D5870E9" w14:textId="52ABE636"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40" w:author="Richter, Nicholas" w:date="2021-01-28T15:35:00Z"/>
                <w:del w:id="4241" w:author="Gaunt, Michael" w:date="2021-05-10T14:21:00Z"/>
                <w:sz w:val="16"/>
                <w:szCs w:val="16"/>
              </w:rPr>
              <w:pPrChange w:id="424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43" w:author="Richter, Nicholas" w:date="2021-01-28T15:35:00Z">
              <w:del w:id="4244" w:author="Gaunt, Michael" w:date="2021-05-10T14:21:00Z">
                <w:r w:rsidRPr="009C1429" w:rsidDel="00CF2F14">
                  <w:rPr>
                    <w:sz w:val="16"/>
                    <w:szCs w:val="16"/>
                  </w:rPr>
                  <w:delText>13</w:delText>
                </w:r>
              </w:del>
            </w:ins>
          </w:p>
        </w:tc>
        <w:tc>
          <w:tcPr>
            <w:tcW w:w="0" w:type="dxa"/>
            <w:noWrap/>
            <w:vAlign w:val="center"/>
            <w:hideMark/>
            <w:tcPrChange w:id="4245" w:author="Lee, Doris" w:date="2021-02-02T16:54:00Z">
              <w:tcPr>
                <w:tcW w:w="567" w:type="dxa"/>
                <w:noWrap/>
                <w:vAlign w:val="center"/>
                <w:hideMark/>
              </w:tcPr>
            </w:tcPrChange>
          </w:tcPr>
          <w:p w14:paraId="54F07169" w14:textId="798D59F0"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46" w:author="Richter, Nicholas" w:date="2021-01-28T15:35:00Z"/>
                <w:del w:id="4247" w:author="Gaunt, Michael" w:date="2021-05-10T14:21:00Z"/>
                <w:sz w:val="16"/>
                <w:szCs w:val="16"/>
              </w:rPr>
              <w:pPrChange w:id="424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49" w:author="Richter, Nicholas" w:date="2021-01-28T15:35:00Z">
              <w:del w:id="4250" w:author="Gaunt, Michael" w:date="2021-05-10T14:21:00Z">
                <w:r w:rsidRPr="009C1429" w:rsidDel="00CF2F14">
                  <w:rPr>
                    <w:sz w:val="16"/>
                    <w:szCs w:val="16"/>
                  </w:rPr>
                  <w:delText>14</w:delText>
                </w:r>
              </w:del>
            </w:ins>
          </w:p>
        </w:tc>
        <w:tc>
          <w:tcPr>
            <w:tcW w:w="0" w:type="dxa"/>
            <w:noWrap/>
            <w:vAlign w:val="center"/>
            <w:hideMark/>
            <w:tcPrChange w:id="4251" w:author="Lee, Doris" w:date="2021-02-02T16:54:00Z">
              <w:tcPr>
                <w:tcW w:w="567" w:type="dxa"/>
                <w:noWrap/>
                <w:vAlign w:val="center"/>
                <w:hideMark/>
              </w:tcPr>
            </w:tcPrChange>
          </w:tcPr>
          <w:p w14:paraId="273BB006" w14:textId="73FCF61A"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52" w:author="Richter, Nicholas" w:date="2021-01-28T15:35:00Z"/>
                <w:del w:id="4253" w:author="Gaunt, Michael" w:date="2021-05-10T14:21:00Z"/>
                <w:sz w:val="16"/>
                <w:szCs w:val="16"/>
              </w:rPr>
              <w:pPrChange w:id="425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55" w:author="Richter, Nicholas" w:date="2021-01-28T15:35:00Z">
              <w:del w:id="4256" w:author="Gaunt, Michael" w:date="2021-05-10T14:21:00Z">
                <w:r w:rsidRPr="009C1429" w:rsidDel="00CF2F14">
                  <w:rPr>
                    <w:sz w:val="16"/>
                    <w:szCs w:val="16"/>
                  </w:rPr>
                  <w:delText>15</w:delText>
                </w:r>
              </w:del>
            </w:ins>
          </w:p>
        </w:tc>
        <w:tc>
          <w:tcPr>
            <w:tcW w:w="0" w:type="dxa"/>
            <w:noWrap/>
            <w:vAlign w:val="center"/>
            <w:hideMark/>
            <w:tcPrChange w:id="4257" w:author="Lee, Doris" w:date="2021-02-02T16:54:00Z">
              <w:tcPr>
                <w:tcW w:w="567" w:type="dxa"/>
                <w:noWrap/>
                <w:vAlign w:val="center"/>
                <w:hideMark/>
              </w:tcPr>
            </w:tcPrChange>
          </w:tcPr>
          <w:p w14:paraId="37DC98B8" w14:textId="4DCA3CEA"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58" w:author="Richter, Nicholas" w:date="2021-01-28T15:35:00Z"/>
                <w:del w:id="4259" w:author="Gaunt, Michael" w:date="2021-05-10T14:21:00Z"/>
                <w:sz w:val="16"/>
                <w:szCs w:val="16"/>
              </w:rPr>
              <w:pPrChange w:id="4260"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61" w:author="Richter, Nicholas" w:date="2021-01-28T15:35:00Z">
              <w:del w:id="4262" w:author="Gaunt, Michael" w:date="2021-05-10T14:21:00Z">
                <w:r w:rsidRPr="009C1429" w:rsidDel="00CF2F14">
                  <w:rPr>
                    <w:sz w:val="16"/>
                    <w:szCs w:val="16"/>
                  </w:rPr>
                  <w:delText>16</w:delText>
                </w:r>
              </w:del>
            </w:ins>
          </w:p>
        </w:tc>
        <w:tc>
          <w:tcPr>
            <w:tcW w:w="0" w:type="dxa"/>
            <w:noWrap/>
            <w:vAlign w:val="center"/>
            <w:hideMark/>
            <w:tcPrChange w:id="4263" w:author="Lee, Doris" w:date="2021-02-02T16:54:00Z">
              <w:tcPr>
                <w:tcW w:w="567" w:type="dxa"/>
                <w:noWrap/>
                <w:vAlign w:val="center"/>
                <w:hideMark/>
              </w:tcPr>
            </w:tcPrChange>
          </w:tcPr>
          <w:p w14:paraId="24DB89B6" w14:textId="3D2D229A"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64" w:author="Richter, Nicholas" w:date="2021-01-28T15:35:00Z"/>
                <w:del w:id="4265" w:author="Gaunt, Michael" w:date="2021-05-10T14:21:00Z"/>
                <w:sz w:val="16"/>
                <w:szCs w:val="16"/>
              </w:rPr>
              <w:pPrChange w:id="4266"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67" w:author="Richter, Nicholas" w:date="2021-01-28T15:35:00Z">
              <w:del w:id="4268" w:author="Gaunt, Michael" w:date="2021-05-10T14:21:00Z">
                <w:r w:rsidRPr="009C1429" w:rsidDel="00CF2F14">
                  <w:rPr>
                    <w:sz w:val="16"/>
                    <w:szCs w:val="16"/>
                  </w:rPr>
                  <w:delText>17</w:delText>
                </w:r>
              </w:del>
            </w:ins>
          </w:p>
        </w:tc>
        <w:tc>
          <w:tcPr>
            <w:tcW w:w="0" w:type="dxa"/>
            <w:noWrap/>
            <w:vAlign w:val="center"/>
            <w:hideMark/>
            <w:tcPrChange w:id="4269" w:author="Lee, Doris" w:date="2021-02-02T16:54:00Z">
              <w:tcPr>
                <w:tcW w:w="567" w:type="dxa"/>
                <w:noWrap/>
                <w:vAlign w:val="center"/>
                <w:hideMark/>
              </w:tcPr>
            </w:tcPrChange>
          </w:tcPr>
          <w:p w14:paraId="153ECDCE" w14:textId="375E31A3"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70" w:author="Richter, Nicholas" w:date="2021-01-28T15:35:00Z"/>
                <w:del w:id="4271" w:author="Gaunt, Michael" w:date="2021-05-10T14:21:00Z"/>
                <w:sz w:val="16"/>
                <w:szCs w:val="16"/>
              </w:rPr>
              <w:pPrChange w:id="4272"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73" w:author="Richter, Nicholas" w:date="2021-01-28T15:35:00Z">
              <w:del w:id="4274" w:author="Gaunt, Michael" w:date="2021-05-10T14:21:00Z">
                <w:r w:rsidRPr="009C1429" w:rsidDel="00CF2F14">
                  <w:rPr>
                    <w:sz w:val="16"/>
                    <w:szCs w:val="16"/>
                  </w:rPr>
                  <w:delText>1</w:delText>
                </w:r>
                <w:r w:rsidDel="00CF2F14">
                  <w:rPr>
                    <w:sz w:val="16"/>
                    <w:szCs w:val="16"/>
                  </w:rPr>
                  <w:delText>8</w:delText>
                </w:r>
              </w:del>
            </w:ins>
          </w:p>
        </w:tc>
        <w:tc>
          <w:tcPr>
            <w:tcW w:w="0" w:type="dxa"/>
            <w:noWrap/>
            <w:vAlign w:val="center"/>
            <w:hideMark/>
            <w:tcPrChange w:id="4275" w:author="Lee, Doris" w:date="2021-02-02T16:54:00Z">
              <w:tcPr>
                <w:tcW w:w="567" w:type="dxa"/>
                <w:noWrap/>
                <w:vAlign w:val="center"/>
                <w:hideMark/>
              </w:tcPr>
            </w:tcPrChange>
          </w:tcPr>
          <w:p w14:paraId="256A24A4" w14:textId="1353799B"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76" w:author="Richter, Nicholas" w:date="2021-01-28T15:35:00Z"/>
                <w:del w:id="4277" w:author="Gaunt, Michael" w:date="2021-05-10T14:21:00Z"/>
                <w:sz w:val="16"/>
                <w:szCs w:val="16"/>
              </w:rPr>
              <w:pPrChange w:id="4278"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79" w:author="Richter, Nicholas" w:date="2021-01-28T15:35:00Z">
              <w:del w:id="4280" w:author="Gaunt, Michael" w:date="2021-05-10T14:21:00Z">
                <w:r w:rsidDel="00CF2F14">
                  <w:rPr>
                    <w:sz w:val="16"/>
                    <w:szCs w:val="16"/>
                  </w:rPr>
                  <w:delText>19</w:delText>
                </w:r>
              </w:del>
            </w:ins>
          </w:p>
        </w:tc>
        <w:tc>
          <w:tcPr>
            <w:tcW w:w="0" w:type="dxa"/>
            <w:noWrap/>
            <w:vAlign w:val="center"/>
            <w:hideMark/>
            <w:tcPrChange w:id="4281" w:author="Lee, Doris" w:date="2021-02-02T16:54:00Z">
              <w:tcPr>
                <w:tcW w:w="567" w:type="dxa"/>
                <w:noWrap/>
                <w:vAlign w:val="center"/>
                <w:hideMark/>
              </w:tcPr>
            </w:tcPrChange>
          </w:tcPr>
          <w:p w14:paraId="740C6205" w14:textId="6407FF5E" w:rsidR="00FC6FAE" w:rsidRPr="009C1429" w:rsidDel="00CF2F14" w:rsidRDefault="00FC6FAE">
            <w:pPr>
              <w:spacing w:after="160" w:line="259" w:lineRule="auto"/>
              <w:jc w:val="center"/>
              <w:cnfStyle w:val="100000000000" w:firstRow="1" w:lastRow="0" w:firstColumn="0" w:lastColumn="0" w:oddVBand="0" w:evenVBand="0" w:oddHBand="0" w:evenHBand="0" w:firstRowFirstColumn="0" w:firstRowLastColumn="0" w:lastRowFirstColumn="0" w:lastRowLastColumn="0"/>
              <w:rPr>
                <w:ins w:id="4282" w:author="Richter, Nicholas" w:date="2021-01-28T15:35:00Z"/>
                <w:del w:id="4283" w:author="Gaunt, Michael" w:date="2021-05-10T14:21:00Z"/>
                <w:sz w:val="16"/>
                <w:szCs w:val="16"/>
              </w:rPr>
              <w:pPrChange w:id="4284" w:author="Lee, Doris" w:date="2021-02-02T16:54:00Z">
                <w:pPr>
                  <w:spacing w:after="160" w:line="259" w:lineRule="auto"/>
                  <w:cnfStyle w:val="100000000000" w:firstRow="1" w:lastRow="0" w:firstColumn="0" w:lastColumn="0" w:oddVBand="0" w:evenVBand="0" w:oddHBand="0" w:evenHBand="0" w:firstRowFirstColumn="0" w:firstRowLastColumn="0" w:lastRowFirstColumn="0" w:lastRowLastColumn="0"/>
                </w:pPr>
              </w:pPrChange>
            </w:pPr>
            <w:ins w:id="4285" w:author="Richter, Nicholas" w:date="2021-01-28T15:35:00Z">
              <w:del w:id="4286" w:author="Gaunt, Michael" w:date="2021-05-10T14:21:00Z">
                <w:r w:rsidDel="00CF2F14">
                  <w:rPr>
                    <w:sz w:val="16"/>
                    <w:szCs w:val="16"/>
                  </w:rPr>
                  <w:delText>20</w:delText>
                </w:r>
              </w:del>
            </w:ins>
          </w:p>
        </w:tc>
      </w:tr>
      <w:tr w:rsidR="00FC6FAE" w:rsidRPr="009C1429" w:rsidDel="00CF2F14" w14:paraId="4D7C46C2" w14:textId="378A963E" w:rsidTr="00FC6FAE">
        <w:tblPrEx>
          <w:tblCellMar>
            <w:top w:w="58" w:type="dxa"/>
            <w:left w:w="72" w:type="dxa"/>
            <w:bottom w:w="58" w:type="dxa"/>
            <w:right w:w="72" w:type="dxa"/>
          </w:tblCellMar>
          <w:tblPrExChange w:id="4287" w:author="Lee, Doris" w:date="2021-02-02T16:54:00Z">
            <w:tblPrEx>
              <w:tblCellMar>
                <w:top w:w="58" w:type="dxa"/>
                <w:left w:w="72" w:type="dxa"/>
                <w:bottom w:w="58" w:type="dxa"/>
                <w:right w:w="72" w:type="dxa"/>
              </w:tblCellMar>
            </w:tblPrEx>
          </w:tblPrExChange>
        </w:tblPrEx>
        <w:trPr>
          <w:trHeight w:val="300"/>
          <w:ins w:id="4288" w:author="Richter, Nicholas" w:date="2021-01-28T15:35:00Z"/>
          <w:del w:id="4289" w:author="Gaunt, Michael" w:date="2021-05-10T14:21:00Z"/>
          <w:trPrChange w:id="4290" w:author="Lee, Doris" w:date="2021-02-02T16:54:00Z">
            <w:trPr>
              <w:trHeight w:val="300"/>
            </w:trPr>
          </w:trPrChange>
        </w:trPr>
        <w:tc>
          <w:tcPr>
            <w:tcW w:w="1872" w:type="dxa"/>
            <w:noWrap/>
            <w:hideMark/>
            <w:tcPrChange w:id="4291" w:author="Lee, Doris" w:date="2021-02-02T16:54:00Z">
              <w:tcPr>
                <w:tcW w:w="0" w:type="dxa"/>
                <w:noWrap/>
                <w:hideMark/>
              </w:tcPr>
            </w:tcPrChange>
          </w:tcPr>
          <w:p w14:paraId="28D3F59A" w14:textId="4E922869" w:rsidR="00FC6FAE" w:rsidRPr="009C1429" w:rsidDel="00CF2F14" w:rsidRDefault="00FC6FAE" w:rsidP="00714128">
            <w:pPr>
              <w:spacing w:after="160" w:line="259" w:lineRule="auto"/>
              <w:rPr>
                <w:ins w:id="4292" w:author="Richter, Nicholas" w:date="2021-01-28T15:35:00Z"/>
                <w:del w:id="4293" w:author="Gaunt, Michael" w:date="2021-05-10T14:21:00Z"/>
                <w:sz w:val="16"/>
                <w:szCs w:val="16"/>
              </w:rPr>
            </w:pPr>
            <w:ins w:id="4294" w:author="Richter, Nicholas" w:date="2021-01-28T15:35:00Z">
              <w:del w:id="4295" w:author="Gaunt, Michael" w:date="2021-05-10T14:21:00Z">
                <w:r w:rsidRPr="009C1429" w:rsidDel="00CF2F14">
                  <w:rPr>
                    <w:sz w:val="16"/>
                    <w:szCs w:val="16"/>
                  </w:rPr>
                  <w:delText>Cost per Mile, Total</w:delText>
                </w:r>
              </w:del>
            </w:ins>
          </w:p>
        </w:tc>
        <w:tc>
          <w:tcPr>
            <w:tcW w:w="667" w:type="dxa"/>
            <w:noWrap/>
            <w:vAlign w:val="bottom"/>
            <w:hideMark/>
            <w:tcPrChange w:id="4296" w:author="Lee, Doris" w:date="2021-02-02T16:54:00Z">
              <w:tcPr>
                <w:tcW w:w="0" w:type="dxa"/>
                <w:noWrap/>
                <w:vAlign w:val="bottom"/>
                <w:hideMark/>
              </w:tcPr>
            </w:tcPrChange>
          </w:tcPr>
          <w:p w14:paraId="6681EE55" w14:textId="214CF19F" w:rsidR="00FC6FAE" w:rsidRPr="009C1429" w:rsidDel="00CF2F14" w:rsidRDefault="00FC6FAE" w:rsidP="00714128">
            <w:pPr>
              <w:spacing w:after="160" w:line="259" w:lineRule="auto"/>
              <w:rPr>
                <w:ins w:id="4297" w:author="Richter, Nicholas" w:date="2021-01-28T15:35:00Z"/>
                <w:del w:id="4298" w:author="Gaunt, Michael" w:date="2021-05-10T14:21:00Z"/>
                <w:sz w:val="16"/>
                <w:szCs w:val="16"/>
              </w:rPr>
            </w:pPr>
            <w:ins w:id="4299" w:author="Richter, Nicholas" w:date="2021-01-28T15:36:00Z">
              <w:del w:id="4300" w:author="Gaunt, Michael" w:date="2021-05-10T14:21:00Z">
                <w:r w:rsidRPr="00714128" w:rsidDel="00CF2F14">
                  <w:rPr>
                    <w:sz w:val="16"/>
                    <w:szCs w:val="16"/>
                    <w:rPrChange w:id="4301" w:author="Richter, Nicholas" w:date="2021-01-28T15:36:00Z">
                      <w:rPr>
                        <w:rFonts w:ascii="Calibri" w:hAnsi="Calibri" w:cs="Calibri"/>
                        <w:color w:val="000000"/>
                      </w:rPr>
                    </w:rPrChange>
                  </w:rPr>
                  <w:delText xml:space="preserve">$3.1 </w:delText>
                </w:r>
              </w:del>
            </w:ins>
          </w:p>
        </w:tc>
        <w:tc>
          <w:tcPr>
            <w:tcW w:w="667" w:type="dxa"/>
            <w:noWrap/>
            <w:vAlign w:val="bottom"/>
            <w:hideMark/>
            <w:tcPrChange w:id="4302" w:author="Lee, Doris" w:date="2021-02-02T16:54:00Z">
              <w:tcPr>
                <w:tcW w:w="0" w:type="dxa"/>
                <w:noWrap/>
                <w:vAlign w:val="bottom"/>
                <w:hideMark/>
              </w:tcPr>
            </w:tcPrChange>
          </w:tcPr>
          <w:p w14:paraId="21A12778" w14:textId="2650B31C" w:rsidR="00FC6FAE" w:rsidRPr="009C1429" w:rsidDel="00CF2F14" w:rsidRDefault="00FC6FAE" w:rsidP="00714128">
            <w:pPr>
              <w:spacing w:after="160" w:line="259" w:lineRule="auto"/>
              <w:rPr>
                <w:ins w:id="4303" w:author="Richter, Nicholas" w:date="2021-01-28T15:35:00Z"/>
                <w:del w:id="4304" w:author="Gaunt, Michael" w:date="2021-05-10T14:21:00Z"/>
                <w:sz w:val="16"/>
                <w:szCs w:val="16"/>
              </w:rPr>
            </w:pPr>
            <w:ins w:id="4305" w:author="Richter, Nicholas" w:date="2021-01-28T15:36:00Z">
              <w:del w:id="4306" w:author="Gaunt, Michael" w:date="2021-05-10T14:21:00Z">
                <w:r w:rsidRPr="00714128" w:rsidDel="00CF2F14">
                  <w:rPr>
                    <w:sz w:val="16"/>
                    <w:szCs w:val="16"/>
                    <w:rPrChange w:id="4307" w:author="Richter, Nicholas" w:date="2021-01-28T15:36:00Z">
                      <w:rPr>
                        <w:rFonts w:ascii="Calibri" w:hAnsi="Calibri" w:cs="Calibri"/>
                        <w:color w:val="000000"/>
                      </w:rPr>
                    </w:rPrChange>
                  </w:rPr>
                  <w:delText xml:space="preserve">$2.9 </w:delText>
                </w:r>
              </w:del>
            </w:ins>
          </w:p>
        </w:tc>
        <w:tc>
          <w:tcPr>
            <w:tcW w:w="667" w:type="dxa"/>
            <w:noWrap/>
            <w:vAlign w:val="bottom"/>
            <w:hideMark/>
            <w:tcPrChange w:id="4308" w:author="Lee, Doris" w:date="2021-02-02T16:54:00Z">
              <w:tcPr>
                <w:tcW w:w="0" w:type="dxa"/>
                <w:noWrap/>
                <w:vAlign w:val="bottom"/>
                <w:hideMark/>
              </w:tcPr>
            </w:tcPrChange>
          </w:tcPr>
          <w:p w14:paraId="3E73F259" w14:textId="2B1A9356" w:rsidR="00FC6FAE" w:rsidRPr="009C1429" w:rsidDel="00CF2F14" w:rsidRDefault="00FC6FAE" w:rsidP="00714128">
            <w:pPr>
              <w:spacing w:after="160" w:line="259" w:lineRule="auto"/>
              <w:rPr>
                <w:ins w:id="4309" w:author="Richter, Nicholas" w:date="2021-01-28T15:35:00Z"/>
                <w:del w:id="4310" w:author="Gaunt, Michael" w:date="2021-05-10T14:21:00Z"/>
                <w:sz w:val="16"/>
                <w:szCs w:val="16"/>
              </w:rPr>
            </w:pPr>
            <w:ins w:id="4311" w:author="Richter, Nicholas" w:date="2021-01-28T15:36:00Z">
              <w:del w:id="4312" w:author="Gaunt, Michael" w:date="2021-05-10T14:21:00Z">
                <w:r w:rsidRPr="00714128" w:rsidDel="00CF2F14">
                  <w:rPr>
                    <w:sz w:val="16"/>
                    <w:szCs w:val="16"/>
                    <w:rPrChange w:id="4313" w:author="Richter, Nicholas" w:date="2021-01-28T15:36:00Z">
                      <w:rPr>
                        <w:rFonts w:ascii="Calibri" w:hAnsi="Calibri" w:cs="Calibri"/>
                        <w:color w:val="000000"/>
                      </w:rPr>
                    </w:rPrChange>
                  </w:rPr>
                  <w:delText xml:space="preserve">$2.8 </w:delText>
                </w:r>
              </w:del>
            </w:ins>
          </w:p>
        </w:tc>
        <w:tc>
          <w:tcPr>
            <w:tcW w:w="567" w:type="dxa"/>
            <w:noWrap/>
            <w:vAlign w:val="bottom"/>
            <w:hideMark/>
            <w:tcPrChange w:id="4314" w:author="Lee, Doris" w:date="2021-02-02T16:54:00Z">
              <w:tcPr>
                <w:tcW w:w="0" w:type="dxa"/>
                <w:noWrap/>
                <w:vAlign w:val="bottom"/>
                <w:hideMark/>
              </w:tcPr>
            </w:tcPrChange>
          </w:tcPr>
          <w:p w14:paraId="01250C50" w14:textId="680D201D" w:rsidR="00FC6FAE" w:rsidRPr="009C1429" w:rsidDel="00CF2F14" w:rsidRDefault="00FC6FAE" w:rsidP="00714128">
            <w:pPr>
              <w:spacing w:after="160" w:line="259" w:lineRule="auto"/>
              <w:rPr>
                <w:ins w:id="4315" w:author="Richter, Nicholas" w:date="2021-01-28T15:35:00Z"/>
                <w:del w:id="4316" w:author="Gaunt, Michael" w:date="2021-05-10T14:21:00Z"/>
                <w:sz w:val="16"/>
                <w:szCs w:val="16"/>
              </w:rPr>
            </w:pPr>
            <w:ins w:id="4317" w:author="Richter, Nicholas" w:date="2021-01-28T15:36:00Z">
              <w:del w:id="4318" w:author="Gaunt, Michael" w:date="2021-05-10T14:21:00Z">
                <w:r w:rsidRPr="00714128" w:rsidDel="00CF2F14">
                  <w:rPr>
                    <w:sz w:val="16"/>
                    <w:szCs w:val="16"/>
                    <w:rPrChange w:id="4319" w:author="Richter, Nicholas" w:date="2021-01-28T15:36:00Z">
                      <w:rPr>
                        <w:rFonts w:ascii="Calibri" w:hAnsi="Calibri" w:cs="Calibri"/>
                        <w:color w:val="000000"/>
                      </w:rPr>
                    </w:rPrChange>
                  </w:rPr>
                  <w:delText xml:space="preserve">$2.7 </w:delText>
                </w:r>
              </w:del>
            </w:ins>
          </w:p>
        </w:tc>
        <w:tc>
          <w:tcPr>
            <w:tcW w:w="567" w:type="dxa"/>
            <w:noWrap/>
            <w:vAlign w:val="bottom"/>
            <w:hideMark/>
            <w:tcPrChange w:id="4320" w:author="Lee, Doris" w:date="2021-02-02T16:54:00Z">
              <w:tcPr>
                <w:tcW w:w="0" w:type="dxa"/>
                <w:noWrap/>
                <w:vAlign w:val="bottom"/>
                <w:hideMark/>
              </w:tcPr>
            </w:tcPrChange>
          </w:tcPr>
          <w:p w14:paraId="05561396" w14:textId="414CD7B1" w:rsidR="00FC6FAE" w:rsidRPr="009C1429" w:rsidDel="00CF2F14" w:rsidRDefault="00FC6FAE" w:rsidP="00714128">
            <w:pPr>
              <w:spacing w:after="160" w:line="259" w:lineRule="auto"/>
              <w:rPr>
                <w:ins w:id="4321" w:author="Richter, Nicholas" w:date="2021-01-28T15:35:00Z"/>
                <w:del w:id="4322" w:author="Gaunt, Michael" w:date="2021-05-10T14:21:00Z"/>
                <w:sz w:val="16"/>
                <w:szCs w:val="16"/>
              </w:rPr>
            </w:pPr>
            <w:ins w:id="4323" w:author="Richter, Nicholas" w:date="2021-01-28T15:36:00Z">
              <w:del w:id="4324" w:author="Gaunt, Michael" w:date="2021-05-10T14:21:00Z">
                <w:r w:rsidRPr="00714128" w:rsidDel="00CF2F14">
                  <w:rPr>
                    <w:sz w:val="16"/>
                    <w:szCs w:val="16"/>
                    <w:rPrChange w:id="4325" w:author="Richter, Nicholas" w:date="2021-01-28T15:36:00Z">
                      <w:rPr>
                        <w:rFonts w:ascii="Calibri" w:hAnsi="Calibri" w:cs="Calibri"/>
                        <w:color w:val="000000"/>
                      </w:rPr>
                    </w:rPrChange>
                  </w:rPr>
                  <w:delText xml:space="preserve">$2.5 </w:delText>
                </w:r>
              </w:del>
            </w:ins>
          </w:p>
        </w:tc>
        <w:tc>
          <w:tcPr>
            <w:tcW w:w="567" w:type="dxa"/>
            <w:noWrap/>
            <w:vAlign w:val="bottom"/>
            <w:hideMark/>
            <w:tcPrChange w:id="4326" w:author="Lee, Doris" w:date="2021-02-02T16:54:00Z">
              <w:tcPr>
                <w:tcW w:w="0" w:type="dxa"/>
                <w:noWrap/>
                <w:vAlign w:val="bottom"/>
                <w:hideMark/>
              </w:tcPr>
            </w:tcPrChange>
          </w:tcPr>
          <w:p w14:paraId="523A0FA6" w14:textId="3B61F239" w:rsidR="00FC6FAE" w:rsidRPr="009C1429" w:rsidDel="00CF2F14" w:rsidRDefault="00FC6FAE" w:rsidP="00714128">
            <w:pPr>
              <w:spacing w:after="160" w:line="259" w:lineRule="auto"/>
              <w:rPr>
                <w:ins w:id="4327" w:author="Richter, Nicholas" w:date="2021-01-28T15:35:00Z"/>
                <w:del w:id="4328" w:author="Gaunt, Michael" w:date="2021-05-10T14:21:00Z"/>
                <w:sz w:val="16"/>
                <w:szCs w:val="16"/>
              </w:rPr>
            </w:pPr>
            <w:ins w:id="4329" w:author="Richter, Nicholas" w:date="2021-01-28T15:36:00Z">
              <w:del w:id="4330" w:author="Gaunt, Michael" w:date="2021-05-10T14:21:00Z">
                <w:r w:rsidRPr="00714128" w:rsidDel="00CF2F14">
                  <w:rPr>
                    <w:sz w:val="16"/>
                    <w:szCs w:val="16"/>
                    <w:rPrChange w:id="4331" w:author="Richter, Nicholas" w:date="2021-01-28T15:36:00Z">
                      <w:rPr>
                        <w:rFonts w:ascii="Calibri" w:hAnsi="Calibri" w:cs="Calibri"/>
                        <w:color w:val="000000"/>
                      </w:rPr>
                    </w:rPrChange>
                  </w:rPr>
                  <w:delText xml:space="preserve">$2.4 </w:delText>
                </w:r>
              </w:del>
            </w:ins>
          </w:p>
        </w:tc>
        <w:tc>
          <w:tcPr>
            <w:tcW w:w="567" w:type="dxa"/>
            <w:noWrap/>
            <w:vAlign w:val="bottom"/>
            <w:hideMark/>
            <w:tcPrChange w:id="4332" w:author="Lee, Doris" w:date="2021-02-02T16:54:00Z">
              <w:tcPr>
                <w:tcW w:w="0" w:type="dxa"/>
                <w:noWrap/>
                <w:vAlign w:val="bottom"/>
                <w:hideMark/>
              </w:tcPr>
            </w:tcPrChange>
          </w:tcPr>
          <w:p w14:paraId="18773473" w14:textId="1AFA11EC" w:rsidR="00FC6FAE" w:rsidRPr="009C1429" w:rsidDel="00CF2F14" w:rsidRDefault="00FC6FAE" w:rsidP="00714128">
            <w:pPr>
              <w:spacing w:after="160" w:line="259" w:lineRule="auto"/>
              <w:rPr>
                <w:ins w:id="4333" w:author="Richter, Nicholas" w:date="2021-01-28T15:35:00Z"/>
                <w:del w:id="4334" w:author="Gaunt, Michael" w:date="2021-05-10T14:21:00Z"/>
                <w:sz w:val="16"/>
                <w:szCs w:val="16"/>
              </w:rPr>
            </w:pPr>
            <w:ins w:id="4335" w:author="Richter, Nicholas" w:date="2021-01-28T15:36:00Z">
              <w:del w:id="4336" w:author="Gaunt, Michael" w:date="2021-05-10T14:21:00Z">
                <w:r w:rsidRPr="00714128" w:rsidDel="00CF2F14">
                  <w:rPr>
                    <w:sz w:val="16"/>
                    <w:szCs w:val="16"/>
                    <w:rPrChange w:id="4337" w:author="Richter, Nicholas" w:date="2021-01-28T15:36:00Z">
                      <w:rPr>
                        <w:rFonts w:ascii="Calibri" w:hAnsi="Calibri" w:cs="Calibri"/>
                        <w:color w:val="000000"/>
                      </w:rPr>
                    </w:rPrChange>
                  </w:rPr>
                  <w:delText xml:space="preserve">$2.3 </w:delText>
                </w:r>
              </w:del>
            </w:ins>
          </w:p>
        </w:tc>
        <w:tc>
          <w:tcPr>
            <w:tcW w:w="567" w:type="dxa"/>
            <w:noWrap/>
            <w:vAlign w:val="bottom"/>
            <w:hideMark/>
            <w:tcPrChange w:id="4338" w:author="Lee, Doris" w:date="2021-02-02T16:54:00Z">
              <w:tcPr>
                <w:tcW w:w="0" w:type="dxa"/>
                <w:noWrap/>
                <w:vAlign w:val="bottom"/>
                <w:hideMark/>
              </w:tcPr>
            </w:tcPrChange>
          </w:tcPr>
          <w:p w14:paraId="3023CB89" w14:textId="1E64DC35" w:rsidR="00FC6FAE" w:rsidRPr="009C1429" w:rsidDel="00CF2F14" w:rsidRDefault="00FC6FAE" w:rsidP="00714128">
            <w:pPr>
              <w:spacing w:after="160" w:line="259" w:lineRule="auto"/>
              <w:rPr>
                <w:ins w:id="4339" w:author="Richter, Nicholas" w:date="2021-01-28T15:35:00Z"/>
                <w:del w:id="4340" w:author="Gaunt, Michael" w:date="2021-05-10T14:21:00Z"/>
                <w:sz w:val="16"/>
                <w:szCs w:val="16"/>
              </w:rPr>
            </w:pPr>
            <w:ins w:id="4341" w:author="Richter, Nicholas" w:date="2021-01-28T15:36:00Z">
              <w:del w:id="4342" w:author="Gaunt, Michael" w:date="2021-05-10T14:21:00Z">
                <w:r w:rsidRPr="00714128" w:rsidDel="00CF2F14">
                  <w:rPr>
                    <w:sz w:val="16"/>
                    <w:szCs w:val="16"/>
                    <w:rPrChange w:id="4343" w:author="Richter, Nicholas" w:date="2021-01-28T15:36:00Z">
                      <w:rPr>
                        <w:rFonts w:ascii="Calibri" w:hAnsi="Calibri" w:cs="Calibri"/>
                        <w:color w:val="000000"/>
                      </w:rPr>
                    </w:rPrChange>
                  </w:rPr>
                  <w:delText xml:space="preserve">$2.2 </w:delText>
                </w:r>
              </w:del>
            </w:ins>
          </w:p>
        </w:tc>
        <w:tc>
          <w:tcPr>
            <w:tcW w:w="567" w:type="dxa"/>
            <w:noWrap/>
            <w:vAlign w:val="bottom"/>
            <w:hideMark/>
            <w:tcPrChange w:id="4344" w:author="Lee, Doris" w:date="2021-02-02T16:54:00Z">
              <w:tcPr>
                <w:tcW w:w="0" w:type="dxa"/>
                <w:noWrap/>
                <w:vAlign w:val="bottom"/>
                <w:hideMark/>
              </w:tcPr>
            </w:tcPrChange>
          </w:tcPr>
          <w:p w14:paraId="6844239B" w14:textId="7CD062BF" w:rsidR="00FC6FAE" w:rsidRPr="009C1429" w:rsidDel="00CF2F14" w:rsidRDefault="00FC6FAE" w:rsidP="00714128">
            <w:pPr>
              <w:spacing w:after="160" w:line="259" w:lineRule="auto"/>
              <w:rPr>
                <w:ins w:id="4345" w:author="Richter, Nicholas" w:date="2021-01-28T15:35:00Z"/>
                <w:del w:id="4346" w:author="Gaunt, Michael" w:date="2021-05-10T14:21:00Z"/>
                <w:sz w:val="16"/>
                <w:szCs w:val="16"/>
              </w:rPr>
            </w:pPr>
            <w:ins w:id="4347" w:author="Richter, Nicholas" w:date="2021-01-28T15:36:00Z">
              <w:del w:id="4348" w:author="Gaunt, Michael" w:date="2021-05-10T14:21:00Z">
                <w:r w:rsidRPr="00714128" w:rsidDel="00CF2F14">
                  <w:rPr>
                    <w:sz w:val="16"/>
                    <w:szCs w:val="16"/>
                    <w:rPrChange w:id="4349" w:author="Richter, Nicholas" w:date="2021-01-28T15:36:00Z">
                      <w:rPr>
                        <w:rFonts w:ascii="Calibri" w:hAnsi="Calibri" w:cs="Calibri"/>
                        <w:color w:val="000000"/>
                      </w:rPr>
                    </w:rPrChange>
                  </w:rPr>
                  <w:delText xml:space="preserve">$2.2 </w:delText>
                </w:r>
              </w:del>
            </w:ins>
          </w:p>
        </w:tc>
        <w:tc>
          <w:tcPr>
            <w:tcW w:w="567" w:type="dxa"/>
            <w:noWrap/>
            <w:vAlign w:val="bottom"/>
            <w:hideMark/>
            <w:tcPrChange w:id="4350" w:author="Lee, Doris" w:date="2021-02-02T16:54:00Z">
              <w:tcPr>
                <w:tcW w:w="0" w:type="dxa"/>
                <w:noWrap/>
                <w:vAlign w:val="bottom"/>
                <w:hideMark/>
              </w:tcPr>
            </w:tcPrChange>
          </w:tcPr>
          <w:p w14:paraId="1916CD2C" w14:textId="255B3846" w:rsidR="00FC6FAE" w:rsidRPr="009C1429" w:rsidDel="00CF2F14" w:rsidRDefault="00FC6FAE" w:rsidP="00714128">
            <w:pPr>
              <w:spacing w:after="160" w:line="259" w:lineRule="auto"/>
              <w:rPr>
                <w:ins w:id="4351" w:author="Richter, Nicholas" w:date="2021-01-28T15:35:00Z"/>
                <w:del w:id="4352" w:author="Gaunt, Michael" w:date="2021-05-10T14:21:00Z"/>
                <w:sz w:val="16"/>
                <w:szCs w:val="16"/>
              </w:rPr>
            </w:pPr>
            <w:ins w:id="4353" w:author="Richter, Nicholas" w:date="2021-01-28T15:36:00Z">
              <w:del w:id="4354" w:author="Gaunt, Michael" w:date="2021-05-10T14:21:00Z">
                <w:r w:rsidRPr="00714128" w:rsidDel="00CF2F14">
                  <w:rPr>
                    <w:sz w:val="16"/>
                    <w:szCs w:val="16"/>
                    <w:highlight w:val="yellow"/>
                    <w:rPrChange w:id="4355" w:author="Richter, Nicholas" w:date="2021-01-28T15:36:00Z">
                      <w:rPr>
                        <w:rFonts w:ascii="Calibri" w:hAnsi="Calibri" w:cs="Calibri"/>
                        <w:color w:val="000000"/>
                      </w:rPr>
                    </w:rPrChange>
                  </w:rPr>
                  <w:delText>$2.0</w:delText>
                </w:r>
                <w:r w:rsidRPr="00714128" w:rsidDel="00CF2F14">
                  <w:rPr>
                    <w:sz w:val="16"/>
                    <w:szCs w:val="16"/>
                    <w:rPrChange w:id="4356" w:author="Richter, Nicholas" w:date="2021-01-28T15:36:00Z">
                      <w:rPr>
                        <w:rFonts w:ascii="Calibri" w:hAnsi="Calibri" w:cs="Calibri"/>
                        <w:color w:val="000000"/>
                      </w:rPr>
                    </w:rPrChange>
                  </w:rPr>
                  <w:delText xml:space="preserve"> </w:delText>
                </w:r>
              </w:del>
            </w:ins>
          </w:p>
        </w:tc>
      </w:tr>
    </w:tbl>
    <w:p w14:paraId="0769EE7C" w14:textId="5AB2A6EF" w:rsidR="00714128" w:rsidRPr="009D21BC" w:rsidDel="00CF2F14" w:rsidRDefault="00714128">
      <w:pPr>
        <w:rPr>
          <w:ins w:id="4357" w:author="Richter, Nicholas" w:date="2021-01-28T15:16:00Z"/>
          <w:del w:id="4358" w:author="Gaunt, Michael" w:date="2021-05-10T14:21:00Z"/>
        </w:rPr>
        <w:pPrChange w:id="4359" w:author="Richter, Nicholas" w:date="2021-01-28T15:21:00Z">
          <w:pPr>
            <w:pStyle w:val="Heading4"/>
          </w:pPr>
        </w:pPrChange>
      </w:pPr>
    </w:p>
    <w:p w14:paraId="141B912F" w14:textId="22592BCA" w:rsidR="008316FE" w:rsidDel="00CF2F14" w:rsidRDefault="008316FE" w:rsidP="008316FE">
      <w:pPr>
        <w:pStyle w:val="Heading4"/>
        <w:rPr>
          <w:ins w:id="4360" w:author="Richter, Nicholas" w:date="2021-01-28T15:39:00Z"/>
          <w:del w:id="4361" w:author="Gaunt, Michael" w:date="2021-05-10T14:21:00Z"/>
        </w:rPr>
      </w:pPr>
      <w:ins w:id="4362" w:author="Richter, Nicholas" w:date="2021-01-28T15:16:00Z">
        <w:del w:id="4363" w:author="Gaunt, Michael" w:date="2021-05-10T14:21:00Z">
          <w:r w:rsidDel="00CF2F14">
            <w:delText>Trolley Buses</w:delText>
          </w:r>
        </w:del>
      </w:ins>
    </w:p>
    <w:p w14:paraId="1A39C0A0" w14:textId="1784EABE" w:rsidR="00035091" w:rsidDel="00CF2F14" w:rsidRDefault="00035091" w:rsidP="00035091">
      <w:pPr>
        <w:rPr>
          <w:ins w:id="4364" w:author="Richter, Nicholas" w:date="2021-01-28T15:52:00Z"/>
          <w:del w:id="4365" w:author="Gaunt, Michael" w:date="2021-05-10T14:21:00Z"/>
        </w:rPr>
      </w:pPr>
      <w:ins w:id="4366" w:author="Richter, Nicholas" w:date="2021-01-28T15:43:00Z">
        <w:del w:id="4367" w:author="Gaunt, Michael" w:date="2021-05-10T14:21:00Z">
          <w:r w:rsidDel="00CF2F14">
            <w:delText xml:space="preserve">There are </w:delText>
          </w:r>
        </w:del>
      </w:ins>
      <w:ins w:id="4368" w:author="Richter, Nicholas" w:date="2021-01-28T15:44:00Z">
        <w:del w:id="4369" w:author="Gaunt, Michael" w:date="2021-05-10T14:21:00Z">
          <w:r w:rsidDel="00CF2F14">
            <w:delText>four</w:delText>
          </w:r>
        </w:del>
      </w:ins>
      <w:ins w:id="4370" w:author="Richter, Nicholas" w:date="2021-01-28T15:43:00Z">
        <w:del w:id="4371" w:author="Gaunt, Michael" w:date="2021-05-10T14:21:00Z">
          <w:r w:rsidDel="00CF2F14">
            <w:delText xml:space="preserve"> classifications of trolley buses: </w:delText>
          </w:r>
        </w:del>
      </w:ins>
      <w:ins w:id="4372" w:author="Richter, Nicholas" w:date="2021-01-28T15:44:00Z">
        <w:del w:id="4373" w:author="Gaunt, Michael" w:date="2021-05-10T14:21:00Z">
          <w:r w:rsidDel="00CF2F14">
            <w:delText>8</w:delText>
          </w:r>
        </w:del>
      </w:ins>
      <w:ins w:id="4374" w:author="Lee, Doris" w:date="2021-02-02T16:59:00Z">
        <w:del w:id="4375" w:author="Gaunt, Michael" w:date="2021-05-10T14:21:00Z">
          <w:r w:rsidR="00FC6FAE" w:rsidDel="00CF2F14">
            <w:delText>-</w:delText>
          </w:r>
        </w:del>
      </w:ins>
      <w:ins w:id="4376" w:author="Richter, Nicholas" w:date="2021-01-28T15:44:00Z">
        <w:del w:id="4377" w:author="Gaunt, Michael" w:date="2021-05-10T14:21:00Z">
          <w:r w:rsidDel="00CF2F14">
            <w:delText xml:space="preserve"> year rebuilt, </w:delText>
          </w:r>
        </w:del>
      </w:ins>
      <w:ins w:id="4378" w:author="Richter, Nicholas" w:date="2021-01-28T15:48:00Z">
        <w:del w:id="4379" w:author="Gaunt, Michael" w:date="2021-05-10T14:21:00Z">
          <w:r w:rsidR="007F7590" w:rsidDel="00CF2F14">
            <w:delText>12-year</w:delText>
          </w:r>
        </w:del>
      </w:ins>
      <w:ins w:id="4380" w:author="Richter, Nicholas" w:date="2021-01-28T15:43:00Z">
        <w:del w:id="4381" w:author="Gaunt, Michael" w:date="2021-05-10T14:21:00Z">
          <w:r w:rsidDel="00CF2F14">
            <w:delText>, 15</w:delText>
          </w:r>
        </w:del>
      </w:ins>
      <w:ins w:id="4382" w:author="Richter, Nicholas" w:date="2021-01-28T15:48:00Z">
        <w:del w:id="4383" w:author="Gaunt, Michael" w:date="2021-05-10T14:21:00Z">
          <w:r w:rsidR="007F7590" w:rsidDel="00CF2F14">
            <w:delText>-</w:delText>
          </w:r>
        </w:del>
      </w:ins>
      <w:ins w:id="4384" w:author="Richter, Nicholas" w:date="2021-01-28T15:43:00Z">
        <w:del w:id="4385" w:author="Gaunt, Michael" w:date="2021-05-10T14:21:00Z">
          <w:r w:rsidDel="00CF2F14">
            <w:delText>year, and 16</w:delText>
          </w:r>
        </w:del>
      </w:ins>
      <w:ins w:id="4386" w:author="Richter, Nicholas" w:date="2021-01-28T15:48:00Z">
        <w:del w:id="4387" w:author="Gaunt, Michael" w:date="2021-05-10T14:21:00Z">
          <w:r w:rsidR="007F7590" w:rsidDel="00CF2F14">
            <w:delText>-</w:delText>
          </w:r>
        </w:del>
      </w:ins>
      <w:ins w:id="4388" w:author="Richter, Nicholas" w:date="2021-01-28T15:43:00Z">
        <w:del w:id="4389" w:author="Gaunt, Michael" w:date="2021-05-10T14:21:00Z">
          <w:r w:rsidDel="00CF2F14">
            <w:delText>year</w:delText>
          </w:r>
        </w:del>
      </w:ins>
      <w:ins w:id="4390" w:author="Richter, Nicholas" w:date="2021-01-28T15:44:00Z">
        <w:del w:id="4391" w:author="Gaunt, Michael" w:date="2021-05-10T14:21:00Z">
          <w:r w:rsidDel="00CF2F14">
            <w:delText xml:space="preserve">. </w:delText>
          </w:r>
        </w:del>
      </w:ins>
      <w:ins w:id="4392" w:author="Richter, Nicholas" w:date="2021-01-28T15:48:00Z">
        <w:del w:id="4393" w:author="Gaunt, Michael" w:date="2021-05-10T14:21:00Z">
          <w:r w:rsidR="007F7590" w:rsidDel="00CF2F14">
            <w:delText>The 12</w:delText>
          </w:r>
        </w:del>
      </w:ins>
      <w:ins w:id="4394" w:author="Lee, Doris" w:date="2021-02-02T16:59:00Z">
        <w:del w:id="4395" w:author="Gaunt, Michael" w:date="2021-05-10T14:21:00Z">
          <w:r w:rsidR="00FC6FAE" w:rsidDel="00CF2F14">
            <w:delText>-</w:delText>
          </w:r>
        </w:del>
      </w:ins>
      <w:ins w:id="4396" w:author="Richter, Nicholas" w:date="2021-01-28T15:48:00Z">
        <w:del w:id="4397" w:author="Gaunt, Michael" w:date="2021-05-10T14:21:00Z">
          <w:r w:rsidR="007F7590" w:rsidDel="00CF2F14">
            <w:delText xml:space="preserve"> year is presented as representative for this bus type</w:delText>
          </w:r>
        </w:del>
      </w:ins>
      <w:ins w:id="4398" w:author="Richter, Nicholas" w:date="2021-01-28T15:49:00Z">
        <w:del w:id="4399" w:author="Gaunt, Michael" w:date="2021-05-10T14:21:00Z">
          <w:r w:rsidR="007F7590" w:rsidDel="00CF2F14">
            <w:delText xml:space="preserve"> as the other three have incomplete records and signs </w:delText>
          </w:r>
        </w:del>
      </w:ins>
      <w:ins w:id="4400" w:author="Richter, Nicholas" w:date="2021-01-28T15:50:00Z">
        <w:del w:id="4401" w:author="Gaunt, Michael" w:date="2021-05-10T14:21:00Z">
          <w:r w:rsidR="007F7590" w:rsidDel="00CF2F14">
            <w:delText>of assets being recoded over time. This evidence includes significant changes in the number of buses included in a category and vehicles where the first record is from year 15 of t</w:delText>
          </w:r>
        </w:del>
      </w:ins>
      <w:ins w:id="4402" w:author="Richter, Nicholas" w:date="2021-01-28T15:51:00Z">
        <w:del w:id="4403" w:author="Gaunt, Michael" w:date="2021-05-10T14:21:00Z">
          <w:r w:rsidR="007F7590" w:rsidDel="00CF2F14">
            <w:delText xml:space="preserve">he vehicle life. The 12-year category provides the best available information for evaluating useful life. </w:delText>
          </w:r>
        </w:del>
      </w:ins>
    </w:p>
    <w:p w14:paraId="1FD31008" w14:textId="60F177CC" w:rsidR="007F7590" w:rsidRPr="009D21BC" w:rsidDel="00CF2F14" w:rsidRDefault="007F7590">
      <w:pPr>
        <w:rPr>
          <w:ins w:id="4404" w:author="Richter, Nicholas" w:date="2021-01-28T15:38:00Z"/>
          <w:del w:id="4405" w:author="Gaunt, Michael" w:date="2021-05-10T14:21:00Z"/>
        </w:rPr>
        <w:pPrChange w:id="4406" w:author="Richter, Nicholas" w:date="2021-01-28T15:39:00Z">
          <w:pPr>
            <w:pStyle w:val="Heading4"/>
          </w:pPr>
        </w:pPrChange>
      </w:pPr>
      <w:ins w:id="4407" w:author="Richter, Nicholas" w:date="2021-01-28T15:52:00Z">
        <w:del w:id="4408" w:author="Gaunt, Michael" w:date="2021-05-10T14:21:00Z">
          <w:r w:rsidRPr="009C1429" w:rsidDel="00CF2F14">
            <w:rPr>
              <w:b/>
              <w:bCs/>
            </w:rPr>
            <w:delText>Figure 3-1</w:delText>
          </w:r>
        </w:del>
      </w:ins>
      <w:ins w:id="4409" w:author="Richter, Nicholas" w:date="2021-01-28T15:53:00Z">
        <w:del w:id="4410" w:author="Gaunt, Michael" w:date="2021-05-10T14:21:00Z">
          <w:r w:rsidDel="00CF2F14">
            <w:rPr>
              <w:b/>
              <w:bCs/>
            </w:rPr>
            <w:delText>4</w:delText>
          </w:r>
        </w:del>
      </w:ins>
      <w:ins w:id="4411" w:author="Richter, Nicholas" w:date="2021-01-28T15:52:00Z">
        <w:del w:id="4412" w:author="Gaunt, Michael" w:date="2021-05-10T14:21:00Z">
          <w:r w:rsidDel="00CF2F14">
            <w:delText xml:space="preserve"> shows the total cost per mile data in </w:delText>
          </w:r>
          <w:r w:rsidRPr="009C1429" w:rsidDel="00CF2F14">
            <w:rPr>
              <w:b/>
              <w:bCs/>
            </w:rPr>
            <w:delText>Table 3-</w:delText>
          </w:r>
        </w:del>
      </w:ins>
      <w:ins w:id="4413" w:author="Richter, Nicholas" w:date="2021-01-28T15:53:00Z">
        <w:del w:id="4414" w:author="Gaunt, Michael" w:date="2021-05-10T14:21:00Z">
          <w:r w:rsidDel="00CF2F14">
            <w:rPr>
              <w:b/>
              <w:bCs/>
            </w:rPr>
            <w:delText>3</w:delText>
          </w:r>
        </w:del>
      </w:ins>
      <w:ins w:id="4415" w:author="Richter, Nicholas" w:date="2021-01-28T15:52:00Z">
        <w:del w:id="4416" w:author="Gaunt, Michael" w:date="2021-05-10T14:21:00Z">
          <w:r w:rsidDel="00CF2F14">
            <w:delText xml:space="preserve"> visually.</w:delText>
          </w:r>
        </w:del>
      </w:ins>
    </w:p>
    <w:p w14:paraId="7978CB1E" w14:textId="0175916B" w:rsidR="00035091" w:rsidRPr="009C1429" w:rsidDel="00CF2F14" w:rsidRDefault="00035091" w:rsidP="00035091">
      <w:pPr>
        <w:pStyle w:val="Caption"/>
        <w:jc w:val="center"/>
        <w:rPr>
          <w:ins w:id="4417" w:author="Richter, Nicholas" w:date="2021-01-28T15:38:00Z"/>
          <w:del w:id="4418" w:author="Gaunt, Michael" w:date="2021-05-10T14:21:00Z"/>
        </w:rPr>
      </w:pPr>
      <w:ins w:id="4419" w:author="Richter, Nicholas" w:date="2021-01-28T15:38:00Z">
        <w:del w:id="4420"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4421" w:author="Gaunt, Michael" w:date="2021-05-10T14:21:00Z">
        <w:r w:rsidR="004B327E" w:rsidDel="00CF2F14">
          <w:rPr>
            <w:noProof/>
          </w:rPr>
          <w:delText>3</w:delText>
        </w:r>
      </w:del>
      <w:ins w:id="4422" w:author="Richter, Nicholas" w:date="2021-01-28T15:38:00Z">
        <w:del w:id="4423"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4424" w:author="Lee, Doris" w:date="2021-02-02T17:07:00Z">
        <w:del w:id="4425" w:author="Gaunt, Michael" w:date="2021-05-10T14:21:00Z">
          <w:r w:rsidR="004B327E" w:rsidDel="00CF2F14">
            <w:rPr>
              <w:noProof/>
            </w:rPr>
            <w:delText>14</w:delText>
          </w:r>
        </w:del>
      </w:ins>
      <w:ins w:id="4426" w:author="Richter, Nicholas" w:date="2021-01-28T15:38:00Z">
        <w:del w:id="4427" w:author="Gaunt, Michael" w:date="2021-05-10T14:21:00Z">
          <w:r w:rsidDel="00CF2F14">
            <w:rPr>
              <w:noProof/>
            </w:rPr>
            <w:fldChar w:fldCharType="end"/>
          </w:r>
          <w:r w:rsidDel="00CF2F14">
            <w:delText xml:space="preserve">: Average Total Cost of Ownership per Mile, </w:delText>
          </w:r>
        </w:del>
      </w:ins>
      <w:ins w:id="4428" w:author="Richter, Nicholas" w:date="2021-01-28T15:43:00Z">
        <w:del w:id="4429" w:author="Gaunt, Michael" w:date="2021-05-10T14:21:00Z">
          <w:r w:rsidDel="00CF2F14">
            <w:delText xml:space="preserve">12-Year Tolley </w:delText>
          </w:r>
        </w:del>
      </w:ins>
      <w:ins w:id="4430" w:author="Richter, Nicholas" w:date="2021-01-28T15:38:00Z">
        <w:del w:id="4431" w:author="Gaunt, Michael" w:date="2021-05-10T14:21:00Z">
          <w:r w:rsidDel="00CF2F14">
            <w:delText>Buses</w:delText>
          </w:r>
        </w:del>
      </w:ins>
    </w:p>
    <w:p w14:paraId="2A153B08" w14:textId="4CA2463C" w:rsidR="00035091" w:rsidDel="00CF2F14" w:rsidRDefault="00035091" w:rsidP="00035091">
      <w:pPr>
        <w:rPr>
          <w:ins w:id="4432" w:author="Richter, Nicholas" w:date="2021-01-28T15:38:00Z"/>
          <w:del w:id="4433" w:author="Gaunt, Michael" w:date="2021-05-10T14:21:00Z"/>
        </w:rPr>
      </w:pPr>
      <w:ins w:id="4434" w:author="Richter, Nicholas" w:date="2021-01-28T15:42:00Z">
        <w:del w:id="4435" w:author="Gaunt, Michael" w:date="2021-05-10T14:21:00Z">
          <w:r w:rsidDel="00CF2F14">
            <w:rPr>
              <w:noProof/>
            </w:rPr>
            <w:drawing>
              <wp:inline distT="0" distB="0" distL="0" distR="0" wp14:anchorId="4F9329E6" wp14:editId="235BAB7B">
                <wp:extent cx="5943600" cy="15157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515745"/>
                        </a:xfrm>
                        <a:prstGeom prst="rect">
                          <a:avLst/>
                        </a:prstGeom>
                      </pic:spPr>
                    </pic:pic>
                  </a:graphicData>
                </a:graphic>
              </wp:inline>
            </w:drawing>
          </w:r>
        </w:del>
      </w:ins>
    </w:p>
    <w:p w14:paraId="0B866293" w14:textId="0588EFF4" w:rsidR="00035091" w:rsidDel="00CF2F14" w:rsidRDefault="00035091" w:rsidP="00035091">
      <w:pPr>
        <w:pStyle w:val="Caption"/>
        <w:jc w:val="center"/>
        <w:rPr>
          <w:ins w:id="4436" w:author="Lee, Doris" w:date="2021-02-02T16:59:00Z"/>
          <w:del w:id="4437" w:author="Gaunt, Michael" w:date="2021-05-10T14:21:00Z"/>
        </w:rPr>
      </w:pPr>
      <w:ins w:id="4438" w:author="Richter, Nicholas" w:date="2021-01-28T15:38:00Z">
        <w:del w:id="4439" w:author="Gaunt, Michael" w:date="2021-05-10T14:21:00Z">
          <w:r w:rsidDel="00CF2F14">
            <w:delText xml:space="preserve">Table </w:delText>
          </w:r>
        </w:del>
      </w:ins>
      <w:ins w:id="4440" w:author="Lee, Doris" w:date="2021-02-02T16:43:00Z">
        <w:del w:id="4441" w:author="Gaunt, Michael" w:date="2021-05-10T14:21:00Z">
          <w:r w:rsidR="00FC6FAE" w:rsidDel="00CF2F14">
            <w:fldChar w:fldCharType="begin"/>
          </w:r>
          <w:r w:rsidR="00FC6FAE" w:rsidDel="00CF2F14">
            <w:delInstrText xml:space="preserve"> STYLEREF 1 \s </w:delInstrText>
          </w:r>
        </w:del>
      </w:ins>
      <w:del w:id="4442" w:author="Gaunt, Michael" w:date="2021-05-10T14:21:00Z">
        <w:r w:rsidR="00FC6FAE" w:rsidDel="00CF2F14">
          <w:fldChar w:fldCharType="separate"/>
        </w:r>
        <w:r w:rsidR="004B327E" w:rsidDel="00CF2F14">
          <w:rPr>
            <w:noProof/>
          </w:rPr>
          <w:delText>3</w:delText>
        </w:r>
      </w:del>
      <w:ins w:id="4443" w:author="Lee, Doris" w:date="2021-02-02T16:43:00Z">
        <w:del w:id="4444"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4445" w:author="Gaunt, Michael" w:date="2021-05-10T14:21:00Z">
        <w:r w:rsidR="00FC6FAE" w:rsidDel="00CF2F14">
          <w:fldChar w:fldCharType="separate"/>
        </w:r>
      </w:del>
      <w:ins w:id="4446" w:author="Lee, Doris" w:date="2021-02-02T17:07:00Z">
        <w:del w:id="4447" w:author="Gaunt, Michael" w:date="2021-05-10T14:21:00Z">
          <w:r w:rsidR="004B327E" w:rsidDel="00CF2F14">
            <w:rPr>
              <w:noProof/>
            </w:rPr>
            <w:delText>4</w:delText>
          </w:r>
        </w:del>
      </w:ins>
      <w:ins w:id="4448" w:author="Lee, Doris" w:date="2021-02-02T16:43:00Z">
        <w:del w:id="4449" w:author="Gaunt, Michael" w:date="2021-05-10T14:21:00Z">
          <w:r w:rsidR="00FC6FAE" w:rsidDel="00CF2F14">
            <w:fldChar w:fldCharType="end"/>
          </w:r>
        </w:del>
      </w:ins>
      <w:ins w:id="4450" w:author="Richter, Nicholas" w:date="2021-01-28T15:38:00Z">
        <w:del w:id="4451"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del>
      </w:ins>
      <w:ins w:id="4452" w:author="Richter, Nicholas" w:date="2021-01-28T15:53:00Z">
        <w:del w:id="4453" w:author="Gaunt, Michael" w:date="2021-05-10T14:21:00Z">
          <w:r w:rsidR="007F7590" w:rsidDel="00CF2F14">
            <w:rPr>
              <w:noProof/>
            </w:rPr>
            <w:delText>3</w:delText>
          </w:r>
        </w:del>
      </w:ins>
      <w:ins w:id="4454" w:author="Richter, Nicholas" w:date="2021-01-28T15:38:00Z">
        <w:del w:id="4455" w:author="Gaunt, Michael" w:date="2021-05-10T14:21:00Z">
          <w:r w:rsidDel="00CF2F14">
            <w:rPr>
              <w:noProof/>
            </w:rPr>
            <w:fldChar w:fldCharType="end"/>
          </w:r>
          <w:r w:rsidDel="00CF2F14">
            <w:delText xml:space="preserve">: Total Cost per Mile, </w:delText>
          </w:r>
        </w:del>
      </w:ins>
      <w:ins w:id="4456" w:author="Richter, Nicholas" w:date="2021-01-28T16:18:00Z">
        <w:del w:id="4457" w:author="Gaunt, Michael" w:date="2021-05-10T14:21:00Z">
          <w:r w:rsidR="001C37FD" w:rsidDel="00CF2F14">
            <w:delText>12-Year Tolley Buses</w:delText>
          </w:r>
        </w:del>
      </w:ins>
    </w:p>
    <w:tbl>
      <w:tblPr>
        <w:tblStyle w:val="TableGrid"/>
        <w:tblW w:w="9805" w:type="dxa"/>
        <w:tblLayout w:type="fixed"/>
        <w:tblLook w:val="04A0" w:firstRow="1" w:lastRow="0" w:firstColumn="1" w:lastColumn="0" w:noHBand="0" w:noVBand="1"/>
        <w:tblPrChange w:id="4458" w:author="Lee, Doris" w:date="2021-02-02T17:01:00Z">
          <w:tblPr>
            <w:tblStyle w:val="TableGrid"/>
            <w:tblW w:w="0" w:type="auto"/>
            <w:tblLayout w:type="fixed"/>
            <w:tblLook w:val="04A0" w:firstRow="1" w:lastRow="0" w:firstColumn="1" w:lastColumn="0" w:noHBand="0" w:noVBand="1"/>
          </w:tblPr>
        </w:tblPrChange>
      </w:tblPr>
      <w:tblGrid>
        <w:gridCol w:w="1525"/>
        <w:gridCol w:w="752"/>
        <w:gridCol w:w="753"/>
        <w:gridCol w:w="753"/>
        <w:gridCol w:w="752"/>
        <w:gridCol w:w="753"/>
        <w:gridCol w:w="753"/>
        <w:gridCol w:w="753"/>
        <w:gridCol w:w="752"/>
        <w:gridCol w:w="753"/>
        <w:gridCol w:w="753"/>
        <w:gridCol w:w="753"/>
        <w:tblGridChange w:id="4459">
          <w:tblGrid>
            <w:gridCol w:w="1525"/>
            <w:gridCol w:w="810"/>
            <w:gridCol w:w="611"/>
            <w:gridCol w:w="109"/>
            <w:gridCol w:w="603"/>
            <w:gridCol w:w="711"/>
            <w:gridCol w:w="712"/>
            <w:gridCol w:w="711"/>
            <w:gridCol w:w="712"/>
            <w:gridCol w:w="711"/>
            <w:gridCol w:w="712"/>
            <w:gridCol w:w="711"/>
            <w:gridCol w:w="712"/>
          </w:tblGrid>
        </w:tblGridChange>
      </w:tblGrid>
      <w:tr w:rsidR="00FC6FAE" w:rsidDel="00CF2F14" w14:paraId="2FD0453E" w14:textId="563B158D" w:rsidTr="00FC6FAE">
        <w:trPr>
          <w:ins w:id="4460" w:author="Lee, Doris" w:date="2021-02-02T17:00:00Z"/>
          <w:del w:id="4461" w:author="Gaunt, Michael" w:date="2021-05-10T14:21:00Z"/>
        </w:trPr>
        <w:tc>
          <w:tcPr>
            <w:tcW w:w="1525" w:type="dxa"/>
            <w:shd w:val="clear" w:color="auto" w:fill="002060"/>
            <w:tcPrChange w:id="4462" w:author="Lee, Doris" w:date="2021-02-02T17:01:00Z">
              <w:tcPr>
                <w:tcW w:w="1525" w:type="dxa"/>
                <w:shd w:val="clear" w:color="auto" w:fill="002060"/>
              </w:tcPr>
            </w:tcPrChange>
          </w:tcPr>
          <w:p w14:paraId="51394AA3" w14:textId="0D19F62E" w:rsidR="00FC6FAE" w:rsidRPr="00DD4C31" w:rsidDel="00CF2F14" w:rsidRDefault="00FC6FAE" w:rsidP="00D331BD">
            <w:pPr>
              <w:rPr>
                <w:ins w:id="4463" w:author="Lee, Doris" w:date="2021-02-02T17:00:00Z"/>
                <w:del w:id="4464" w:author="Gaunt, Michael" w:date="2021-05-10T14:21:00Z"/>
                <w:color w:val="FFFFFF" w:themeColor="background1"/>
                <w:sz w:val="16"/>
                <w:szCs w:val="20"/>
              </w:rPr>
            </w:pPr>
            <w:ins w:id="4465" w:author="Lee, Doris" w:date="2021-02-02T17:00:00Z">
              <w:del w:id="4466" w:author="Gaunt, Michael" w:date="2021-05-10T14:21:00Z">
                <w:r w:rsidRPr="00DD4C31" w:rsidDel="00CF2F14">
                  <w:rPr>
                    <w:color w:val="FFFFFF" w:themeColor="background1"/>
                    <w:sz w:val="16"/>
                    <w:szCs w:val="20"/>
                  </w:rPr>
                  <w:delText>Vehicle Age</w:delText>
                </w:r>
              </w:del>
            </w:ins>
          </w:p>
        </w:tc>
        <w:tc>
          <w:tcPr>
            <w:tcW w:w="752" w:type="dxa"/>
            <w:shd w:val="clear" w:color="auto" w:fill="002060"/>
            <w:vAlign w:val="center"/>
            <w:tcPrChange w:id="4467" w:author="Lee, Doris" w:date="2021-02-02T17:01:00Z">
              <w:tcPr>
                <w:tcW w:w="810" w:type="dxa"/>
                <w:shd w:val="clear" w:color="auto" w:fill="002060"/>
                <w:vAlign w:val="center"/>
              </w:tcPr>
            </w:tcPrChange>
          </w:tcPr>
          <w:p w14:paraId="1DF12503" w14:textId="56976E8F" w:rsidR="00FC6FAE" w:rsidRPr="00DD4C31" w:rsidDel="00CF2F14" w:rsidRDefault="00FC6FAE" w:rsidP="00D331BD">
            <w:pPr>
              <w:jc w:val="center"/>
              <w:rPr>
                <w:ins w:id="4468" w:author="Lee, Doris" w:date="2021-02-02T17:00:00Z"/>
                <w:del w:id="4469" w:author="Gaunt, Michael" w:date="2021-05-10T14:21:00Z"/>
                <w:color w:val="FFFFFF" w:themeColor="background1"/>
                <w:sz w:val="16"/>
                <w:szCs w:val="20"/>
              </w:rPr>
            </w:pPr>
            <w:ins w:id="4470" w:author="Lee, Doris" w:date="2021-02-02T17:00:00Z">
              <w:del w:id="4471" w:author="Gaunt, Michael" w:date="2021-05-10T14:21:00Z">
                <w:r w:rsidRPr="00DD4C31" w:rsidDel="00CF2F14">
                  <w:rPr>
                    <w:color w:val="FFFFFF" w:themeColor="background1"/>
                    <w:sz w:val="16"/>
                    <w:szCs w:val="20"/>
                  </w:rPr>
                  <w:delText>0</w:delText>
                </w:r>
              </w:del>
            </w:ins>
          </w:p>
        </w:tc>
        <w:tc>
          <w:tcPr>
            <w:tcW w:w="753" w:type="dxa"/>
            <w:shd w:val="clear" w:color="auto" w:fill="002060"/>
            <w:vAlign w:val="center"/>
            <w:tcPrChange w:id="4472" w:author="Lee, Doris" w:date="2021-02-02T17:01:00Z">
              <w:tcPr>
                <w:tcW w:w="720" w:type="dxa"/>
                <w:gridSpan w:val="2"/>
                <w:shd w:val="clear" w:color="auto" w:fill="002060"/>
                <w:vAlign w:val="center"/>
              </w:tcPr>
            </w:tcPrChange>
          </w:tcPr>
          <w:p w14:paraId="472596BE" w14:textId="692FF573" w:rsidR="00FC6FAE" w:rsidRPr="00DD4C31" w:rsidDel="00CF2F14" w:rsidRDefault="00FC6FAE" w:rsidP="00D331BD">
            <w:pPr>
              <w:jc w:val="center"/>
              <w:rPr>
                <w:ins w:id="4473" w:author="Lee, Doris" w:date="2021-02-02T17:00:00Z"/>
                <w:del w:id="4474" w:author="Gaunt, Michael" w:date="2021-05-10T14:21:00Z"/>
                <w:color w:val="FFFFFF" w:themeColor="background1"/>
                <w:sz w:val="16"/>
                <w:szCs w:val="20"/>
              </w:rPr>
            </w:pPr>
            <w:ins w:id="4475" w:author="Lee, Doris" w:date="2021-02-02T17:00:00Z">
              <w:del w:id="4476" w:author="Gaunt, Michael" w:date="2021-05-10T14:21:00Z">
                <w:r w:rsidRPr="00DD4C31" w:rsidDel="00CF2F14">
                  <w:rPr>
                    <w:color w:val="FFFFFF" w:themeColor="background1"/>
                    <w:sz w:val="16"/>
                    <w:szCs w:val="20"/>
                  </w:rPr>
                  <w:delText>1</w:delText>
                </w:r>
              </w:del>
            </w:ins>
          </w:p>
        </w:tc>
        <w:tc>
          <w:tcPr>
            <w:tcW w:w="753" w:type="dxa"/>
            <w:shd w:val="clear" w:color="auto" w:fill="002060"/>
            <w:vAlign w:val="center"/>
            <w:tcPrChange w:id="4477" w:author="Lee, Doris" w:date="2021-02-02T17:01:00Z">
              <w:tcPr>
                <w:tcW w:w="603" w:type="dxa"/>
                <w:shd w:val="clear" w:color="auto" w:fill="002060"/>
                <w:vAlign w:val="center"/>
              </w:tcPr>
            </w:tcPrChange>
          </w:tcPr>
          <w:p w14:paraId="0814C8C6" w14:textId="36C0F12C" w:rsidR="00FC6FAE" w:rsidRPr="00DD4C31" w:rsidDel="00CF2F14" w:rsidRDefault="00FC6FAE" w:rsidP="00D331BD">
            <w:pPr>
              <w:jc w:val="center"/>
              <w:rPr>
                <w:ins w:id="4478" w:author="Lee, Doris" w:date="2021-02-02T17:00:00Z"/>
                <w:del w:id="4479" w:author="Gaunt, Michael" w:date="2021-05-10T14:21:00Z"/>
                <w:color w:val="FFFFFF" w:themeColor="background1"/>
                <w:sz w:val="16"/>
                <w:szCs w:val="20"/>
              </w:rPr>
            </w:pPr>
            <w:ins w:id="4480" w:author="Lee, Doris" w:date="2021-02-02T17:00:00Z">
              <w:del w:id="4481" w:author="Gaunt, Michael" w:date="2021-05-10T14:21:00Z">
                <w:r w:rsidRPr="00DD4C31" w:rsidDel="00CF2F14">
                  <w:rPr>
                    <w:color w:val="FFFFFF" w:themeColor="background1"/>
                    <w:sz w:val="16"/>
                    <w:szCs w:val="20"/>
                  </w:rPr>
                  <w:delText>2</w:delText>
                </w:r>
              </w:del>
            </w:ins>
          </w:p>
        </w:tc>
        <w:tc>
          <w:tcPr>
            <w:tcW w:w="752" w:type="dxa"/>
            <w:shd w:val="clear" w:color="auto" w:fill="002060"/>
            <w:vAlign w:val="center"/>
            <w:tcPrChange w:id="4482" w:author="Lee, Doris" w:date="2021-02-02T17:01:00Z">
              <w:tcPr>
                <w:tcW w:w="711" w:type="dxa"/>
                <w:shd w:val="clear" w:color="auto" w:fill="002060"/>
                <w:vAlign w:val="center"/>
              </w:tcPr>
            </w:tcPrChange>
          </w:tcPr>
          <w:p w14:paraId="20670DED" w14:textId="130DAF16" w:rsidR="00FC6FAE" w:rsidRPr="00DD4C31" w:rsidDel="00CF2F14" w:rsidRDefault="00FC6FAE" w:rsidP="00D331BD">
            <w:pPr>
              <w:jc w:val="center"/>
              <w:rPr>
                <w:ins w:id="4483" w:author="Lee, Doris" w:date="2021-02-02T17:00:00Z"/>
                <w:del w:id="4484" w:author="Gaunt, Michael" w:date="2021-05-10T14:21:00Z"/>
                <w:color w:val="FFFFFF" w:themeColor="background1"/>
                <w:sz w:val="16"/>
                <w:szCs w:val="20"/>
              </w:rPr>
            </w:pPr>
            <w:ins w:id="4485" w:author="Lee, Doris" w:date="2021-02-02T17:00:00Z">
              <w:del w:id="4486" w:author="Gaunt, Michael" w:date="2021-05-10T14:21:00Z">
                <w:r w:rsidRPr="00DD4C31" w:rsidDel="00CF2F14">
                  <w:rPr>
                    <w:color w:val="FFFFFF" w:themeColor="background1"/>
                    <w:sz w:val="16"/>
                    <w:szCs w:val="20"/>
                  </w:rPr>
                  <w:delText>3</w:delText>
                </w:r>
              </w:del>
            </w:ins>
          </w:p>
        </w:tc>
        <w:tc>
          <w:tcPr>
            <w:tcW w:w="753" w:type="dxa"/>
            <w:shd w:val="clear" w:color="auto" w:fill="002060"/>
            <w:vAlign w:val="center"/>
            <w:tcPrChange w:id="4487" w:author="Lee, Doris" w:date="2021-02-02T17:01:00Z">
              <w:tcPr>
                <w:tcW w:w="712" w:type="dxa"/>
                <w:shd w:val="clear" w:color="auto" w:fill="002060"/>
                <w:vAlign w:val="center"/>
              </w:tcPr>
            </w:tcPrChange>
          </w:tcPr>
          <w:p w14:paraId="2C8E0734" w14:textId="70919913" w:rsidR="00FC6FAE" w:rsidRPr="00DD4C31" w:rsidDel="00CF2F14" w:rsidRDefault="00FC6FAE" w:rsidP="00D331BD">
            <w:pPr>
              <w:jc w:val="center"/>
              <w:rPr>
                <w:ins w:id="4488" w:author="Lee, Doris" w:date="2021-02-02T17:00:00Z"/>
                <w:del w:id="4489" w:author="Gaunt, Michael" w:date="2021-05-10T14:21:00Z"/>
                <w:color w:val="FFFFFF" w:themeColor="background1"/>
                <w:sz w:val="16"/>
                <w:szCs w:val="20"/>
              </w:rPr>
            </w:pPr>
            <w:ins w:id="4490" w:author="Lee, Doris" w:date="2021-02-02T17:00:00Z">
              <w:del w:id="4491" w:author="Gaunt, Michael" w:date="2021-05-10T14:21:00Z">
                <w:r w:rsidRPr="00DD4C31" w:rsidDel="00CF2F14">
                  <w:rPr>
                    <w:color w:val="FFFFFF" w:themeColor="background1"/>
                    <w:sz w:val="16"/>
                    <w:szCs w:val="20"/>
                  </w:rPr>
                  <w:delText>4</w:delText>
                </w:r>
              </w:del>
            </w:ins>
          </w:p>
        </w:tc>
        <w:tc>
          <w:tcPr>
            <w:tcW w:w="753" w:type="dxa"/>
            <w:shd w:val="clear" w:color="auto" w:fill="002060"/>
            <w:vAlign w:val="center"/>
            <w:tcPrChange w:id="4492" w:author="Lee, Doris" w:date="2021-02-02T17:01:00Z">
              <w:tcPr>
                <w:tcW w:w="711" w:type="dxa"/>
                <w:shd w:val="clear" w:color="auto" w:fill="002060"/>
                <w:vAlign w:val="center"/>
              </w:tcPr>
            </w:tcPrChange>
          </w:tcPr>
          <w:p w14:paraId="5FB72204" w14:textId="4E63752E" w:rsidR="00FC6FAE" w:rsidRPr="00DD4C31" w:rsidDel="00CF2F14" w:rsidRDefault="00FC6FAE" w:rsidP="00D331BD">
            <w:pPr>
              <w:jc w:val="center"/>
              <w:rPr>
                <w:ins w:id="4493" w:author="Lee, Doris" w:date="2021-02-02T17:00:00Z"/>
                <w:del w:id="4494" w:author="Gaunt, Michael" w:date="2021-05-10T14:21:00Z"/>
                <w:color w:val="FFFFFF" w:themeColor="background1"/>
                <w:sz w:val="16"/>
                <w:szCs w:val="20"/>
              </w:rPr>
            </w:pPr>
            <w:ins w:id="4495" w:author="Lee, Doris" w:date="2021-02-02T17:00:00Z">
              <w:del w:id="4496" w:author="Gaunt, Michael" w:date="2021-05-10T14:21:00Z">
                <w:r w:rsidRPr="00DD4C31" w:rsidDel="00CF2F14">
                  <w:rPr>
                    <w:color w:val="FFFFFF" w:themeColor="background1"/>
                    <w:sz w:val="16"/>
                    <w:szCs w:val="20"/>
                  </w:rPr>
                  <w:delText>5</w:delText>
                </w:r>
              </w:del>
            </w:ins>
          </w:p>
        </w:tc>
        <w:tc>
          <w:tcPr>
            <w:tcW w:w="753" w:type="dxa"/>
            <w:shd w:val="clear" w:color="auto" w:fill="002060"/>
            <w:vAlign w:val="center"/>
            <w:tcPrChange w:id="4497" w:author="Lee, Doris" w:date="2021-02-02T17:01:00Z">
              <w:tcPr>
                <w:tcW w:w="712" w:type="dxa"/>
                <w:shd w:val="clear" w:color="auto" w:fill="002060"/>
                <w:vAlign w:val="center"/>
              </w:tcPr>
            </w:tcPrChange>
          </w:tcPr>
          <w:p w14:paraId="0FA0E246" w14:textId="248C6F4D" w:rsidR="00FC6FAE" w:rsidRPr="00DD4C31" w:rsidDel="00CF2F14" w:rsidRDefault="00FC6FAE" w:rsidP="00D331BD">
            <w:pPr>
              <w:jc w:val="center"/>
              <w:rPr>
                <w:ins w:id="4498" w:author="Lee, Doris" w:date="2021-02-02T17:00:00Z"/>
                <w:del w:id="4499" w:author="Gaunt, Michael" w:date="2021-05-10T14:21:00Z"/>
                <w:color w:val="FFFFFF" w:themeColor="background1"/>
                <w:sz w:val="16"/>
                <w:szCs w:val="20"/>
              </w:rPr>
            </w:pPr>
            <w:ins w:id="4500" w:author="Lee, Doris" w:date="2021-02-02T17:00:00Z">
              <w:del w:id="4501" w:author="Gaunt, Michael" w:date="2021-05-10T14:21:00Z">
                <w:r w:rsidRPr="00DD4C31" w:rsidDel="00CF2F14">
                  <w:rPr>
                    <w:color w:val="FFFFFF" w:themeColor="background1"/>
                    <w:sz w:val="16"/>
                    <w:szCs w:val="20"/>
                  </w:rPr>
                  <w:delText>6</w:delText>
                </w:r>
              </w:del>
            </w:ins>
          </w:p>
        </w:tc>
        <w:tc>
          <w:tcPr>
            <w:tcW w:w="752" w:type="dxa"/>
            <w:shd w:val="clear" w:color="auto" w:fill="002060"/>
            <w:vAlign w:val="center"/>
            <w:tcPrChange w:id="4502" w:author="Lee, Doris" w:date="2021-02-02T17:01:00Z">
              <w:tcPr>
                <w:tcW w:w="711" w:type="dxa"/>
                <w:shd w:val="clear" w:color="auto" w:fill="002060"/>
                <w:vAlign w:val="center"/>
              </w:tcPr>
            </w:tcPrChange>
          </w:tcPr>
          <w:p w14:paraId="2A1563B5" w14:textId="401E9BB2" w:rsidR="00FC6FAE" w:rsidRPr="00DD4C31" w:rsidDel="00CF2F14" w:rsidRDefault="00FC6FAE" w:rsidP="00D331BD">
            <w:pPr>
              <w:jc w:val="center"/>
              <w:rPr>
                <w:ins w:id="4503" w:author="Lee, Doris" w:date="2021-02-02T17:00:00Z"/>
                <w:del w:id="4504" w:author="Gaunt, Michael" w:date="2021-05-10T14:21:00Z"/>
                <w:color w:val="FFFFFF" w:themeColor="background1"/>
                <w:sz w:val="16"/>
                <w:szCs w:val="20"/>
              </w:rPr>
            </w:pPr>
            <w:ins w:id="4505" w:author="Lee, Doris" w:date="2021-02-02T17:00:00Z">
              <w:del w:id="4506" w:author="Gaunt, Michael" w:date="2021-05-10T14:21:00Z">
                <w:r w:rsidRPr="00DD4C31" w:rsidDel="00CF2F14">
                  <w:rPr>
                    <w:color w:val="FFFFFF" w:themeColor="background1"/>
                    <w:sz w:val="16"/>
                    <w:szCs w:val="20"/>
                  </w:rPr>
                  <w:delText>7</w:delText>
                </w:r>
              </w:del>
            </w:ins>
          </w:p>
        </w:tc>
        <w:tc>
          <w:tcPr>
            <w:tcW w:w="753" w:type="dxa"/>
            <w:shd w:val="clear" w:color="auto" w:fill="002060"/>
            <w:vAlign w:val="center"/>
            <w:tcPrChange w:id="4507" w:author="Lee, Doris" w:date="2021-02-02T17:01:00Z">
              <w:tcPr>
                <w:tcW w:w="712" w:type="dxa"/>
                <w:shd w:val="clear" w:color="auto" w:fill="002060"/>
                <w:vAlign w:val="center"/>
              </w:tcPr>
            </w:tcPrChange>
          </w:tcPr>
          <w:p w14:paraId="119EED26" w14:textId="6B8EAAC4" w:rsidR="00FC6FAE" w:rsidRPr="00DD4C31" w:rsidDel="00CF2F14" w:rsidRDefault="00FC6FAE" w:rsidP="00D331BD">
            <w:pPr>
              <w:jc w:val="center"/>
              <w:rPr>
                <w:ins w:id="4508" w:author="Lee, Doris" w:date="2021-02-02T17:00:00Z"/>
                <w:del w:id="4509" w:author="Gaunt, Michael" w:date="2021-05-10T14:21:00Z"/>
                <w:color w:val="FFFFFF" w:themeColor="background1"/>
                <w:sz w:val="16"/>
                <w:szCs w:val="20"/>
              </w:rPr>
            </w:pPr>
            <w:ins w:id="4510" w:author="Lee, Doris" w:date="2021-02-02T17:00:00Z">
              <w:del w:id="4511" w:author="Gaunt, Michael" w:date="2021-05-10T14:21:00Z">
                <w:r w:rsidRPr="00DD4C31" w:rsidDel="00CF2F14">
                  <w:rPr>
                    <w:color w:val="FFFFFF" w:themeColor="background1"/>
                    <w:sz w:val="16"/>
                    <w:szCs w:val="20"/>
                  </w:rPr>
                  <w:delText>8</w:delText>
                </w:r>
              </w:del>
            </w:ins>
          </w:p>
        </w:tc>
        <w:tc>
          <w:tcPr>
            <w:tcW w:w="753" w:type="dxa"/>
            <w:shd w:val="clear" w:color="auto" w:fill="002060"/>
            <w:vAlign w:val="center"/>
            <w:tcPrChange w:id="4512" w:author="Lee, Doris" w:date="2021-02-02T17:01:00Z">
              <w:tcPr>
                <w:tcW w:w="711" w:type="dxa"/>
                <w:shd w:val="clear" w:color="auto" w:fill="002060"/>
                <w:vAlign w:val="center"/>
              </w:tcPr>
            </w:tcPrChange>
          </w:tcPr>
          <w:p w14:paraId="18FC8ED8" w14:textId="5E4339FF" w:rsidR="00FC6FAE" w:rsidRPr="00DD4C31" w:rsidDel="00CF2F14" w:rsidRDefault="00FC6FAE" w:rsidP="00D331BD">
            <w:pPr>
              <w:jc w:val="center"/>
              <w:rPr>
                <w:ins w:id="4513" w:author="Lee, Doris" w:date="2021-02-02T17:00:00Z"/>
                <w:del w:id="4514" w:author="Gaunt, Michael" w:date="2021-05-10T14:21:00Z"/>
                <w:color w:val="FFFFFF" w:themeColor="background1"/>
                <w:sz w:val="16"/>
                <w:szCs w:val="20"/>
              </w:rPr>
            </w:pPr>
            <w:ins w:id="4515" w:author="Lee, Doris" w:date="2021-02-02T17:00:00Z">
              <w:del w:id="4516" w:author="Gaunt, Michael" w:date="2021-05-10T14:21:00Z">
                <w:r w:rsidRPr="00DD4C31" w:rsidDel="00CF2F14">
                  <w:rPr>
                    <w:color w:val="FFFFFF" w:themeColor="background1"/>
                    <w:sz w:val="16"/>
                    <w:szCs w:val="20"/>
                  </w:rPr>
                  <w:delText>9</w:delText>
                </w:r>
              </w:del>
            </w:ins>
          </w:p>
        </w:tc>
        <w:tc>
          <w:tcPr>
            <w:tcW w:w="753" w:type="dxa"/>
            <w:shd w:val="clear" w:color="auto" w:fill="002060"/>
            <w:vAlign w:val="center"/>
            <w:tcPrChange w:id="4517" w:author="Lee, Doris" w:date="2021-02-02T17:01:00Z">
              <w:tcPr>
                <w:tcW w:w="712" w:type="dxa"/>
                <w:shd w:val="clear" w:color="auto" w:fill="002060"/>
                <w:vAlign w:val="center"/>
              </w:tcPr>
            </w:tcPrChange>
          </w:tcPr>
          <w:p w14:paraId="2C00A540" w14:textId="3BEB8ADD" w:rsidR="00FC6FAE" w:rsidRPr="00DD4C31" w:rsidDel="00CF2F14" w:rsidRDefault="00FC6FAE" w:rsidP="00D331BD">
            <w:pPr>
              <w:jc w:val="center"/>
              <w:rPr>
                <w:ins w:id="4518" w:author="Lee, Doris" w:date="2021-02-02T17:00:00Z"/>
                <w:del w:id="4519" w:author="Gaunt, Michael" w:date="2021-05-10T14:21:00Z"/>
                <w:color w:val="FFFFFF" w:themeColor="background1"/>
                <w:sz w:val="16"/>
                <w:szCs w:val="20"/>
              </w:rPr>
            </w:pPr>
            <w:ins w:id="4520" w:author="Lee, Doris" w:date="2021-02-02T17:00:00Z">
              <w:del w:id="4521" w:author="Gaunt, Michael" w:date="2021-05-10T14:21:00Z">
                <w:r w:rsidRPr="00DD4C31" w:rsidDel="00CF2F14">
                  <w:rPr>
                    <w:color w:val="FFFFFF" w:themeColor="background1"/>
                    <w:sz w:val="16"/>
                    <w:szCs w:val="20"/>
                  </w:rPr>
                  <w:delText>10</w:delText>
                </w:r>
              </w:del>
            </w:ins>
          </w:p>
        </w:tc>
      </w:tr>
      <w:tr w:rsidR="00FC6FAE" w:rsidDel="00CF2F14" w14:paraId="03AF1B1F" w14:textId="339FFD78" w:rsidTr="00FC6FAE">
        <w:trPr>
          <w:ins w:id="4522" w:author="Lee, Doris" w:date="2021-02-02T17:00:00Z"/>
          <w:del w:id="4523" w:author="Gaunt, Michael" w:date="2021-05-10T14:21:00Z"/>
        </w:trPr>
        <w:tc>
          <w:tcPr>
            <w:tcW w:w="1525" w:type="dxa"/>
            <w:tcPrChange w:id="4524" w:author="Lee, Doris" w:date="2021-02-02T17:01:00Z">
              <w:tcPr>
                <w:tcW w:w="1525" w:type="dxa"/>
              </w:tcPr>
            </w:tcPrChange>
          </w:tcPr>
          <w:p w14:paraId="63FD2FD1" w14:textId="70EEA1DB" w:rsidR="00FC6FAE" w:rsidRPr="00DD4C31" w:rsidDel="00CF2F14" w:rsidRDefault="00FC6FAE" w:rsidP="00FC6FAE">
            <w:pPr>
              <w:rPr>
                <w:ins w:id="4525" w:author="Lee, Doris" w:date="2021-02-02T17:00:00Z"/>
                <w:del w:id="4526" w:author="Gaunt, Michael" w:date="2021-05-10T14:21:00Z"/>
                <w:sz w:val="16"/>
                <w:szCs w:val="20"/>
              </w:rPr>
            </w:pPr>
            <w:ins w:id="4527" w:author="Lee, Doris" w:date="2021-02-02T17:00:00Z">
              <w:del w:id="4528" w:author="Gaunt, Michael" w:date="2021-05-10T14:21:00Z">
                <w:r w:rsidRPr="00DD4C31" w:rsidDel="00CF2F14">
                  <w:rPr>
                    <w:sz w:val="16"/>
                    <w:szCs w:val="20"/>
                  </w:rPr>
                  <w:delText>Cost per Mile, Total</w:delText>
                </w:r>
              </w:del>
            </w:ins>
          </w:p>
        </w:tc>
        <w:tc>
          <w:tcPr>
            <w:tcW w:w="752" w:type="dxa"/>
            <w:tcPrChange w:id="4529" w:author="Lee, Doris" w:date="2021-02-02T17:01:00Z">
              <w:tcPr>
                <w:tcW w:w="810" w:type="dxa"/>
              </w:tcPr>
            </w:tcPrChange>
          </w:tcPr>
          <w:p w14:paraId="03204C08" w14:textId="53A9D181" w:rsidR="00FC6FAE" w:rsidRPr="00DD4C31" w:rsidDel="00CF2F14" w:rsidRDefault="00FC6FAE" w:rsidP="00FC6FAE">
            <w:pPr>
              <w:jc w:val="right"/>
              <w:rPr>
                <w:ins w:id="4530" w:author="Lee, Doris" w:date="2021-02-02T17:00:00Z"/>
                <w:del w:id="4531" w:author="Gaunt, Michael" w:date="2021-05-10T14:21:00Z"/>
                <w:sz w:val="16"/>
                <w:szCs w:val="20"/>
              </w:rPr>
            </w:pPr>
            <w:ins w:id="4532" w:author="Lee, Doris" w:date="2021-02-02T17:00:00Z">
              <w:del w:id="4533" w:author="Gaunt, Michael" w:date="2021-05-10T14:21:00Z">
                <w:r w:rsidRPr="00DD4C31" w:rsidDel="00CF2F14">
                  <w:rPr>
                    <w:sz w:val="16"/>
                    <w:szCs w:val="16"/>
                  </w:rPr>
                  <w:delText>$123.8</w:delText>
                </w:r>
                <w:r w:rsidDel="00CF2F14">
                  <w:rPr>
                    <w:sz w:val="16"/>
                    <w:szCs w:val="16"/>
                  </w:rPr>
                  <w:delText>0</w:delText>
                </w:r>
                <w:r w:rsidRPr="00DD4C31" w:rsidDel="00CF2F14">
                  <w:rPr>
                    <w:sz w:val="16"/>
                    <w:szCs w:val="16"/>
                  </w:rPr>
                  <w:delText xml:space="preserve"> </w:delText>
                </w:r>
              </w:del>
            </w:ins>
          </w:p>
        </w:tc>
        <w:tc>
          <w:tcPr>
            <w:tcW w:w="753" w:type="dxa"/>
            <w:tcPrChange w:id="4534" w:author="Lee, Doris" w:date="2021-02-02T17:01:00Z">
              <w:tcPr>
                <w:tcW w:w="611" w:type="dxa"/>
              </w:tcPr>
            </w:tcPrChange>
          </w:tcPr>
          <w:p w14:paraId="09117FFD" w14:textId="66F1D9EE" w:rsidR="00FC6FAE" w:rsidRPr="00DD4C31" w:rsidDel="00CF2F14" w:rsidRDefault="00FC6FAE" w:rsidP="00FC6FAE">
            <w:pPr>
              <w:jc w:val="right"/>
              <w:rPr>
                <w:ins w:id="4535" w:author="Lee, Doris" w:date="2021-02-02T17:00:00Z"/>
                <w:del w:id="4536" w:author="Gaunt, Michael" w:date="2021-05-10T14:21:00Z"/>
                <w:sz w:val="16"/>
                <w:szCs w:val="20"/>
              </w:rPr>
            </w:pPr>
            <w:ins w:id="4537" w:author="Lee, Doris" w:date="2021-02-02T17:00:00Z">
              <w:del w:id="4538" w:author="Gaunt, Michael" w:date="2021-05-10T14:21:00Z">
                <w:r w:rsidRPr="00DD4C31" w:rsidDel="00CF2F14">
                  <w:rPr>
                    <w:sz w:val="16"/>
                    <w:szCs w:val="16"/>
                  </w:rPr>
                  <w:delText>$40.9</w:delText>
                </w:r>
                <w:r w:rsidDel="00CF2F14">
                  <w:rPr>
                    <w:sz w:val="16"/>
                    <w:szCs w:val="16"/>
                  </w:rPr>
                  <w:delText>0</w:delText>
                </w:r>
                <w:r w:rsidRPr="00DD4C31" w:rsidDel="00CF2F14">
                  <w:rPr>
                    <w:sz w:val="16"/>
                    <w:szCs w:val="16"/>
                  </w:rPr>
                  <w:delText xml:space="preserve"> </w:delText>
                </w:r>
              </w:del>
            </w:ins>
          </w:p>
        </w:tc>
        <w:tc>
          <w:tcPr>
            <w:tcW w:w="753" w:type="dxa"/>
            <w:tcPrChange w:id="4539" w:author="Lee, Doris" w:date="2021-02-02T17:01:00Z">
              <w:tcPr>
                <w:tcW w:w="712" w:type="dxa"/>
                <w:gridSpan w:val="2"/>
              </w:tcPr>
            </w:tcPrChange>
          </w:tcPr>
          <w:p w14:paraId="7F67BF69" w14:textId="00EB6B24" w:rsidR="00FC6FAE" w:rsidRPr="00DD4C31" w:rsidDel="00CF2F14" w:rsidRDefault="00FC6FAE" w:rsidP="00FC6FAE">
            <w:pPr>
              <w:jc w:val="right"/>
              <w:rPr>
                <w:ins w:id="4540" w:author="Lee, Doris" w:date="2021-02-02T17:00:00Z"/>
                <w:del w:id="4541" w:author="Gaunt, Michael" w:date="2021-05-10T14:21:00Z"/>
                <w:sz w:val="16"/>
                <w:szCs w:val="20"/>
              </w:rPr>
            </w:pPr>
            <w:ins w:id="4542" w:author="Lee, Doris" w:date="2021-02-02T17:00:00Z">
              <w:del w:id="4543" w:author="Gaunt, Michael" w:date="2021-05-10T14:21:00Z">
                <w:r w:rsidRPr="00DD4C31" w:rsidDel="00CF2F14">
                  <w:rPr>
                    <w:sz w:val="16"/>
                    <w:szCs w:val="16"/>
                  </w:rPr>
                  <w:delText>$22.6</w:delText>
                </w:r>
                <w:r w:rsidDel="00CF2F14">
                  <w:rPr>
                    <w:sz w:val="16"/>
                    <w:szCs w:val="16"/>
                  </w:rPr>
                  <w:delText>0</w:delText>
                </w:r>
                <w:r w:rsidRPr="00DD4C31" w:rsidDel="00CF2F14">
                  <w:rPr>
                    <w:sz w:val="16"/>
                    <w:szCs w:val="16"/>
                  </w:rPr>
                  <w:delText xml:space="preserve"> </w:delText>
                </w:r>
              </w:del>
            </w:ins>
          </w:p>
        </w:tc>
        <w:tc>
          <w:tcPr>
            <w:tcW w:w="752" w:type="dxa"/>
            <w:tcPrChange w:id="4544" w:author="Lee, Doris" w:date="2021-02-02T17:01:00Z">
              <w:tcPr>
                <w:tcW w:w="711" w:type="dxa"/>
              </w:tcPr>
            </w:tcPrChange>
          </w:tcPr>
          <w:p w14:paraId="4A272050" w14:textId="0A2759DA" w:rsidR="00FC6FAE" w:rsidRPr="00DD4C31" w:rsidDel="00CF2F14" w:rsidRDefault="00FC6FAE" w:rsidP="00FC6FAE">
            <w:pPr>
              <w:jc w:val="right"/>
              <w:rPr>
                <w:ins w:id="4545" w:author="Lee, Doris" w:date="2021-02-02T17:00:00Z"/>
                <w:del w:id="4546" w:author="Gaunt, Michael" w:date="2021-05-10T14:21:00Z"/>
                <w:sz w:val="16"/>
                <w:szCs w:val="20"/>
              </w:rPr>
            </w:pPr>
            <w:ins w:id="4547" w:author="Lee, Doris" w:date="2021-02-02T17:00:00Z">
              <w:del w:id="4548" w:author="Gaunt, Michael" w:date="2021-05-10T14:21:00Z">
                <w:r w:rsidRPr="00DD4C31" w:rsidDel="00CF2F14">
                  <w:rPr>
                    <w:sz w:val="16"/>
                    <w:szCs w:val="16"/>
                  </w:rPr>
                  <w:delText>$16.1</w:delText>
                </w:r>
                <w:r w:rsidDel="00CF2F14">
                  <w:rPr>
                    <w:sz w:val="16"/>
                    <w:szCs w:val="16"/>
                  </w:rPr>
                  <w:delText>0</w:delText>
                </w:r>
                <w:r w:rsidRPr="00DD4C31" w:rsidDel="00CF2F14">
                  <w:rPr>
                    <w:sz w:val="16"/>
                    <w:szCs w:val="16"/>
                  </w:rPr>
                  <w:delText xml:space="preserve"> </w:delText>
                </w:r>
              </w:del>
            </w:ins>
          </w:p>
        </w:tc>
        <w:tc>
          <w:tcPr>
            <w:tcW w:w="753" w:type="dxa"/>
            <w:tcPrChange w:id="4549" w:author="Lee, Doris" w:date="2021-02-02T17:01:00Z">
              <w:tcPr>
                <w:tcW w:w="712" w:type="dxa"/>
              </w:tcPr>
            </w:tcPrChange>
          </w:tcPr>
          <w:p w14:paraId="5A0F6D76" w14:textId="2398066C" w:rsidR="00FC6FAE" w:rsidRPr="00DD4C31" w:rsidDel="00CF2F14" w:rsidRDefault="00FC6FAE" w:rsidP="00FC6FAE">
            <w:pPr>
              <w:jc w:val="right"/>
              <w:rPr>
                <w:ins w:id="4550" w:author="Lee, Doris" w:date="2021-02-02T17:00:00Z"/>
                <w:del w:id="4551" w:author="Gaunt, Michael" w:date="2021-05-10T14:21:00Z"/>
                <w:sz w:val="16"/>
                <w:szCs w:val="20"/>
              </w:rPr>
            </w:pPr>
            <w:ins w:id="4552" w:author="Lee, Doris" w:date="2021-02-02T17:00:00Z">
              <w:del w:id="4553" w:author="Gaunt, Michael" w:date="2021-05-10T14:21:00Z">
                <w:r w:rsidRPr="00DD4C31" w:rsidDel="00CF2F14">
                  <w:rPr>
                    <w:sz w:val="16"/>
                    <w:szCs w:val="16"/>
                  </w:rPr>
                  <w:delText>$12.8</w:delText>
                </w:r>
                <w:r w:rsidDel="00CF2F14">
                  <w:rPr>
                    <w:sz w:val="16"/>
                    <w:szCs w:val="16"/>
                  </w:rPr>
                  <w:delText>0</w:delText>
                </w:r>
                <w:r w:rsidRPr="00DD4C31" w:rsidDel="00CF2F14">
                  <w:rPr>
                    <w:sz w:val="16"/>
                    <w:szCs w:val="16"/>
                  </w:rPr>
                  <w:delText xml:space="preserve"> </w:delText>
                </w:r>
              </w:del>
            </w:ins>
          </w:p>
        </w:tc>
        <w:tc>
          <w:tcPr>
            <w:tcW w:w="753" w:type="dxa"/>
            <w:tcPrChange w:id="4554" w:author="Lee, Doris" w:date="2021-02-02T17:01:00Z">
              <w:tcPr>
                <w:tcW w:w="711" w:type="dxa"/>
              </w:tcPr>
            </w:tcPrChange>
          </w:tcPr>
          <w:p w14:paraId="1CE71DE3" w14:textId="541296B6" w:rsidR="00FC6FAE" w:rsidRPr="00DD4C31" w:rsidDel="00CF2F14" w:rsidRDefault="00FC6FAE" w:rsidP="00FC6FAE">
            <w:pPr>
              <w:jc w:val="right"/>
              <w:rPr>
                <w:ins w:id="4555" w:author="Lee, Doris" w:date="2021-02-02T17:00:00Z"/>
                <w:del w:id="4556" w:author="Gaunt, Michael" w:date="2021-05-10T14:21:00Z"/>
                <w:sz w:val="16"/>
                <w:szCs w:val="20"/>
              </w:rPr>
            </w:pPr>
            <w:ins w:id="4557" w:author="Lee, Doris" w:date="2021-02-02T17:00:00Z">
              <w:del w:id="4558" w:author="Gaunt, Michael" w:date="2021-05-10T14:21:00Z">
                <w:r w:rsidRPr="00DD4C31" w:rsidDel="00CF2F14">
                  <w:rPr>
                    <w:sz w:val="16"/>
                    <w:szCs w:val="16"/>
                  </w:rPr>
                  <w:delText>$10.7</w:delText>
                </w:r>
                <w:r w:rsidDel="00CF2F14">
                  <w:rPr>
                    <w:sz w:val="16"/>
                    <w:szCs w:val="16"/>
                  </w:rPr>
                  <w:delText>0</w:delText>
                </w:r>
                <w:r w:rsidRPr="00DD4C31" w:rsidDel="00CF2F14">
                  <w:rPr>
                    <w:sz w:val="16"/>
                    <w:szCs w:val="16"/>
                  </w:rPr>
                  <w:delText xml:space="preserve"> </w:delText>
                </w:r>
              </w:del>
            </w:ins>
          </w:p>
        </w:tc>
        <w:tc>
          <w:tcPr>
            <w:tcW w:w="753" w:type="dxa"/>
            <w:tcPrChange w:id="4559" w:author="Lee, Doris" w:date="2021-02-02T17:01:00Z">
              <w:tcPr>
                <w:tcW w:w="712" w:type="dxa"/>
              </w:tcPr>
            </w:tcPrChange>
          </w:tcPr>
          <w:p w14:paraId="69725505" w14:textId="12B7CB45" w:rsidR="00FC6FAE" w:rsidRPr="00DD4C31" w:rsidDel="00CF2F14" w:rsidRDefault="00FC6FAE" w:rsidP="00FC6FAE">
            <w:pPr>
              <w:jc w:val="right"/>
              <w:rPr>
                <w:ins w:id="4560" w:author="Lee, Doris" w:date="2021-02-02T17:00:00Z"/>
                <w:del w:id="4561" w:author="Gaunt, Michael" w:date="2021-05-10T14:21:00Z"/>
                <w:sz w:val="16"/>
                <w:szCs w:val="20"/>
              </w:rPr>
            </w:pPr>
            <w:ins w:id="4562" w:author="Lee, Doris" w:date="2021-02-02T17:00:00Z">
              <w:del w:id="4563" w:author="Gaunt, Michael" w:date="2021-05-10T14:21:00Z">
                <w:r w:rsidRPr="00DD4C31" w:rsidDel="00CF2F14">
                  <w:rPr>
                    <w:sz w:val="16"/>
                    <w:szCs w:val="16"/>
                  </w:rPr>
                  <w:delText>$9.3</w:delText>
                </w:r>
                <w:r w:rsidDel="00CF2F14">
                  <w:rPr>
                    <w:sz w:val="16"/>
                    <w:szCs w:val="16"/>
                  </w:rPr>
                  <w:delText>0</w:delText>
                </w:r>
                <w:r w:rsidRPr="00DD4C31" w:rsidDel="00CF2F14">
                  <w:rPr>
                    <w:sz w:val="16"/>
                    <w:szCs w:val="16"/>
                  </w:rPr>
                  <w:delText xml:space="preserve"> </w:delText>
                </w:r>
              </w:del>
            </w:ins>
          </w:p>
        </w:tc>
        <w:tc>
          <w:tcPr>
            <w:tcW w:w="752" w:type="dxa"/>
            <w:tcPrChange w:id="4564" w:author="Lee, Doris" w:date="2021-02-02T17:01:00Z">
              <w:tcPr>
                <w:tcW w:w="711" w:type="dxa"/>
              </w:tcPr>
            </w:tcPrChange>
          </w:tcPr>
          <w:p w14:paraId="62348C90" w14:textId="02E7E897" w:rsidR="00FC6FAE" w:rsidRPr="00DD4C31" w:rsidDel="00CF2F14" w:rsidRDefault="00FC6FAE" w:rsidP="00FC6FAE">
            <w:pPr>
              <w:jc w:val="right"/>
              <w:rPr>
                <w:ins w:id="4565" w:author="Lee, Doris" w:date="2021-02-02T17:00:00Z"/>
                <w:del w:id="4566" w:author="Gaunt, Michael" w:date="2021-05-10T14:21:00Z"/>
                <w:sz w:val="16"/>
                <w:szCs w:val="20"/>
              </w:rPr>
            </w:pPr>
            <w:ins w:id="4567" w:author="Lee, Doris" w:date="2021-02-02T17:00:00Z">
              <w:del w:id="4568" w:author="Gaunt, Michael" w:date="2021-05-10T14:21:00Z">
                <w:r w:rsidRPr="00DD4C31" w:rsidDel="00CF2F14">
                  <w:rPr>
                    <w:sz w:val="16"/>
                    <w:szCs w:val="16"/>
                  </w:rPr>
                  <w:delText>$8.3</w:delText>
                </w:r>
                <w:r w:rsidDel="00CF2F14">
                  <w:rPr>
                    <w:sz w:val="16"/>
                    <w:szCs w:val="16"/>
                  </w:rPr>
                  <w:delText>0</w:delText>
                </w:r>
                <w:r w:rsidRPr="00DD4C31" w:rsidDel="00CF2F14">
                  <w:rPr>
                    <w:sz w:val="16"/>
                    <w:szCs w:val="16"/>
                  </w:rPr>
                  <w:delText xml:space="preserve"> </w:delText>
                </w:r>
              </w:del>
            </w:ins>
          </w:p>
        </w:tc>
        <w:tc>
          <w:tcPr>
            <w:tcW w:w="753" w:type="dxa"/>
            <w:tcPrChange w:id="4569" w:author="Lee, Doris" w:date="2021-02-02T17:01:00Z">
              <w:tcPr>
                <w:tcW w:w="712" w:type="dxa"/>
              </w:tcPr>
            </w:tcPrChange>
          </w:tcPr>
          <w:p w14:paraId="150151CC" w14:textId="467DA31B" w:rsidR="00FC6FAE" w:rsidRPr="00DD4C31" w:rsidDel="00CF2F14" w:rsidRDefault="00FC6FAE" w:rsidP="00FC6FAE">
            <w:pPr>
              <w:jc w:val="right"/>
              <w:rPr>
                <w:ins w:id="4570" w:author="Lee, Doris" w:date="2021-02-02T17:00:00Z"/>
                <w:del w:id="4571" w:author="Gaunt, Michael" w:date="2021-05-10T14:21:00Z"/>
                <w:sz w:val="16"/>
                <w:szCs w:val="20"/>
              </w:rPr>
            </w:pPr>
            <w:ins w:id="4572" w:author="Lee, Doris" w:date="2021-02-02T17:00:00Z">
              <w:del w:id="4573" w:author="Gaunt, Michael" w:date="2021-05-10T14:21:00Z">
                <w:r w:rsidRPr="00DD4C31" w:rsidDel="00CF2F14">
                  <w:rPr>
                    <w:sz w:val="16"/>
                    <w:szCs w:val="16"/>
                  </w:rPr>
                  <w:delText>$7.5</w:delText>
                </w:r>
                <w:r w:rsidDel="00CF2F14">
                  <w:rPr>
                    <w:sz w:val="16"/>
                    <w:szCs w:val="16"/>
                  </w:rPr>
                  <w:delText>0</w:delText>
                </w:r>
                <w:r w:rsidRPr="00DD4C31" w:rsidDel="00CF2F14">
                  <w:rPr>
                    <w:sz w:val="16"/>
                    <w:szCs w:val="16"/>
                  </w:rPr>
                  <w:delText xml:space="preserve"> </w:delText>
                </w:r>
              </w:del>
            </w:ins>
          </w:p>
        </w:tc>
        <w:tc>
          <w:tcPr>
            <w:tcW w:w="753" w:type="dxa"/>
            <w:tcPrChange w:id="4574" w:author="Lee, Doris" w:date="2021-02-02T17:01:00Z">
              <w:tcPr>
                <w:tcW w:w="711" w:type="dxa"/>
              </w:tcPr>
            </w:tcPrChange>
          </w:tcPr>
          <w:p w14:paraId="6EABBEA5" w14:textId="2E4E93F8" w:rsidR="00FC6FAE" w:rsidRPr="00DD4C31" w:rsidDel="00CF2F14" w:rsidRDefault="00FC6FAE" w:rsidP="00FC6FAE">
            <w:pPr>
              <w:jc w:val="right"/>
              <w:rPr>
                <w:ins w:id="4575" w:author="Lee, Doris" w:date="2021-02-02T17:00:00Z"/>
                <w:del w:id="4576" w:author="Gaunt, Michael" w:date="2021-05-10T14:21:00Z"/>
                <w:sz w:val="16"/>
                <w:szCs w:val="20"/>
              </w:rPr>
            </w:pPr>
            <w:ins w:id="4577" w:author="Lee, Doris" w:date="2021-02-02T17:00:00Z">
              <w:del w:id="4578" w:author="Gaunt, Michael" w:date="2021-05-10T14:21:00Z">
                <w:r w:rsidRPr="00DD4C31" w:rsidDel="00CF2F14">
                  <w:rPr>
                    <w:sz w:val="16"/>
                    <w:szCs w:val="16"/>
                  </w:rPr>
                  <w:delText>$6.8</w:delText>
                </w:r>
                <w:r w:rsidDel="00CF2F14">
                  <w:rPr>
                    <w:sz w:val="16"/>
                    <w:szCs w:val="16"/>
                  </w:rPr>
                  <w:delText>0</w:delText>
                </w:r>
                <w:r w:rsidRPr="00DD4C31" w:rsidDel="00CF2F14">
                  <w:rPr>
                    <w:sz w:val="16"/>
                    <w:szCs w:val="16"/>
                  </w:rPr>
                  <w:delText xml:space="preserve"> </w:delText>
                </w:r>
              </w:del>
            </w:ins>
          </w:p>
        </w:tc>
        <w:tc>
          <w:tcPr>
            <w:tcW w:w="753" w:type="dxa"/>
            <w:tcPrChange w:id="4579" w:author="Lee, Doris" w:date="2021-02-02T17:01:00Z">
              <w:tcPr>
                <w:tcW w:w="712" w:type="dxa"/>
              </w:tcPr>
            </w:tcPrChange>
          </w:tcPr>
          <w:p w14:paraId="4DBDC158" w14:textId="657E26B6" w:rsidR="00FC6FAE" w:rsidRPr="00DD4C31" w:rsidDel="00CF2F14" w:rsidRDefault="00FC6FAE" w:rsidP="00FC6FAE">
            <w:pPr>
              <w:jc w:val="right"/>
              <w:rPr>
                <w:ins w:id="4580" w:author="Lee, Doris" w:date="2021-02-02T17:00:00Z"/>
                <w:del w:id="4581" w:author="Gaunt, Michael" w:date="2021-05-10T14:21:00Z"/>
                <w:sz w:val="16"/>
                <w:szCs w:val="20"/>
              </w:rPr>
            </w:pPr>
            <w:ins w:id="4582" w:author="Lee, Doris" w:date="2021-02-02T17:00:00Z">
              <w:del w:id="4583" w:author="Gaunt, Michael" w:date="2021-05-10T14:21:00Z">
                <w:r w:rsidRPr="00DD4C31" w:rsidDel="00CF2F14">
                  <w:rPr>
                    <w:sz w:val="16"/>
                    <w:szCs w:val="16"/>
                  </w:rPr>
                  <w:delText>$6.3</w:delText>
                </w:r>
                <w:r w:rsidDel="00CF2F14">
                  <w:rPr>
                    <w:sz w:val="16"/>
                    <w:szCs w:val="16"/>
                  </w:rPr>
                  <w:delText>0</w:delText>
                </w:r>
                <w:r w:rsidRPr="00DD4C31" w:rsidDel="00CF2F14">
                  <w:rPr>
                    <w:sz w:val="16"/>
                    <w:szCs w:val="16"/>
                  </w:rPr>
                  <w:delText xml:space="preserve"> </w:delText>
                </w:r>
              </w:del>
            </w:ins>
          </w:p>
        </w:tc>
      </w:tr>
    </w:tbl>
    <w:p w14:paraId="6FB0390B" w14:textId="1BCBA6E8" w:rsidR="00FC6FAE" w:rsidDel="00CF2F14" w:rsidRDefault="00FC6FAE" w:rsidP="00FC6FAE">
      <w:pPr>
        <w:rPr>
          <w:ins w:id="4584" w:author="Lee, Doris" w:date="2021-02-02T17:00:00Z"/>
          <w:del w:id="4585" w:author="Gaunt, Michael" w:date="2021-05-10T14:21:00Z"/>
        </w:rPr>
      </w:pPr>
    </w:p>
    <w:tbl>
      <w:tblPr>
        <w:tblStyle w:val="TableGrid"/>
        <w:tblW w:w="0" w:type="auto"/>
        <w:tblLayout w:type="fixed"/>
        <w:tblLook w:val="04A0" w:firstRow="1" w:lastRow="0" w:firstColumn="1" w:lastColumn="0" w:noHBand="0" w:noVBand="1"/>
      </w:tblPr>
      <w:tblGrid>
        <w:gridCol w:w="1524"/>
        <w:gridCol w:w="711"/>
        <w:gridCol w:w="711"/>
        <w:gridCol w:w="712"/>
        <w:gridCol w:w="711"/>
        <w:gridCol w:w="712"/>
        <w:gridCol w:w="711"/>
        <w:gridCol w:w="712"/>
        <w:gridCol w:w="711"/>
        <w:gridCol w:w="712"/>
        <w:gridCol w:w="711"/>
      </w:tblGrid>
      <w:tr w:rsidR="00FC6FAE" w:rsidDel="00CF2F14" w14:paraId="0E3BB527" w14:textId="08720AAA" w:rsidTr="00D331BD">
        <w:trPr>
          <w:ins w:id="4586" w:author="Lee, Doris" w:date="2021-02-02T17:00:00Z"/>
          <w:del w:id="4587" w:author="Gaunt, Michael" w:date="2021-05-10T14:21:00Z"/>
        </w:trPr>
        <w:tc>
          <w:tcPr>
            <w:tcW w:w="1524" w:type="dxa"/>
            <w:shd w:val="clear" w:color="auto" w:fill="002060"/>
          </w:tcPr>
          <w:p w14:paraId="56895175" w14:textId="11D8235C" w:rsidR="00FC6FAE" w:rsidRPr="00DD4C31" w:rsidDel="00CF2F14" w:rsidRDefault="00FC6FAE" w:rsidP="00D331BD">
            <w:pPr>
              <w:rPr>
                <w:ins w:id="4588" w:author="Lee, Doris" w:date="2021-02-02T17:00:00Z"/>
                <w:del w:id="4589" w:author="Gaunt, Michael" w:date="2021-05-10T14:21:00Z"/>
                <w:color w:val="FFFFFF" w:themeColor="background1"/>
                <w:sz w:val="16"/>
                <w:szCs w:val="20"/>
              </w:rPr>
            </w:pPr>
            <w:ins w:id="4590" w:author="Lee, Doris" w:date="2021-02-02T17:00:00Z">
              <w:del w:id="4591" w:author="Gaunt, Michael" w:date="2021-05-10T14:21:00Z">
                <w:r w:rsidRPr="00DD4C31" w:rsidDel="00CF2F14">
                  <w:rPr>
                    <w:color w:val="FFFFFF" w:themeColor="background1"/>
                    <w:sz w:val="16"/>
                    <w:szCs w:val="20"/>
                  </w:rPr>
                  <w:delText>Vehicle Age</w:delText>
                </w:r>
              </w:del>
            </w:ins>
          </w:p>
        </w:tc>
        <w:tc>
          <w:tcPr>
            <w:tcW w:w="711" w:type="dxa"/>
            <w:shd w:val="clear" w:color="auto" w:fill="002060"/>
            <w:vAlign w:val="center"/>
          </w:tcPr>
          <w:p w14:paraId="6D06D616" w14:textId="17642654" w:rsidR="00FC6FAE" w:rsidRPr="00DD4C31" w:rsidDel="00CF2F14" w:rsidRDefault="00FC6FAE" w:rsidP="00D331BD">
            <w:pPr>
              <w:jc w:val="center"/>
              <w:rPr>
                <w:ins w:id="4592" w:author="Lee, Doris" w:date="2021-02-02T17:00:00Z"/>
                <w:del w:id="4593" w:author="Gaunt, Michael" w:date="2021-05-10T14:21:00Z"/>
                <w:color w:val="FFFFFF" w:themeColor="background1"/>
                <w:sz w:val="16"/>
                <w:szCs w:val="20"/>
              </w:rPr>
            </w:pPr>
            <w:ins w:id="4594" w:author="Lee, Doris" w:date="2021-02-02T17:00:00Z">
              <w:del w:id="4595" w:author="Gaunt, Michael" w:date="2021-05-10T14:21:00Z">
                <w:r w:rsidDel="00CF2F14">
                  <w:rPr>
                    <w:color w:val="FFFFFF" w:themeColor="background1"/>
                    <w:sz w:val="16"/>
                    <w:szCs w:val="20"/>
                  </w:rPr>
                  <w:delText>11</w:delText>
                </w:r>
              </w:del>
            </w:ins>
          </w:p>
        </w:tc>
        <w:tc>
          <w:tcPr>
            <w:tcW w:w="711" w:type="dxa"/>
            <w:shd w:val="clear" w:color="auto" w:fill="002060"/>
            <w:vAlign w:val="center"/>
          </w:tcPr>
          <w:p w14:paraId="3A4FE900" w14:textId="5CF670CA" w:rsidR="00FC6FAE" w:rsidRPr="00DD4C31" w:rsidDel="00CF2F14" w:rsidRDefault="00FC6FAE" w:rsidP="00D331BD">
            <w:pPr>
              <w:jc w:val="center"/>
              <w:rPr>
                <w:ins w:id="4596" w:author="Lee, Doris" w:date="2021-02-02T17:00:00Z"/>
                <w:del w:id="4597" w:author="Gaunt, Michael" w:date="2021-05-10T14:21:00Z"/>
                <w:color w:val="FFFFFF" w:themeColor="background1"/>
                <w:sz w:val="16"/>
                <w:szCs w:val="20"/>
              </w:rPr>
            </w:pPr>
            <w:ins w:id="4598" w:author="Lee, Doris" w:date="2021-02-02T17:00:00Z">
              <w:del w:id="4599" w:author="Gaunt, Michael" w:date="2021-05-10T14:21:00Z">
                <w:r w:rsidDel="00CF2F14">
                  <w:rPr>
                    <w:color w:val="FFFFFF" w:themeColor="background1"/>
                    <w:sz w:val="16"/>
                    <w:szCs w:val="20"/>
                  </w:rPr>
                  <w:delText>12</w:delText>
                </w:r>
              </w:del>
            </w:ins>
          </w:p>
        </w:tc>
        <w:tc>
          <w:tcPr>
            <w:tcW w:w="712" w:type="dxa"/>
            <w:shd w:val="clear" w:color="auto" w:fill="002060"/>
            <w:vAlign w:val="center"/>
          </w:tcPr>
          <w:p w14:paraId="26AA8B21" w14:textId="5DE6969F" w:rsidR="00FC6FAE" w:rsidRPr="00DD4C31" w:rsidDel="00CF2F14" w:rsidRDefault="00FC6FAE" w:rsidP="00D331BD">
            <w:pPr>
              <w:jc w:val="center"/>
              <w:rPr>
                <w:ins w:id="4600" w:author="Lee, Doris" w:date="2021-02-02T17:00:00Z"/>
                <w:del w:id="4601" w:author="Gaunt, Michael" w:date="2021-05-10T14:21:00Z"/>
                <w:color w:val="FFFFFF" w:themeColor="background1"/>
                <w:sz w:val="16"/>
                <w:szCs w:val="20"/>
              </w:rPr>
            </w:pPr>
            <w:ins w:id="4602" w:author="Lee, Doris" w:date="2021-02-02T17:00:00Z">
              <w:del w:id="4603" w:author="Gaunt, Michael" w:date="2021-05-10T14:21:00Z">
                <w:r w:rsidDel="00CF2F14">
                  <w:rPr>
                    <w:color w:val="FFFFFF" w:themeColor="background1"/>
                    <w:sz w:val="16"/>
                    <w:szCs w:val="20"/>
                  </w:rPr>
                  <w:delText>13</w:delText>
                </w:r>
              </w:del>
            </w:ins>
          </w:p>
        </w:tc>
        <w:tc>
          <w:tcPr>
            <w:tcW w:w="711" w:type="dxa"/>
            <w:shd w:val="clear" w:color="auto" w:fill="002060"/>
            <w:vAlign w:val="center"/>
          </w:tcPr>
          <w:p w14:paraId="77A83A91" w14:textId="49FA0419" w:rsidR="00FC6FAE" w:rsidRPr="00DD4C31" w:rsidDel="00CF2F14" w:rsidRDefault="00FC6FAE" w:rsidP="00D331BD">
            <w:pPr>
              <w:jc w:val="center"/>
              <w:rPr>
                <w:ins w:id="4604" w:author="Lee, Doris" w:date="2021-02-02T17:00:00Z"/>
                <w:del w:id="4605" w:author="Gaunt, Michael" w:date="2021-05-10T14:21:00Z"/>
                <w:color w:val="FFFFFF" w:themeColor="background1"/>
                <w:sz w:val="16"/>
                <w:szCs w:val="20"/>
              </w:rPr>
            </w:pPr>
            <w:ins w:id="4606" w:author="Lee, Doris" w:date="2021-02-02T17:00:00Z">
              <w:del w:id="4607" w:author="Gaunt, Michael" w:date="2021-05-10T14:21:00Z">
                <w:r w:rsidDel="00CF2F14">
                  <w:rPr>
                    <w:color w:val="FFFFFF" w:themeColor="background1"/>
                    <w:sz w:val="16"/>
                    <w:szCs w:val="20"/>
                  </w:rPr>
                  <w:delText>14</w:delText>
                </w:r>
              </w:del>
            </w:ins>
          </w:p>
        </w:tc>
        <w:tc>
          <w:tcPr>
            <w:tcW w:w="712" w:type="dxa"/>
            <w:shd w:val="clear" w:color="auto" w:fill="002060"/>
            <w:vAlign w:val="center"/>
          </w:tcPr>
          <w:p w14:paraId="0BDBB4C1" w14:textId="1044662A" w:rsidR="00FC6FAE" w:rsidRPr="00DD4C31" w:rsidDel="00CF2F14" w:rsidRDefault="00FC6FAE" w:rsidP="00D331BD">
            <w:pPr>
              <w:jc w:val="center"/>
              <w:rPr>
                <w:ins w:id="4608" w:author="Lee, Doris" w:date="2021-02-02T17:00:00Z"/>
                <w:del w:id="4609" w:author="Gaunt, Michael" w:date="2021-05-10T14:21:00Z"/>
                <w:color w:val="FFFFFF" w:themeColor="background1"/>
                <w:sz w:val="16"/>
                <w:szCs w:val="20"/>
              </w:rPr>
            </w:pPr>
            <w:ins w:id="4610" w:author="Lee, Doris" w:date="2021-02-02T17:00:00Z">
              <w:del w:id="4611" w:author="Gaunt, Michael" w:date="2021-05-10T14:21:00Z">
                <w:r w:rsidDel="00CF2F14">
                  <w:rPr>
                    <w:color w:val="FFFFFF" w:themeColor="background1"/>
                    <w:sz w:val="16"/>
                    <w:szCs w:val="20"/>
                  </w:rPr>
                  <w:delText>15</w:delText>
                </w:r>
              </w:del>
            </w:ins>
          </w:p>
        </w:tc>
        <w:tc>
          <w:tcPr>
            <w:tcW w:w="711" w:type="dxa"/>
            <w:shd w:val="clear" w:color="auto" w:fill="002060"/>
            <w:vAlign w:val="center"/>
          </w:tcPr>
          <w:p w14:paraId="06B20F22" w14:textId="2210169C" w:rsidR="00FC6FAE" w:rsidRPr="00DD4C31" w:rsidDel="00CF2F14" w:rsidRDefault="00FC6FAE" w:rsidP="00D331BD">
            <w:pPr>
              <w:jc w:val="center"/>
              <w:rPr>
                <w:ins w:id="4612" w:author="Lee, Doris" w:date="2021-02-02T17:00:00Z"/>
                <w:del w:id="4613" w:author="Gaunt, Michael" w:date="2021-05-10T14:21:00Z"/>
                <w:color w:val="FFFFFF" w:themeColor="background1"/>
                <w:sz w:val="16"/>
                <w:szCs w:val="20"/>
              </w:rPr>
            </w:pPr>
            <w:ins w:id="4614" w:author="Lee, Doris" w:date="2021-02-02T17:00:00Z">
              <w:del w:id="4615" w:author="Gaunt, Michael" w:date="2021-05-10T14:21:00Z">
                <w:r w:rsidDel="00CF2F14">
                  <w:rPr>
                    <w:color w:val="FFFFFF" w:themeColor="background1"/>
                    <w:sz w:val="16"/>
                    <w:szCs w:val="20"/>
                  </w:rPr>
                  <w:delText>16</w:delText>
                </w:r>
              </w:del>
            </w:ins>
          </w:p>
        </w:tc>
        <w:tc>
          <w:tcPr>
            <w:tcW w:w="712" w:type="dxa"/>
            <w:shd w:val="clear" w:color="auto" w:fill="002060"/>
            <w:vAlign w:val="center"/>
          </w:tcPr>
          <w:p w14:paraId="77FB359C" w14:textId="5C24808B" w:rsidR="00FC6FAE" w:rsidRPr="00DD4C31" w:rsidDel="00CF2F14" w:rsidRDefault="00FC6FAE" w:rsidP="00D331BD">
            <w:pPr>
              <w:jc w:val="center"/>
              <w:rPr>
                <w:ins w:id="4616" w:author="Lee, Doris" w:date="2021-02-02T17:00:00Z"/>
                <w:del w:id="4617" w:author="Gaunt, Michael" w:date="2021-05-10T14:21:00Z"/>
                <w:color w:val="FFFFFF" w:themeColor="background1"/>
                <w:sz w:val="16"/>
                <w:szCs w:val="20"/>
              </w:rPr>
            </w:pPr>
            <w:ins w:id="4618" w:author="Lee, Doris" w:date="2021-02-02T17:00:00Z">
              <w:del w:id="4619" w:author="Gaunt, Michael" w:date="2021-05-10T14:21:00Z">
                <w:r w:rsidDel="00CF2F14">
                  <w:rPr>
                    <w:color w:val="FFFFFF" w:themeColor="background1"/>
                    <w:sz w:val="16"/>
                    <w:szCs w:val="20"/>
                  </w:rPr>
                  <w:delText>17</w:delText>
                </w:r>
              </w:del>
            </w:ins>
          </w:p>
        </w:tc>
        <w:tc>
          <w:tcPr>
            <w:tcW w:w="711" w:type="dxa"/>
            <w:shd w:val="clear" w:color="auto" w:fill="002060"/>
            <w:vAlign w:val="center"/>
          </w:tcPr>
          <w:p w14:paraId="7B448C97" w14:textId="58848A9F" w:rsidR="00FC6FAE" w:rsidRPr="00DD4C31" w:rsidDel="00CF2F14" w:rsidRDefault="00FC6FAE" w:rsidP="00D331BD">
            <w:pPr>
              <w:jc w:val="center"/>
              <w:rPr>
                <w:ins w:id="4620" w:author="Lee, Doris" w:date="2021-02-02T17:00:00Z"/>
                <w:del w:id="4621" w:author="Gaunt, Michael" w:date="2021-05-10T14:21:00Z"/>
                <w:color w:val="FFFFFF" w:themeColor="background1"/>
                <w:sz w:val="16"/>
                <w:szCs w:val="20"/>
              </w:rPr>
            </w:pPr>
            <w:ins w:id="4622" w:author="Lee, Doris" w:date="2021-02-02T17:00:00Z">
              <w:del w:id="4623" w:author="Gaunt, Michael" w:date="2021-05-10T14:21:00Z">
                <w:r w:rsidDel="00CF2F14">
                  <w:rPr>
                    <w:color w:val="FFFFFF" w:themeColor="background1"/>
                    <w:sz w:val="16"/>
                    <w:szCs w:val="20"/>
                  </w:rPr>
                  <w:delText>18</w:delText>
                </w:r>
              </w:del>
            </w:ins>
          </w:p>
        </w:tc>
        <w:tc>
          <w:tcPr>
            <w:tcW w:w="712" w:type="dxa"/>
            <w:shd w:val="clear" w:color="auto" w:fill="002060"/>
            <w:vAlign w:val="center"/>
          </w:tcPr>
          <w:p w14:paraId="0FD284DB" w14:textId="38ACBD67" w:rsidR="00FC6FAE" w:rsidRPr="00DD4C31" w:rsidDel="00CF2F14" w:rsidRDefault="00FC6FAE" w:rsidP="00D331BD">
            <w:pPr>
              <w:jc w:val="center"/>
              <w:rPr>
                <w:ins w:id="4624" w:author="Lee, Doris" w:date="2021-02-02T17:00:00Z"/>
                <w:del w:id="4625" w:author="Gaunt, Michael" w:date="2021-05-10T14:21:00Z"/>
                <w:color w:val="FFFFFF" w:themeColor="background1"/>
                <w:sz w:val="16"/>
                <w:szCs w:val="20"/>
              </w:rPr>
            </w:pPr>
            <w:ins w:id="4626" w:author="Lee, Doris" w:date="2021-02-02T17:00:00Z">
              <w:del w:id="4627" w:author="Gaunt, Michael" w:date="2021-05-10T14:21:00Z">
                <w:r w:rsidDel="00CF2F14">
                  <w:rPr>
                    <w:color w:val="FFFFFF" w:themeColor="background1"/>
                    <w:sz w:val="16"/>
                    <w:szCs w:val="20"/>
                  </w:rPr>
                  <w:delText>19</w:delText>
                </w:r>
              </w:del>
            </w:ins>
          </w:p>
        </w:tc>
        <w:tc>
          <w:tcPr>
            <w:tcW w:w="711" w:type="dxa"/>
            <w:shd w:val="clear" w:color="auto" w:fill="002060"/>
            <w:vAlign w:val="center"/>
          </w:tcPr>
          <w:p w14:paraId="1A3F6CC0" w14:textId="3128E1FA" w:rsidR="00FC6FAE" w:rsidRPr="00DD4C31" w:rsidDel="00CF2F14" w:rsidRDefault="00FC6FAE" w:rsidP="00D331BD">
            <w:pPr>
              <w:jc w:val="center"/>
              <w:rPr>
                <w:ins w:id="4628" w:author="Lee, Doris" w:date="2021-02-02T17:00:00Z"/>
                <w:del w:id="4629" w:author="Gaunt, Michael" w:date="2021-05-10T14:21:00Z"/>
                <w:color w:val="FFFFFF" w:themeColor="background1"/>
                <w:sz w:val="16"/>
                <w:szCs w:val="20"/>
              </w:rPr>
            </w:pPr>
            <w:ins w:id="4630" w:author="Lee, Doris" w:date="2021-02-02T17:00:00Z">
              <w:del w:id="4631" w:author="Gaunt, Michael" w:date="2021-05-10T14:21:00Z">
                <w:r w:rsidDel="00CF2F14">
                  <w:rPr>
                    <w:color w:val="FFFFFF" w:themeColor="background1"/>
                    <w:sz w:val="16"/>
                    <w:szCs w:val="20"/>
                  </w:rPr>
                  <w:delText>20</w:delText>
                </w:r>
              </w:del>
            </w:ins>
          </w:p>
        </w:tc>
      </w:tr>
      <w:tr w:rsidR="00FC6FAE" w:rsidDel="00CF2F14" w14:paraId="561015F3" w14:textId="400D20DB" w:rsidTr="00D331BD">
        <w:trPr>
          <w:ins w:id="4632" w:author="Lee, Doris" w:date="2021-02-02T17:00:00Z"/>
          <w:del w:id="4633" w:author="Gaunt, Michael" w:date="2021-05-10T14:21:00Z"/>
        </w:trPr>
        <w:tc>
          <w:tcPr>
            <w:tcW w:w="1524" w:type="dxa"/>
          </w:tcPr>
          <w:p w14:paraId="23A163E0" w14:textId="6E8D7FF0" w:rsidR="00FC6FAE" w:rsidRPr="00DD4C31" w:rsidDel="00CF2F14" w:rsidRDefault="00FC6FAE" w:rsidP="00FC6FAE">
            <w:pPr>
              <w:rPr>
                <w:ins w:id="4634" w:author="Lee, Doris" w:date="2021-02-02T17:00:00Z"/>
                <w:del w:id="4635" w:author="Gaunt, Michael" w:date="2021-05-10T14:21:00Z"/>
                <w:sz w:val="16"/>
                <w:szCs w:val="20"/>
              </w:rPr>
            </w:pPr>
            <w:ins w:id="4636" w:author="Lee, Doris" w:date="2021-02-02T17:00:00Z">
              <w:del w:id="4637" w:author="Gaunt, Michael" w:date="2021-05-10T14:21:00Z">
                <w:r w:rsidRPr="00DD4C31" w:rsidDel="00CF2F14">
                  <w:rPr>
                    <w:sz w:val="16"/>
                    <w:szCs w:val="20"/>
                  </w:rPr>
                  <w:delText>Cost per Mile, Total</w:delText>
                </w:r>
              </w:del>
            </w:ins>
          </w:p>
        </w:tc>
        <w:tc>
          <w:tcPr>
            <w:tcW w:w="711" w:type="dxa"/>
            <w:vAlign w:val="bottom"/>
          </w:tcPr>
          <w:p w14:paraId="01813F87" w14:textId="339EA793" w:rsidR="00FC6FAE" w:rsidRPr="00DD4C31" w:rsidDel="00CF2F14" w:rsidRDefault="00FC6FAE" w:rsidP="00FC6FAE">
            <w:pPr>
              <w:jc w:val="right"/>
              <w:rPr>
                <w:ins w:id="4638" w:author="Lee, Doris" w:date="2021-02-02T17:00:00Z"/>
                <w:del w:id="4639" w:author="Gaunt, Michael" w:date="2021-05-10T14:21:00Z"/>
                <w:sz w:val="16"/>
                <w:szCs w:val="20"/>
              </w:rPr>
            </w:pPr>
            <w:ins w:id="4640" w:author="Lee, Doris" w:date="2021-02-02T17:00:00Z">
              <w:del w:id="4641" w:author="Gaunt, Michael" w:date="2021-05-10T14:21:00Z">
                <w:r w:rsidRPr="00DD4C31" w:rsidDel="00CF2F14">
                  <w:rPr>
                    <w:sz w:val="16"/>
                    <w:szCs w:val="16"/>
                  </w:rPr>
                  <w:delText>$5.8</w:delText>
                </w:r>
              </w:del>
            </w:ins>
            <w:ins w:id="4642" w:author="Lee, Doris" w:date="2021-02-02T17:01:00Z">
              <w:del w:id="4643" w:author="Gaunt, Michael" w:date="2021-05-10T14:21:00Z">
                <w:r w:rsidDel="00CF2F14">
                  <w:rPr>
                    <w:sz w:val="16"/>
                    <w:szCs w:val="16"/>
                  </w:rPr>
                  <w:delText>0</w:delText>
                </w:r>
              </w:del>
            </w:ins>
            <w:ins w:id="4644" w:author="Lee, Doris" w:date="2021-02-02T17:00:00Z">
              <w:del w:id="4645" w:author="Gaunt, Michael" w:date="2021-05-10T14:21:00Z">
                <w:r w:rsidRPr="00DD4C31" w:rsidDel="00CF2F14">
                  <w:rPr>
                    <w:sz w:val="16"/>
                    <w:szCs w:val="16"/>
                  </w:rPr>
                  <w:delText xml:space="preserve"> </w:delText>
                </w:r>
              </w:del>
            </w:ins>
          </w:p>
        </w:tc>
        <w:tc>
          <w:tcPr>
            <w:tcW w:w="711" w:type="dxa"/>
            <w:vAlign w:val="bottom"/>
          </w:tcPr>
          <w:p w14:paraId="566EC587" w14:textId="6196652D" w:rsidR="00FC6FAE" w:rsidRPr="00DD4C31" w:rsidDel="00CF2F14" w:rsidRDefault="00FC6FAE" w:rsidP="00FC6FAE">
            <w:pPr>
              <w:jc w:val="right"/>
              <w:rPr>
                <w:ins w:id="4646" w:author="Lee, Doris" w:date="2021-02-02T17:00:00Z"/>
                <w:del w:id="4647" w:author="Gaunt, Michael" w:date="2021-05-10T14:21:00Z"/>
                <w:sz w:val="16"/>
                <w:szCs w:val="20"/>
              </w:rPr>
            </w:pPr>
            <w:ins w:id="4648" w:author="Lee, Doris" w:date="2021-02-02T17:00:00Z">
              <w:del w:id="4649" w:author="Gaunt, Michael" w:date="2021-05-10T14:21:00Z">
                <w:r w:rsidDel="00CF2F14">
                  <w:rPr>
                    <w:sz w:val="16"/>
                    <w:szCs w:val="16"/>
                  </w:rPr>
                  <w:delText>$5.5</w:delText>
                </w:r>
              </w:del>
            </w:ins>
            <w:ins w:id="4650" w:author="Lee, Doris" w:date="2021-02-02T17:01:00Z">
              <w:del w:id="4651" w:author="Gaunt, Michael" w:date="2021-05-10T14:21:00Z">
                <w:r w:rsidDel="00CF2F14">
                  <w:rPr>
                    <w:sz w:val="16"/>
                    <w:szCs w:val="16"/>
                  </w:rPr>
                  <w:delText>0</w:delText>
                </w:r>
              </w:del>
            </w:ins>
          </w:p>
        </w:tc>
        <w:tc>
          <w:tcPr>
            <w:tcW w:w="712" w:type="dxa"/>
            <w:vAlign w:val="bottom"/>
          </w:tcPr>
          <w:p w14:paraId="729CC1AE" w14:textId="72A89CAB" w:rsidR="00FC6FAE" w:rsidRPr="00DD4C31" w:rsidDel="00CF2F14" w:rsidRDefault="00FC6FAE" w:rsidP="00FC6FAE">
            <w:pPr>
              <w:jc w:val="right"/>
              <w:rPr>
                <w:ins w:id="4652" w:author="Lee, Doris" w:date="2021-02-02T17:00:00Z"/>
                <w:del w:id="4653" w:author="Gaunt, Michael" w:date="2021-05-10T14:21:00Z"/>
                <w:sz w:val="16"/>
                <w:szCs w:val="20"/>
              </w:rPr>
            </w:pPr>
            <w:ins w:id="4654" w:author="Lee, Doris" w:date="2021-02-02T17:00:00Z">
              <w:del w:id="4655" w:author="Gaunt, Michael" w:date="2021-05-10T14:21:00Z">
                <w:r w:rsidRPr="00DD4C31" w:rsidDel="00CF2F14">
                  <w:rPr>
                    <w:sz w:val="16"/>
                    <w:szCs w:val="16"/>
                  </w:rPr>
                  <w:delText>$5.2</w:delText>
                </w:r>
              </w:del>
            </w:ins>
            <w:ins w:id="4656" w:author="Lee, Doris" w:date="2021-02-02T17:01:00Z">
              <w:del w:id="4657" w:author="Gaunt, Michael" w:date="2021-05-10T14:21:00Z">
                <w:r w:rsidDel="00CF2F14">
                  <w:rPr>
                    <w:sz w:val="16"/>
                    <w:szCs w:val="16"/>
                  </w:rPr>
                  <w:delText>0</w:delText>
                </w:r>
              </w:del>
            </w:ins>
            <w:ins w:id="4658" w:author="Lee, Doris" w:date="2021-02-02T17:00:00Z">
              <w:del w:id="4659" w:author="Gaunt, Michael" w:date="2021-05-10T14:21:00Z">
                <w:r w:rsidRPr="00DD4C31" w:rsidDel="00CF2F14">
                  <w:rPr>
                    <w:sz w:val="16"/>
                    <w:szCs w:val="16"/>
                  </w:rPr>
                  <w:delText xml:space="preserve"> </w:delText>
                </w:r>
              </w:del>
            </w:ins>
          </w:p>
        </w:tc>
        <w:tc>
          <w:tcPr>
            <w:tcW w:w="711" w:type="dxa"/>
            <w:vAlign w:val="bottom"/>
          </w:tcPr>
          <w:p w14:paraId="02BF1C43" w14:textId="6DB15AB4" w:rsidR="00FC6FAE" w:rsidRPr="00DD4C31" w:rsidDel="00CF2F14" w:rsidRDefault="00FC6FAE" w:rsidP="00FC6FAE">
            <w:pPr>
              <w:jc w:val="right"/>
              <w:rPr>
                <w:ins w:id="4660" w:author="Lee, Doris" w:date="2021-02-02T17:00:00Z"/>
                <w:del w:id="4661" w:author="Gaunt, Michael" w:date="2021-05-10T14:21:00Z"/>
                <w:sz w:val="16"/>
                <w:szCs w:val="20"/>
              </w:rPr>
            </w:pPr>
            <w:ins w:id="4662" w:author="Lee, Doris" w:date="2021-02-02T17:00:00Z">
              <w:del w:id="4663" w:author="Gaunt, Michael" w:date="2021-05-10T14:21:00Z">
                <w:r w:rsidRPr="00DD4C31" w:rsidDel="00CF2F14">
                  <w:rPr>
                    <w:sz w:val="16"/>
                    <w:szCs w:val="16"/>
                  </w:rPr>
                  <w:delText>$5.0</w:delText>
                </w:r>
              </w:del>
            </w:ins>
            <w:ins w:id="4664" w:author="Lee, Doris" w:date="2021-02-02T17:01:00Z">
              <w:del w:id="4665" w:author="Gaunt, Michael" w:date="2021-05-10T14:21:00Z">
                <w:r w:rsidDel="00CF2F14">
                  <w:rPr>
                    <w:sz w:val="16"/>
                    <w:szCs w:val="16"/>
                  </w:rPr>
                  <w:delText>0</w:delText>
                </w:r>
              </w:del>
            </w:ins>
            <w:ins w:id="4666" w:author="Lee, Doris" w:date="2021-02-02T17:00:00Z">
              <w:del w:id="4667" w:author="Gaunt, Michael" w:date="2021-05-10T14:21:00Z">
                <w:r w:rsidRPr="00DD4C31" w:rsidDel="00CF2F14">
                  <w:rPr>
                    <w:sz w:val="16"/>
                    <w:szCs w:val="16"/>
                  </w:rPr>
                  <w:delText xml:space="preserve"> </w:delText>
                </w:r>
              </w:del>
            </w:ins>
          </w:p>
        </w:tc>
        <w:tc>
          <w:tcPr>
            <w:tcW w:w="712" w:type="dxa"/>
            <w:vAlign w:val="bottom"/>
          </w:tcPr>
          <w:p w14:paraId="78ABE71D" w14:textId="66366EB0" w:rsidR="00FC6FAE" w:rsidRPr="00DD4C31" w:rsidDel="00CF2F14" w:rsidRDefault="00FC6FAE" w:rsidP="00FC6FAE">
            <w:pPr>
              <w:jc w:val="right"/>
              <w:rPr>
                <w:ins w:id="4668" w:author="Lee, Doris" w:date="2021-02-02T17:00:00Z"/>
                <w:del w:id="4669" w:author="Gaunt, Michael" w:date="2021-05-10T14:21:00Z"/>
                <w:sz w:val="16"/>
                <w:szCs w:val="20"/>
              </w:rPr>
            </w:pPr>
            <w:ins w:id="4670" w:author="Lee, Doris" w:date="2021-02-02T17:00:00Z">
              <w:del w:id="4671" w:author="Gaunt, Michael" w:date="2021-05-10T14:21:00Z">
                <w:r w:rsidDel="00CF2F14">
                  <w:rPr>
                    <w:sz w:val="16"/>
                    <w:szCs w:val="16"/>
                  </w:rPr>
                  <w:delText>$5.0</w:delText>
                </w:r>
              </w:del>
            </w:ins>
            <w:ins w:id="4672" w:author="Lee, Doris" w:date="2021-02-02T17:01:00Z">
              <w:del w:id="4673" w:author="Gaunt, Michael" w:date="2021-05-10T14:21:00Z">
                <w:r w:rsidDel="00CF2F14">
                  <w:rPr>
                    <w:sz w:val="16"/>
                    <w:szCs w:val="16"/>
                  </w:rPr>
                  <w:delText>0</w:delText>
                </w:r>
              </w:del>
            </w:ins>
          </w:p>
        </w:tc>
        <w:tc>
          <w:tcPr>
            <w:tcW w:w="711" w:type="dxa"/>
            <w:vAlign w:val="bottom"/>
          </w:tcPr>
          <w:p w14:paraId="75CE4D41" w14:textId="1A660228" w:rsidR="00FC6FAE" w:rsidRPr="00DD4C31" w:rsidDel="00CF2F14" w:rsidRDefault="00FC6FAE" w:rsidP="00FC6FAE">
            <w:pPr>
              <w:jc w:val="right"/>
              <w:rPr>
                <w:ins w:id="4674" w:author="Lee, Doris" w:date="2021-02-02T17:00:00Z"/>
                <w:del w:id="4675" w:author="Gaunt, Michael" w:date="2021-05-10T14:21:00Z"/>
                <w:sz w:val="16"/>
                <w:szCs w:val="20"/>
              </w:rPr>
            </w:pPr>
            <w:ins w:id="4676" w:author="Lee, Doris" w:date="2021-02-02T17:00:00Z">
              <w:del w:id="4677" w:author="Gaunt, Michael" w:date="2021-05-10T14:21:00Z">
                <w:r w:rsidRPr="00DD4C31" w:rsidDel="00CF2F14">
                  <w:rPr>
                    <w:sz w:val="16"/>
                    <w:szCs w:val="16"/>
                  </w:rPr>
                  <w:delText>$2.5</w:delText>
                </w:r>
              </w:del>
            </w:ins>
            <w:ins w:id="4678" w:author="Lee, Doris" w:date="2021-02-02T17:01:00Z">
              <w:del w:id="4679" w:author="Gaunt, Michael" w:date="2021-05-10T14:21:00Z">
                <w:r w:rsidDel="00CF2F14">
                  <w:rPr>
                    <w:sz w:val="16"/>
                    <w:szCs w:val="16"/>
                  </w:rPr>
                  <w:delText>0</w:delText>
                </w:r>
              </w:del>
            </w:ins>
            <w:ins w:id="4680" w:author="Lee, Doris" w:date="2021-02-02T17:00:00Z">
              <w:del w:id="4681" w:author="Gaunt, Michael" w:date="2021-05-10T14:21:00Z">
                <w:r w:rsidRPr="00DD4C31" w:rsidDel="00CF2F14">
                  <w:rPr>
                    <w:sz w:val="16"/>
                    <w:szCs w:val="16"/>
                  </w:rPr>
                  <w:delText xml:space="preserve"> </w:delText>
                </w:r>
              </w:del>
            </w:ins>
          </w:p>
        </w:tc>
        <w:tc>
          <w:tcPr>
            <w:tcW w:w="712" w:type="dxa"/>
            <w:vAlign w:val="bottom"/>
          </w:tcPr>
          <w:p w14:paraId="0676A1FD" w14:textId="75C19B95" w:rsidR="00FC6FAE" w:rsidRPr="00DD4C31" w:rsidDel="00CF2F14" w:rsidRDefault="00FC6FAE" w:rsidP="00FC6FAE">
            <w:pPr>
              <w:jc w:val="right"/>
              <w:rPr>
                <w:ins w:id="4682" w:author="Lee, Doris" w:date="2021-02-02T17:00:00Z"/>
                <w:del w:id="4683" w:author="Gaunt, Michael" w:date="2021-05-10T14:21:00Z"/>
                <w:sz w:val="16"/>
                <w:szCs w:val="20"/>
              </w:rPr>
            </w:pPr>
            <w:ins w:id="4684" w:author="Lee, Doris" w:date="2021-02-02T17:00:00Z">
              <w:del w:id="4685" w:author="Gaunt, Michael" w:date="2021-05-10T14:21:00Z">
                <w:r w:rsidRPr="00DD4C31" w:rsidDel="00CF2F14">
                  <w:rPr>
                    <w:sz w:val="16"/>
                    <w:szCs w:val="16"/>
                  </w:rPr>
                  <w:delText>$2.4</w:delText>
                </w:r>
              </w:del>
            </w:ins>
            <w:ins w:id="4686" w:author="Lee, Doris" w:date="2021-02-02T17:01:00Z">
              <w:del w:id="4687" w:author="Gaunt, Michael" w:date="2021-05-10T14:21:00Z">
                <w:r w:rsidDel="00CF2F14">
                  <w:rPr>
                    <w:sz w:val="16"/>
                    <w:szCs w:val="16"/>
                  </w:rPr>
                  <w:delText>0</w:delText>
                </w:r>
              </w:del>
            </w:ins>
            <w:ins w:id="4688" w:author="Lee, Doris" w:date="2021-02-02T17:00:00Z">
              <w:del w:id="4689" w:author="Gaunt, Michael" w:date="2021-05-10T14:21:00Z">
                <w:r w:rsidRPr="00DD4C31" w:rsidDel="00CF2F14">
                  <w:rPr>
                    <w:sz w:val="16"/>
                    <w:szCs w:val="16"/>
                  </w:rPr>
                  <w:delText xml:space="preserve"> </w:delText>
                </w:r>
              </w:del>
            </w:ins>
          </w:p>
        </w:tc>
        <w:tc>
          <w:tcPr>
            <w:tcW w:w="711" w:type="dxa"/>
            <w:vAlign w:val="bottom"/>
          </w:tcPr>
          <w:p w14:paraId="103125A1" w14:textId="60775807" w:rsidR="00FC6FAE" w:rsidRPr="00DD4C31" w:rsidDel="00CF2F14" w:rsidRDefault="00FC6FAE" w:rsidP="00FC6FAE">
            <w:pPr>
              <w:jc w:val="right"/>
              <w:rPr>
                <w:ins w:id="4690" w:author="Lee, Doris" w:date="2021-02-02T17:00:00Z"/>
                <w:del w:id="4691" w:author="Gaunt, Michael" w:date="2021-05-10T14:21:00Z"/>
                <w:sz w:val="16"/>
                <w:szCs w:val="20"/>
              </w:rPr>
            </w:pPr>
            <w:ins w:id="4692" w:author="Lee, Doris" w:date="2021-02-02T17:00:00Z">
              <w:del w:id="4693" w:author="Gaunt, Michael" w:date="2021-05-10T14:21:00Z">
                <w:r w:rsidRPr="00DD4C31" w:rsidDel="00CF2F14">
                  <w:rPr>
                    <w:sz w:val="16"/>
                    <w:szCs w:val="16"/>
                  </w:rPr>
                  <w:delText>$2.3</w:delText>
                </w:r>
              </w:del>
            </w:ins>
            <w:ins w:id="4694" w:author="Lee, Doris" w:date="2021-02-02T17:01:00Z">
              <w:del w:id="4695" w:author="Gaunt, Michael" w:date="2021-05-10T14:21:00Z">
                <w:r w:rsidDel="00CF2F14">
                  <w:rPr>
                    <w:sz w:val="16"/>
                    <w:szCs w:val="16"/>
                  </w:rPr>
                  <w:delText>0</w:delText>
                </w:r>
              </w:del>
            </w:ins>
            <w:ins w:id="4696" w:author="Lee, Doris" w:date="2021-02-02T17:00:00Z">
              <w:del w:id="4697" w:author="Gaunt, Michael" w:date="2021-05-10T14:21:00Z">
                <w:r w:rsidRPr="00DD4C31" w:rsidDel="00CF2F14">
                  <w:rPr>
                    <w:sz w:val="16"/>
                    <w:szCs w:val="16"/>
                  </w:rPr>
                  <w:delText xml:space="preserve"> </w:delText>
                </w:r>
              </w:del>
            </w:ins>
          </w:p>
        </w:tc>
        <w:tc>
          <w:tcPr>
            <w:tcW w:w="712" w:type="dxa"/>
            <w:vAlign w:val="bottom"/>
          </w:tcPr>
          <w:p w14:paraId="487D463D" w14:textId="6A7890FD" w:rsidR="00FC6FAE" w:rsidRPr="00DD4C31" w:rsidDel="00CF2F14" w:rsidRDefault="00FC6FAE" w:rsidP="00FC6FAE">
            <w:pPr>
              <w:jc w:val="right"/>
              <w:rPr>
                <w:ins w:id="4698" w:author="Lee, Doris" w:date="2021-02-02T17:00:00Z"/>
                <w:del w:id="4699" w:author="Gaunt, Michael" w:date="2021-05-10T14:21:00Z"/>
                <w:sz w:val="16"/>
                <w:szCs w:val="20"/>
              </w:rPr>
            </w:pPr>
            <w:ins w:id="4700" w:author="Lee, Doris" w:date="2021-02-02T17:00:00Z">
              <w:del w:id="4701" w:author="Gaunt, Michael" w:date="2021-05-10T14:21:00Z">
                <w:r w:rsidRPr="00DD4C31" w:rsidDel="00CF2F14">
                  <w:rPr>
                    <w:sz w:val="16"/>
                    <w:szCs w:val="16"/>
                  </w:rPr>
                  <w:delText>$2.2</w:delText>
                </w:r>
              </w:del>
            </w:ins>
            <w:ins w:id="4702" w:author="Lee, Doris" w:date="2021-02-02T17:01:00Z">
              <w:del w:id="4703" w:author="Gaunt, Michael" w:date="2021-05-10T14:21:00Z">
                <w:r w:rsidDel="00CF2F14">
                  <w:rPr>
                    <w:sz w:val="16"/>
                    <w:szCs w:val="16"/>
                  </w:rPr>
                  <w:delText>0</w:delText>
                </w:r>
              </w:del>
            </w:ins>
            <w:ins w:id="4704" w:author="Lee, Doris" w:date="2021-02-02T17:00:00Z">
              <w:del w:id="4705" w:author="Gaunt, Michael" w:date="2021-05-10T14:21:00Z">
                <w:r w:rsidRPr="00DD4C31" w:rsidDel="00CF2F14">
                  <w:rPr>
                    <w:sz w:val="16"/>
                    <w:szCs w:val="16"/>
                  </w:rPr>
                  <w:delText xml:space="preserve"> </w:delText>
                </w:r>
              </w:del>
            </w:ins>
          </w:p>
        </w:tc>
        <w:tc>
          <w:tcPr>
            <w:tcW w:w="711" w:type="dxa"/>
            <w:vAlign w:val="bottom"/>
          </w:tcPr>
          <w:p w14:paraId="08FC6735" w14:textId="5FB50EFE" w:rsidR="00FC6FAE" w:rsidRPr="00DD4C31" w:rsidDel="00CF2F14" w:rsidRDefault="00FC6FAE" w:rsidP="00FC6FAE">
            <w:pPr>
              <w:jc w:val="right"/>
              <w:rPr>
                <w:ins w:id="4706" w:author="Lee, Doris" w:date="2021-02-02T17:00:00Z"/>
                <w:del w:id="4707" w:author="Gaunt, Michael" w:date="2021-05-10T14:21:00Z"/>
                <w:sz w:val="16"/>
                <w:szCs w:val="20"/>
              </w:rPr>
            </w:pPr>
            <w:ins w:id="4708" w:author="Lee, Doris" w:date="2021-02-02T17:00:00Z">
              <w:del w:id="4709" w:author="Gaunt, Michael" w:date="2021-05-10T14:21:00Z">
                <w:r w:rsidRPr="00DD4C31" w:rsidDel="00CF2F14">
                  <w:rPr>
                    <w:sz w:val="16"/>
                    <w:szCs w:val="16"/>
                    <w:highlight w:val="yellow"/>
                  </w:rPr>
                  <w:delText>$2.2</w:delText>
                </w:r>
              </w:del>
            </w:ins>
            <w:ins w:id="4710" w:author="Lee, Doris" w:date="2021-02-02T17:01:00Z">
              <w:del w:id="4711" w:author="Gaunt, Michael" w:date="2021-05-10T14:21:00Z">
                <w:r w:rsidDel="00CF2F14">
                  <w:rPr>
                    <w:sz w:val="16"/>
                    <w:szCs w:val="16"/>
                  </w:rPr>
                  <w:delText>0</w:delText>
                </w:r>
              </w:del>
            </w:ins>
            <w:ins w:id="4712" w:author="Lee, Doris" w:date="2021-02-02T17:00:00Z">
              <w:del w:id="4713" w:author="Gaunt, Michael" w:date="2021-05-10T14:21:00Z">
                <w:r w:rsidRPr="00DD4C31" w:rsidDel="00CF2F14">
                  <w:rPr>
                    <w:sz w:val="16"/>
                    <w:szCs w:val="16"/>
                  </w:rPr>
                  <w:delText xml:space="preserve"> </w:delText>
                </w:r>
              </w:del>
            </w:ins>
          </w:p>
        </w:tc>
      </w:tr>
    </w:tbl>
    <w:p w14:paraId="151F6193" w14:textId="52B251B1" w:rsidR="00FC6FAE" w:rsidDel="00CF2F14" w:rsidRDefault="00FC6FAE">
      <w:pPr>
        <w:rPr>
          <w:ins w:id="4714" w:author="Lee, Doris" w:date="2021-02-02T16:59:00Z"/>
          <w:del w:id="4715" w:author="Gaunt, Michael" w:date="2021-05-10T14:21:00Z"/>
        </w:rPr>
        <w:pPrChange w:id="4716" w:author="Lee, Doris" w:date="2021-02-02T16:59:00Z">
          <w:pPr>
            <w:pStyle w:val="Caption"/>
            <w:jc w:val="center"/>
          </w:pPr>
        </w:pPrChange>
      </w:pPr>
    </w:p>
    <w:p w14:paraId="1D1BE6B5" w14:textId="1DF4CEDE" w:rsidR="00FC6FAE" w:rsidRPr="00D331BD" w:rsidDel="00CF2F14" w:rsidRDefault="00FC6FAE">
      <w:pPr>
        <w:rPr>
          <w:ins w:id="4717" w:author="Richter, Nicholas" w:date="2021-01-28T15:38:00Z"/>
          <w:del w:id="4718" w:author="Gaunt, Michael" w:date="2021-05-10T14:21:00Z"/>
        </w:rPr>
        <w:pPrChange w:id="4719" w:author="Lee, Doris" w:date="2021-02-02T16:59:00Z">
          <w:pPr>
            <w:pStyle w:val="Caption"/>
            <w:jc w:val="center"/>
          </w:pPr>
        </w:pPrChange>
      </w:pPr>
    </w:p>
    <w:tbl>
      <w:tblPr>
        <w:tblStyle w:val="PortSeattle"/>
        <w:tblW w:w="8409" w:type="dxa"/>
        <w:tblLook w:val="04A0" w:firstRow="1" w:lastRow="0" w:firstColumn="1" w:lastColumn="0" w:noHBand="0" w:noVBand="1"/>
      </w:tblPr>
      <w:tblGrid>
        <w:gridCol w:w="1872"/>
        <w:gridCol w:w="667"/>
        <w:gridCol w:w="667"/>
        <w:gridCol w:w="667"/>
        <w:gridCol w:w="567"/>
        <w:gridCol w:w="567"/>
        <w:gridCol w:w="567"/>
        <w:gridCol w:w="567"/>
        <w:gridCol w:w="567"/>
        <w:gridCol w:w="567"/>
        <w:gridCol w:w="567"/>
        <w:gridCol w:w="567"/>
        <w:tblGridChange w:id="4720">
          <w:tblGrid>
            <w:gridCol w:w="1872"/>
            <w:gridCol w:w="667"/>
            <w:gridCol w:w="667"/>
            <w:gridCol w:w="667"/>
            <w:gridCol w:w="567"/>
            <w:gridCol w:w="567"/>
            <w:gridCol w:w="567"/>
            <w:gridCol w:w="567"/>
            <w:gridCol w:w="567"/>
            <w:gridCol w:w="567"/>
            <w:gridCol w:w="567"/>
            <w:gridCol w:w="567"/>
          </w:tblGrid>
        </w:tblGridChange>
      </w:tblGrid>
      <w:tr w:rsidR="00035091" w:rsidRPr="009C1429" w:rsidDel="00CF2F14" w14:paraId="7A8BE6A5" w14:textId="00D65E85" w:rsidTr="003B12DB">
        <w:trPr>
          <w:cnfStyle w:val="100000000000" w:firstRow="1" w:lastRow="0" w:firstColumn="0" w:lastColumn="0" w:oddVBand="0" w:evenVBand="0" w:oddHBand="0" w:evenHBand="0" w:firstRowFirstColumn="0" w:firstRowLastColumn="0" w:lastRowFirstColumn="0" w:lastRowLastColumn="0"/>
          <w:trHeight w:val="300"/>
          <w:ins w:id="4721" w:author="Richter, Nicholas" w:date="2021-01-28T15:38:00Z"/>
          <w:del w:id="4722" w:author="Gaunt, Michael" w:date="2021-05-10T14:21:00Z"/>
        </w:trPr>
        <w:tc>
          <w:tcPr>
            <w:tcW w:w="1872" w:type="dxa"/>
            <w:noWrap/>
            <w:hideMark/>
          </w:tcPr>
          <w:p w14:paraId="3D804B83" w14:textId="40ACB5A0" w:rsidR="00035091" w:rsidRPr="009C1429" w:rsidDel="00CF2F14" w:rsidRDefault="00035091" w:rsidP="003B12DB">
            <w:pPr>
              <w:spacing w:after="160" w:line="259" w:lineRule="auto"/>
              <w:rPr>
                <w:ins w:id="4723" w:author="Richter, Nicholas" w:date="2021-01-28T15:38:00Z"/>
                <w:del w:id="4724" w:author="Gaunt, Michael" w:date="2021-05-10T14:21:00Z"/>
                <w:sz w:val="16"/>
                <w:szCs w:val="16"/>
              </w:rPr>
            </w:pPr>
            <w:ins w:id="4725" w:author="Richter, Nicholas" w:date="2021-01-28T15:38:00Z">
              <w:del w:id="4726" w:author="Gaunt, Michael" w:date="2021-05-10T14:21:00Z">
                <w:r w:rsidRPr="009C1429" w:rsidDel="00CF2F14">
                  <w:rPr>
                    <w:sz w:val="16"/>
                    <w:szCs w:val="16"/>
                  </w:rPr>
                  <w:delText>Vehicle Age</w:delText>
                </w:r>
              </w:del>
            </w:ins>
          </w:p>
        </w:tc>
        <w:tc>
          <w:tcPr>
            <w:tcW w:w="667" w:type="dxa"/>
            <w:noWrap/>
            <w:hideMark/>
          </w:tcPr>
          <w:p w14:paraId="7DDDBD93" w14:textId="42AC9E93" w:rsidR="00035091" w:rsidRPr="009C1429" w:rsidDel="00CF2F14" w:rsidRDefault="00035091" w:rsidP="003B12DB">
            <w:pPr>
              <w:spacing w:after="160" w:line="259" w:lineRule="auto"/>
              <w:rPr>
                <w:ins w:id="4727" w:author="Richter, Nicholas" w:date="2021-01-28T15:38:00Z"/>
                <w:del w:id="4728" w:author="Gaunt, Michael" w:date="2021-05-10T14:21:00Z"/>
                <w:sz w:val="16"/>
                <w:szCs w:val="16"/>
              </w:rPr>
            </w:pPr>
            <w:ins w:id="4729" w:author="Richter, Nicholas" w:date="2021-01-28T15:38:00Z">
              <w:del w:id="4730" w:author="Gaunt, Michael" w:date="2021-05-10T14:21:00Z">
                <w:r w:rsidRPr="009C1429" w:rsidDel="00CF2F14">
                  <w:rPr>
                    <w:sz w:val="16"/>
                    <w:szCs w:val="16"/>
                  </w:rPr>
                  <w:delText>0</w:delText>
                </w:r>
              </w:del>
            </w:ins>
          </w:p>
        </w:tc>
        <w:tc>
          <w:tcPr>
            <w:tcW w:w="667" w:type="dxa"/>
            <w:noWrap/>
            <w:hideMark/>
          </w:tcPr>
          <w:p w14:paraId="3EBE9A34" w14:textId="51F99450" w:rsidR="00035091" w:rsidRPr="009C1429" w:rsidDel="00CF2F14" w:rsidRDefault="00035091" w:rsidP="003B12DB">
            <w:pPr>
              <w:spacing w:after="160" w:line="259" w:lineRule="auto"/>
              <w:rPr>
                <w:ins w:id="4731" w:author="Richter, Nicholas" w:date="2021-01-28T15:38:00Z"/>
                <w:del w:id="4732" w:author="Gaunt, Michael" w:date="2021-05-10T14:21:00Z"/>
                <w:sz w:val="16"/>
                <w:szCs w:val="16"/>
              </w:rPr>
            </w:pPr>
            <w:ins w:id="4733" w:author="Richter, Nicholas" w:date="2021-01-28T15:38:00Z">
              <w:del w:id="4734" w:author="Gaunt, Michael" w:date="2021-05-10T14:21:00Z">
                <w:r w:rsidRPr="009C1429" w:rsidDel="00CF2F14">
                  <w:rPr>
                    <w:sz w:val="16"/>
                    <w:szCs w:val="16"/>
                  </w:rPr>
                  <w:delText>1</w:delText>
                </w:r>
              </w:del>
            </w:ins>
          </w:p>
        </w:tc>
        <w:tc>
          <w:tcPr>
            <w:tcW w:w="667" w:type="dxa"/>
            <w:noWrap/>
            <w:hideMark/>
          </w:tcPr>
          <w:p w14:paraId="312E82A6" w14:textId="2FF2CD6B" w:rsidR="00035091" w:rsidRPr="009C1429" w:rsidDel="00CF2F14" w:rsidRDefault="00035091" w:rsidP="003B12DB">
            <w:pPr>
              <w:spacing w:after="160" w:line="259" w:lineRule="auto"/>
              <w:rPr>
                <w:ins w:id="4735" w:author="Richter, Nicholas" w:date="2021-01-28T15:38:00Z"/>
                <w:del w:id="4736" w:author="Gaunt, Michael" w:date="2021-05-10T14:21:00Z"/>
                <w:sz w:val="16"/>
                <w:szCs w:val="16"/>
              </w:rPr>
            </w:pPr>
            <w:ins w:id="4737" w:author="Richter, Nicholas" w:date="2021-01-28T15:38:00Z">
              <w:del w:id="4738" w:author="Gaunt, Michael" w:date="2021-05-10T14:21:00Z">
                <w:r w:rsidRPr="009C1429" w:rsidDel="00CF2F14">
                  <w:rPr>
                    <w:sz w:val="16"/>
                    <w:szCs w:val="16"/>
                  </w:rPr>
                  <w:delText>2</w:delText>
                </w:r>
              </w:del>
            </w:ins>
          </w:p>
        </w:tc>
        <w:tc>
          <w:tcPr>
            <w:tcW w:w="567" w:type="dxa"/>
            <w:noWrap/>
            <w:hideMark/>
          </w:tcPr>
          <w:p w14:paraId="6056F843" w14:textId="13C7597D" w:rsidR="00035091" w:rsidRPr="009C1429" w:rsidDel="00CF2F14" w:rsidRDefault="00035091" w:rsidP="003B12DB">
            <w:pPr>
              <w:spacing w:after="160" w:line="259" w:lineRule="auto"/>
              <w:rPr>
                <w:ins w:id="4739" w:author="Richter, Nicholas" w:date="2021-01-28T15:38:00Z"/>
                <w:del w:id="4740" w:author="Gaunt, Michael" w:date="2021-05-10T14:21:00Z"/>
                <w:sz w:val="16"/>
                <w:szCs w:val="16"/>
              </w:rPr>
            </w:pPr>
            <w:ins w:id="4741" w:author="Richter, Nicholas" w:date="2021-01-28T15:38:00Z">
              <w:del w:id="4742" w:author="Gaunt, Michael" w:date="2021-05-10T14:21:00Z">
                <w:r w:rsidRPr="009C1429" w:rsidDel="00CF2F14">
                  <w:rPr>
                    <w:sz w:val="16"/>
                    <w:szCs w:val="16"/>
                  </w:rPr>
                  <w:delText>3</w:delText>
                </w:r>
              </w:del>
            </w:ins>
          </w:p>
        </w:tc>
        <w:tc>
          <w:tcPr>
            <w:tcW w:w="567" w:type="dxa"/>
            <w:noWrap/>
            <w:hideMark/>
          </w:tcPr>
          <w:p w14:paraId="037F1A01" w14:textId="3BB766AC" w:rsidR="00035091" w:rsidRPr="009C1429" w:rsidDel="00CF2F14" w:rsidRDefault="00035091" w:rsidP="003B12DB">
            <w:pPr>
              <w:spacing w:after="160" w:line="259" w:lineRule="auto"/>
              <w:rPr>
                <w:ins w:id="4743" w:author="Richter, Nicholas" w:date="2021-01-28T15:38:00Z"/>
                <w:del w:id="4744" w:author="Gaunt, Michael" w:date="2021-05-10T14:21:00Z"/>
                <w:sz w:val="16"/>
                <w:szCs w:val="16"/>
              </w:rPr>
            </w:pPr>
            <w:ins w:id="4745" w:author="Richter, Nicholas" w:date="2021-01-28T15:38:00Z">
              <w:del w:id="4746" w:author="Gaunt, Michael" w:date="2021-05-10T14:21:00Z">
                <w:r w:rsidRPr="009C1429" w:rsidDel="00CF2F14">
                  <w:rPr>
                    <w:sz w:val="16"/>
                    <w:szCs w:val="16"/>
                  </w:rPr>
                  <w:delText>4</w:delText>
                </w:r>
              </w:del>
            </w:ins>
          </w:p>
        </w:tc>
        <w:tc>
          <w:tcPr>
            <w:tcW w:w="567" w:type="dxa"/>
            <w:noWrap/>
            <w:hideMark/>
          </w:tcPr>
          <w:p w14:paraId="3E154EE9" w14:textId="14FB112D" w:rsidR="00035091" w:rsidRPr="009C1429" w:rsidDel="00CF2F14" w:rsidRDefault="00035091" w:rsidP="003B12DB">
            <w:pPr>
              <w:spacing w:after="160" w:line="259" w:lineRule="auto"/>
              <w:rPr>
                <w:ins w:id="4747" w:author="Richter, Nicholas" w:date="2021-01-28T15:38:00Z"/>
                <w:del w:id="4748" w:author="Gaunt, Michael" w:date="2021-05-10T14:21:00Z"/>
                <w:sz w:val="16"/>
                <w:szCs w:val="16"/>
              </w:rPr>
            </w:pPr>
            <w:ins w:id="4749" w:author="Richter, Nicholas" w:date="2021-01-28T15:38:00Z">
              <w:del w:id="4750" w:author="Gaunt, Michael" w:date="2021-05-10T14:21:00Z">
                <w:r w:rsidRPr="009C1429" w:rsidDel="00CF2F14">
                  <w:rPr>
                    <w:sz w:val="16"/>
                    <w:szCs w:val="16"/>
                  </w:rPr>
                  <w:delText>5</w:delText>
                </w:r>
              </w:del>
            </w:ins>
          </w:p>
        </w:tc>
        <w:tc>
          <w:tcPr>
            <w:tcW w:w="567" w:type="dxa"/>
            <w:noWrap/>
            <w:hideMark/>
          </w:tcPr>
          <w:p w14:paraId="52812379" w14:textId="57EF137A" w:rsidR="00035091" w:rsidRPr="009C1429" w:rsidDel="00CF2F14" w:rsidRDefault="00035091" w:rsidP="003B12DB">
            <w:pPr>
              <w:spacing w:after="160" w:line="259" w:lineRule="auto"/>
              <w:rPr>
                <w:ins w:id="4751" w:author="Richter, Nicholas" w:date="2021-01-28T15:38:00Z"/>
                <w:del w:id="4752" w:author="Gaunt, Michael" w:date="2021-05-10T14:21:00Z"/>
                <w:sz w:val="16"/>
                <w:szCs w:val="16"/>
              </w:rPr>
            </w:pPr>
            <w:ins w:id="4753" w:author="Richter, Nicholas" w:date="2021-01-28T15:38:00Z">
              <w:del w:id="4754" w:author="Gaunt, Michael" w:date="2021-05-10T14:21:00Z">
                <w:r w:rsidRPr="009C1429" w:rsidDel="00CF2F14">
                  <w:rPr>
                    <w:sz w:val="16"/>
                    <w:szCs w:val="16"/>
                  </w:rPr>
                  <w:delText>6</w:delText>
                </w:r>
              </w:del>
            </w:ins>
          </w:p>
        </w:tc>
        <w:tc>
          <w:tcPr>
            <w:tcW w:w="567" w:type="dxa"/>
            <w:noWrap/>
            <w:hideMark/>
          </w:tcPr>
          <w:p w14:paraId="3F3AC933" w14:textId="50C3122E" w:rsidR="00035091" w:rsidRPr="009C1429" w:rsidDel="00CF2F14" w:rsidRDefault="00035091" w:rsidP="003B12DB">
            <w:pPr>
              <w:spacing w:after="160" w:line="259" w:lineRule="auto"/>
              <w:rPr>
                <w:ins w:id="4755" w:author="Richter, Nicholas" w:date="2021-01-28T15:38:00Z"/>
                <w:del w:id="4756" w:author="Gaunt, Michael" w:date="2021-05-10T14:21:00Z"/>
                <w:sz w:val="16"/>
                <w:szCs w:val="16"/>
              </w:rPr>
            </w:pPr>
            <w:ins w:id="4757" w:author="Richter, Nicholas" w:date="2021-01-28T15:38:00Z">
              <w:del w:id="4758" w:author="Gaunt, Michael" w:date="2021-05-10T14:21:00Z">
                <w:r w:rsidRPr="009C1429" w:rsidDel="00CF2F14">
                  <w:rPr>
                    <w:sz w:val="16"/>
                    <w:szCs w:val="16"/>
                  </w:rPr>
                  <w:delText>7</w:delText>
                </w:r>
              </w:del>
            </w:ins>
          </w:p>
        </w:tc>
        <w:tc>
          <w:tcPr>
            <w:tcW w:w="567" w:type="dxa"/>
            <w:noWrap/>
            <w:hideMark/>
          </w:tcPr>
          <w:p w14:paraId="4D45871D" w14:textId="3E7BB249" w:rsidR="00035091" w:rsidRPr="009C1429" w:rsidDel="00CF2F14" w:rsidRDefault="00035091" w:rsidP="003B12DB">
            <w:pPr>
              <w:spacing w:after="160" w:line="259" w:lineRule="auto"/>
              <w:rPr>
                <w:ins w:id="4759" w:author="Richter, Nicholas" w:date="2021-01-28T15:38:00Z"/>
                <w:del w:id="4760" w:author="Gaunt, Michael" w:date="2021-05-10T14:21:00Z"/>
                <w:sz w:val="16"/>
                <w:szCs w:val="16"/>
              </w:rPr>
            </w:pPr>
            <w:ins w:id="4761" w:author="Richter, Nicholas" w:date="2021-01-28T15:38:00Z">
              <w:del w:id="4762" w:author="Gaunt, Michael" w:date="2021-05-10T14:21:00Z">
                <w:r w:rsidRPr="009C1429" w:rsidDel="00CF2F14">
                  <w:rPr>
                    <w:sz w:val="16"/>
                    <w:szCs w:val="16"/>
                  </w:rPr>
                  <w:delText>8</w:delText>
                </w:r>
              </w:del>
            </w:ins>
          </w:p>
        </w:tc>
        <w:tc>
          <w:tcPr>
            <w:tcW w:w="567" w:type="dxa"/>
            <w:noWrap/>
            <w:hideMark/>
          </w:tcPr>
          <w:p w14:paraId="7F5D385A" w14:textId="2BBF2E06" w:rsidR="00035091" w:rsidRPr="009C1429" w:rsidDel="00CF2F14" w:rsidRDefault="00035091" w:rsidP="003B12DB">
            <w:pPr>
              <w:spacing w:after="160" w:line="259" w:lineRule="auto"/>
              <w:rPr>
                <w:ins w:id="4763" w:author="Richter, Nicholas" w:date="2021-01-28T15:38:00Z"/>
                <w:del w:id="4764" w:author="Gaunt, Michael" w:date="2021-05-10T14:21:00Z"/>
                <w:sz w:val="16"/>
                <w:szCs w:val="16"/>
              </w:rPr>
            </w:pPr>
            <w:ins w:id="4765" w:author="Richter, Nicholas" w:date="2021-01-28T15:38:00Z">
              <w:del w:id="4766" w:author="Gaunt, Michael" w:date="2021-05-10T14:21:00Z">
                <w:r w:rsidRPr="009C1429" w:rsidDel="00CF2F14">
                  <w:rPr>
                    <w:sz w:val="16"/>
                    <w:szCs w:val="16"/>
                  </w:rPr>
                  <w:delText>9</w:delText>
                </w:r>
              </w:del>
            </w:ins>
          </w:p>
        </w:tc>
        <w:tc>
          <w:tcPr>
            <w:tcW w:w="567" w:type="dxa"/>
            <w:noWrap/>
            <w:hideMark/>
          </w:tcPr>
          <w:p w14:paraId="3647C636" w14:textId="4883BC29" w:rsidR="00035091" w:rsidRPr="009C1429" w:rsidDel="00CF2F14" w:rsidRDefault="00035091" w:rsidP="003B12DB">
            <w:pPr>
              <w:spacing w:after="160" w:line="259" w:lineRule="auto"/>
              <w:rPr>
                <w:ins w:id="4767" w:author="Richter, Nicholas" w:date="2021-01-28T15:38:00Z"/>
                <w:del w:id="4768" w:author="Gaunt, Michael" w:date="2021-05-10T14:21:00Z"/>
                <w:sz w:val="16"/>
                <w:szCs w:val="16"/>
              </w:rPr>
            </w:pPr>
            <w:ins w:id="4769" w:author="Richter, Nicholas" w:date="2021-01-28T15:38:00Z">
              <w:del w:id="4770" w:author="Gaunt, Michael" w:date="2021-05-10T14:21:00Z">
                <w:r w:rsidRPr="009C1429" w:rsidDel="00CF2F14">
                  <w:rPr>
                    <w:sz w:val="16"/>
                    <w:szCs w:val="16"/>
                  </w:rPr>
                  <w:delText>10</w:delText>
                </w:r>
              </w:del>
            </w:ins>
          </w:p>
        </w:tc>
      </w:tr>
      <w:tr w:rsidR="007F7590" w:rsidRPr="009C1429" w:rsidDel="00CF2F14" w14:paraId="78F1C88A" w14:textId="1C32D9E1" w:rsidTr="003B12DB">
        <w:tblPrEx>
          <w:tblW w:w="8409" w:type="dxa"/>
          <w:tblPrExChange w:id="4771" w:author="Richter, Nicholas" w:date="2021-01-28T15:52:00Z">
            <w:tblPrEx>
              <w:tblW w:w="8409" w:type="dxa"/>
            </w:tblPrEx>
          </w:tblPrExChange>
        </w:tblPrEx>
        <w:trPr>
          <w:trHeight w:val="300"/>
          <w:ins w:id="4772" w:author="Richter, Nicholas" w:date="2021-01-28T15:38:00Z"/>
          <w:del w:id="4773" w:author="Gaunt, Michael" w:date="2021-05-10T14:21:00Z"/>
          <w:trPrChange w:id="4774" w:author="Richter, Nicholas" w:date="2021-01-28T15:52:00Z">
            <w:trPr>
              <w:trHeight w:val="300"/>
            </w:trPr>
          </w:trPrChange>
        </w:trPr>
        <w:tc>
          <w:tcPr>
            <w:tcW w:w="0" w:type="dxa"/>
            <w:noWrap/>
            <w:hideMark/>
            <w:tcPrChange w:id="4775" w:author="Richter, Nicholas" w:date="2021-01-28T15:52:00Z">
              <w:tcPr>
                <w:tcW w:w="1872" w:type="dxa"/>
                <w:noWrap/>
                <w:hideMark/>
              </w:tcPr>
            </w:tcPrChange>
          </w:tcPr>
          <w:p w14:paraId="641C50C2" w14:textId="5A23399E" w:rsidR="007F7590" w:rsidRPr="009C1429" w:rsidDel="00CF2F14" w:rsidRDefault="007F7590" w:rsidP="007F7590">
            <w:pPr>
              <w:spacing w:after="160" w:line="259" w:lineRule="auto"/>
              <w:rPr>
                <w:ins w:id="4776" w:author="Richter, Nicholas" w:date="2021-01-28T15:38:00Z"/>
                <w:del w:id="4777" w:author="Gaunt, Michael" w:date="2021-05-10T14:21:00Z"/>
                <w:sz w:val="16"/>
                <w:szCs w:val="16"/>
              </w:rPr>
            </w:pPr>
            <w:ins w:id="4778" w:author="Richter, Nicholas" w:date="2021-01-28T15:38:00Z">
              <w:del w:id="4779" w:author="Gaunt, Michael" w:date="2021-05-10T14:21:00Z">
                <w:r w:rsidRPr="009C1429" w:rsidDel="00CF2F14">
                  <w:rPr>
                    <w:sz w:val="16"/>
                    <w:szCs w:val="16"/>
                  </w:rPr>
                  <w:delText>Cost per Mile, Total</w:delText>
                </w:r>
              </w:del>
            </w:ins>
          </w:p>
        </w:tc>
        <w:tc>
          <w:tcPr>
            <w:tcW w:w="0" w:type="dxa"/>
            <w:noWrap/>
            <w:hideMark/>
            <w:tcPrChange w:id="4780" w:author="Richter, Nicholas" w:date="2021-01-28T15:52:00Z">
              <w:tcPr>
                <w:tcW w:w="667" w:type="dxa"/>
                <w:noWrap/>
                <w:hideMark/>
              </w:tcPr>
            </w:tcPrChange>
          </w:tcPr>
          <w:p w14:paraId="2D531664" w14:textId="346EDBD0" w:rsidR="007F7590" w:rsidRPr="009C1429" w:rsidDel="00CF2F14" w:rsidRDefault="007F7590" w:rsidP="007F7590">
            <w:pPr>
              <w:spacing w:after="160" w:line="259" w:lineRule="auto"/>
              <w:rPr>
                <w:ins w:id="4781" w:author="Richter, Nicholas" w:date="2021-01-28T15:38:00Z"/>
                <w:del w:id="4782" w:author="Gaunt, Michael" w:date="2021-05-10T14:21:00Z"/>
                <w:sz w:val="16"/>
                <w:szCs w:val="16"/>
              </w:rPr>
            </w:pPr>
            <w:ins w:id="4783" w:author="Richter, Nicholas" w:date="2021-01-28T15:52:00Z">
              <w:del w:id="4784" w:author="Gaunt, Michael" w:date="2021-05-10T14:21:00Z">
                <w:r w:rsidRPr="007F7590" w:rsidDel="00CF2F14">
                  <w:rPr>
                    <w:sz w:val="16"/>
                    <w:szCs w:val="16"/>
                    <w:rPrChange w:id="4785" w:author="Richter, Nicholas" w:date="2021-01-28T15:52:00Z">
                      <w:rPr/>
                    </w:rPrChange>
                  </w:rPr>
                  <w:delText xml:space="preserve">$123.8 </w:delText>
                </w:r>
              </w:del>
            </w:ins>
          </w:p>
        </w:tc>
        <w:tc>
          <w:tcPr>
            <w:tcW w:w="0" w:type="dxa"/>
            <w:noWrap/>
            <w:hideMark/>
            <w:tcPrChange w:id="4786" w:author="Richter, Nicholas" w:date="2021-01-28T15:52:00Z">
              <w:tcPr>
                <w:tcW w:w="667" w:type="dxa"/>
                <w:noWrap/>
                <w:vAlign w:val="center"/>
                <w:hideMark/>
              </w:tcPr>
            </w:tcPrChange>
          </w:tcPr>
          <w:p w14:paraId="678ED417" w14:textId="67272C67" w:rsidR="007F7590" w:rsidRPr="009C1429" w:rsidDel="00CF2F14" w:rsidRDefault="007F7590" w:rsidP="007F7590">
            <w:pPr>
              <w:spacing w:after="160" w:line="259" w:lineRule="auto"/>
              <w:rPr>
                <w:ins w:id="4787" w:author="Richter, Nicholas" w:date="2021-01-28T15:38:00Z"/>
                <w:del w:id="4788" w:author="Gaunt, Michael" w:date="2021-05-10T14:21:00Z"/>
                <w:sz w:val="16"/>
                <w:szCs w:val="16"/>
              </w:rPr>
            </w:pPr>
            <w:ins w:id="4789" w:author="Richter, Nicholas" w:date="2021-01-28T15:52:00Z">
              <w:del w:id="4790" w:author="Gaunt, Michael" w:date="2021-05-10T14:21:00Z">
                <w:r w:rsidRPr="007F7590" w:rsidDel="00CF2F14">
                  <w:rPr>
                    <w:sz w:val="16"/>
                    <w:szCs w:val="16"/>
                    <w:rPrChange w:id="4791" w:author="Richter, Nicholas" w:date="2021-01-28T15:52:00Z">
                      <w:rPr/>
                    </w:rPrChange>
                  </w:rPr>
                  <w:delText xml:space="preserve">$40.9 </w:delText>
                </w:r>
              </w:del>
            </w:ins>
          </w:p>
        </w:tc>
        <w:tc>
          <w:tcPr>
            <w:tcW w:w="0" w:type="dxa"/>
            <w:noWrap/>
            <w:hideMark/>
            <w:tcPrChange w:id="4792" w:author="Richter, Nicholas" w:date="2021-01-28T15:52:00Z">
              <w:tcPr>
                <w:tcW w:w="667" w:type="dxa"/>
                <w:noWrap/>
                <w:vAlign w:val="center"/>
                <w:hideMark/>
              </w:tcPr>
            </w:tcPrChange>
          </w:tcPr>
          <w:p w14:paraId="6D6B676B" w14:textId="68255BF8" w:rsidR="007F7590" w:rsidRPr="009C1429" w:rsidDel="00CF2F14" w:rsidRDefault="007F7590" w:rsidP="007F7590">
            <w:pPr>
              <w:spacing w:after="160" w:line="259" w:lineRule="auto"/>
              <w:rPr>
                <w:ins w:id="4793" w:author="Richter, Nicholas" w:date="2021-01-28T15:38:00Z"/>
                <w:del w:id="4794" w:author="Gaunt, Michael" w:date="2021-05-10T14:21:00Z"/>
                <w:sz w:val="16"/>
                <w:szCs w:val="16"/>
              </w:rPr>
            </w:pPr>
            <w:ins w:id="4795" w:author="Richter, Nicholas" w:date="2021-01-28T15:52:00Z">
              <w:del w:id="4796" w:author="Gaunt, Michael" w:date="2021-05-10T14:21:00Z">
                <w:r w:rsidRPr="007F7590" w:rsidDel="00CF2F14">
                  <w:rPr>
                    <w:sz w:val="16"/>
                    <w:szCs w:val="16"/>
                    <w:rPrChange w:id="4797" w:author="Richter, Nicholas" w:date="2021-01-28T15:52:00Z">
                      <w:rPr/>
                    </w:rPrChange>
                  </w:rPr>
                  <w:delText xml:space="preserve">$22.6 </w:delText>
                </w:r>
              </w:del>
            </w:ins>
          </w:p>
        </w:tc>
        <w:tc>
          <w:tcPr>
            <w:tcW w:w="0" w:type="dxa"/>
            <w:noWrap/>
            <w:hideMark/>
            <w:tcPrChange w:id="4798" w:author="Richter, Nicholas" w:date="2021-01-28T15:52:00Z">
              <w:tcPr>
                <w:tcW w:w="567" w:type="dxa"/>
                <w:noWrap/>
                <w:vAlign w:val="center"/>
                <w:hideMark/>
              </w:tcPr>
            </w:tcPrChange>
          </w:tcPr>
          <w:p w14:paraId="4C6B77BF" w14:textId="2A6A88CE" w:rsidR="007F7590" w:rsidRPr="009C1429" w:rsidDel="00CF2F14" w:rsidRDefault="007F7590" w:rsidP="007F7590">
            <w:pPr>
              <w:spacing w:after="160" w:line="259" w:lineRule="auto"/>
              <w:rPr>
                <w:ins w:id="4799" w:author="Richter, Nicholas" w:date="2021-01-28T15:38:00Z"/>
                <w:del w:id="4800" w:author="Gaunt, Michael" w:date="2021-05-10T14:21:00Z"/>
                <w:sz w:val="16"/>
                <w:szCs w:val="16"/>
              </w:rPr>
            </w:pPr>
            <w:ins w:id="4801" w:author="Richter, Nicholas" w:date="2021-01-28T15:52:00Z">
              <w:del w:id="4802" w:author="Gaunt, Michael" w:date="2021-05-10T14:21:00Z">
                <w:r w:rsidRPr="007F7590" w:rsidDel="00CF2F14">
                  <w:rPr>
                    <w:sz w:val="16"/>
                    <w:szCs w:val="16"/>
                    <w:rPrChange w:id="4803" w:author="Richter, Nicholas" w:date="2021-01-28T15:52:00Z">
                      <w:rPr/>
                    </w:rPrChange>
                  </w:rPr>
                  <w:delText xml:space="preserve">$16.1 </w:delText>
                </w:r>
              </w:del>
            </w:ins>
          </w:p>
        </w:tc>
        <w:tc>
          <w:tcPr>
            <w:tcW w:w="0" w:type="dxa"/>
            <w:noWrap/>
            <w:hideMark/>
            <w:tcPrChange w:id="4804" w:author="Richter, Nicholas" w:date="2021-01-28T15:52:00Z">
              <w:tcPr>
                <w:tcW w:w="567" w:type="dxa"/>
                <w:noWrap/>
                <w:vAlign w:val="center"/>
                <w:hideMark/>
              </w:tcPr>
            </w:tcPrChange>
          </w:tcPr>
          <w:p w14:paraId="51DDA83D" w14:textId="5F9F89F9" w:rsidR="007F7590" w:rsidRPr="009C1429" w:rsidDel="00CF2F14" w:rsidRDefault="007F7590" w:rsidP="007F7590">
            <w:pPr>
              <w:spacing w:after="160" w:line="259" w:lineRule="auto"/>
              <w:rPr>
                <w:ins w:id="4805" w:author="Richter, Nicholas" w:date="2021-01-28T15:38:00Z"/>
                <w:del w:id="4806" w:author="Gaunt, Michael" w:date="2021-05-10T14:21:00Z"/>
                <w:sz w:val="16"/>
                <w:szCs w:val="16"/>
              </w:rPr>
            </w:pPr>
            <w:ins w:id="4807" w:author="Richter, Nicholas" w:date="2021-01-28T15:52:00Z">
              <w:del w:id="4808" w:author="Gaunt, Michael" w:date="2021-05-10T14:21:00Z">
                <w:r w:rsidRPr="007F7590" w:rsidDel="00CF2F14">
                  <w:rPr>
                    <w:sz w:val="16"/>
                    <w:szCs w:val="16"/>
                    <w:rPrChange w:id="4809" w:author="Richter, Nicholas" w:date="2021-01-28T15:52:00Z">
                      <w:rPr/>
                    </w:rPrChange>
                  </w:rPr>
                  <w:delText xml:space="preserve">$12.8 </w:delText>
                </w:r>
              </w:del>
            </w:ins>
          </w:p>
        </w:tc>
        <w:tc>
          <w:tcPr>
            <w:tcW w:w="0" w:type="dxa"/>
            <w:noWrap/>
            <w:hideMark/>
            <w:tcPrChange w:id="4810" w:author="Richter, Nicholas" w:date="2021-01-28T15:52:00Z">
              <w:tcPr>
                <w:tcW w:w="567" w:type="dxa"/>
                <w:noWrap/>
                <w:vAlign w:val="center"/>
                <w:hideMark/>
              </w:tcPr>
            </w:tcPrChange>
          </w:tcPr>
          <w:p w14:paraId="3F8BFB6F" w14:textId="026DC2DB" w:rsidR="007F7590" w:rsidRPr="009C1429" w:rsidDel="00CF2F14" w:rsidRDefault="007F7590" w:rsidP="007F7590">
            <w:pPr>
              <w:spacing w:after="160" w:line="259" w:lineRule="auto"/>
              <w:rPr>
                <w:ins w:id="4811" w:author="Richter, Nicholas" w:date="2021-01-28T15:38:00Z"/>
                <w:del w:id="4812" w:author="Gaunt, Michael" w:date="2021-05-10T14:21:00Z"/>
                <w:sz w:val="16"/>
                <w:szCs w:val="16"/>
              </w:rPr>
            </w:pPr>
            <w:ins w:id="4813" w:author="Richter, Nicholas" w:date="2021-01-28T15:52:00Z">
              <w:del w:id="4814" w:author="Gaunt, Michael" w:date="2021-05-10T14:21:00Z">
                <w:r w:rsidRPr="007F7590" w:rsidDel="00CF2F14">
                  <w:rPr>
                    <w:sz w:val="16"/>
                    <w:szCs w:val="16"/>
                    <w:rPrChange w:id="4815" w:author="Richter, Nicholas" w:date="2021-01-28T15:52:00Z">
                      <w:rPr/>
                    </w:rPrChange>
                  </w:rPr>
                  <w:delText xml:space="preserve">$10.7 </w:delText>
                </w:r>
              </w:del>
            </w:ins>
          </w:p>
        </w:tc>
        <w:tc>
          <w:tcPr>
            <w:tcW w:w="0" w:type="dxa"/>
            <w:noWrap/>
            <w:hideMark/>
            <w:tcPrChange w:id="4816" w:author="Richter, Nicholas" w:date="2021-01-28T15:52:00Z">
              <w:tcPr>
                <w:tcW w:w="567" w:type="dxa"/>
                <w:noWrap/>
                <w:vAlign w:val="center"/>
                <w:hideMark/>
              </w:tcPr>
            </w:tcPrChange>
          </w:tcPr>
          <w:p w14:paraId="7839B1E7" w14:textId="67BA709A" w:rsidR="007F7590" w:rsidRPr="009C1429" w:rsidDel="00CF2F14" w:rsidRDefault="007F7590" w:rsidP="007F7590">
            <w:pPr>
              <w:spacing w:after="160" w:line="259" w:lineRule="auto"/>
              <w:rPr>
                <w:ins w:id="4817" w:author="Richter, Nicholas" w:date="2021-01-28T15:38:00Z"/>
                <w:del w:id="4818" w:author="Gaunt, Michael" w:date="2021-05-10T14:21:00Z"/>
                <w:sz w:val="16"/>
                <w:szCs w:val="16"/>
              </w:rPr>
            </w:pPr>
            <w:ins w:id="4819" w:author="Richter, Nicholas" w:date="2021-01-28T15:52:00Z">
              <w:del w:id="4820" w:author="Gaunt, Michael" w:date="2021-05-10T14:21:00Z">
                <w:r w:rsidRPr="007F7590" w:rsidDel="00CF2F14">
                  <w:rPr>
                    <w:sz w:val="16"/>
                    <w:szCs w:val="16"/>
                    <w:rPrChange w:id="4821" w:author="Richter, Nicholas" w:date="2021-01-28T15:52:00Z">
                      <w:rPr/>
                    </w:rPrChange>
                  </w:rPr>
                  <w:delText xml:space="preserve">$9.3 </w:delText>
                </w:r>
              </w:del>
            </w:ins>
          </w:p>
        </w:tc>
        <w:tc>
          <w:tcPr>
            <w:tcW w:w="0" w:type="dxa"/>
            <w:noWrap/>
            <w:hideMark/>
            <w:tcPrChange w:id="4822" w:author="Richter, Nicholas" w:date="2021-01-28T15:52:00Z">
              <w:tcPr>
                <w:tcW w:w="567" w:type="dxa"/>
                <w:noWrap/>
                <w:vAlign w:val="center"/>
                <w:hideMark/>
              </w:tcPr>
            </w:tcPrChange>
          </w:tcPr>
          <w:p w14:paraId="586AF04A" w14:textId="74A2C0BB" w:rsidR="007F7590" w:rsidRPr="009C1429" w:rsidDel="00CF2F14" w:rsidRDefault="007F7590" w:rsidP="007F7590">
            <w:pPr>
              <w:spacing w:after="160" w:line="259" w:lineRule="auto"/>
              <w:rPr>
                <w:ins w:id="4823" w:author="Richter, Nicholas" w:date="2021-01-28T15:38:00Z"/>
                <w:del w:id="4824" w:author="Gaunt, Michael" w:date="2021-05-10T14:21:00Z"/>
                <w:sz w:val="16"/>
                <w:szCs w:val="16"/>
              </w:rPr>
            </w:pPr>
            <w:ins w:id="4825" w:author="Richter, Nicholas" w:date="2021-01-28T15:52:00Z">
              <w:del w:id="4826" w:author="Gaunt, Michael" w:date="2021-05-10T14:21:00Z">
                <w:r w:rsidRPr="007F7590" w:rsidDel="00CF2F14">
                  <w:rPr>
                    <w:sz w:val="16"/>
                    <w:szCs w:val="16"/>
                    <w:rPrChange w:id="4827" w:author="Richter, Nicholas" w:date="2021-01-28T15:52:00Z">
                      <w:rPr/>
                    </w:rPrChange>
                  </w:rPr>
                  <w:delText xml:space="preserve">$8.3 </w:delText>
                </w:r>
              </w:del>
            </w:ins>
          </w:p>
        </w:tc>
        <w:tc>
          <w:tcPr>
            <w:tcW w:w="0" w:type="dxa"/>
            <w:noWrap/>
            <w:hideMark/>
            <w:tcPrChange w:id="4828" w:author="Richter, Nicholas" w:date="2021-01-28T15:52:00Z">
              <w:tcPr>
                <w:tcW w:w="567" w:type="dxa"/>
                <w:noWrap/>
                <w:vAlign w:val="bottom"/>
                <w:hideMark/>
              </w:tcPr>
            </w:tcPrChange>
          </w:tcPr>
          <w:p w14:paraId="19912D03" w14:textId="0721AF9C" w:rsidR="007F7590" w:rsidRPr="009C1429" w:rsidDel="00CF2F14" w:rsidRDefault="007F7590" w:rsidP="007F7590">
            <w:pPr>
              <w:spacing w:after="160" w:line="259" w:lineRule="auto"/>
              <w:rPr>
                <w:ins w:id="4829" w:author="Richter, Nicholas" w:date="2021-01-28T15:38:00Z"/>
                <w:del w:id="4830" w:author="Gaunt, Michael" w:date="2021-05-10T14:21:00Z"/>
                <w:sz w:val="16"/>
                <w:szCs w:val="16"/>
              </w:rPr>
            </w:pPr>
            <w:ins w:id="4831" w:author="Richter, Nicholas" w:date="2021-01-28T15:52:00Z">
              <w:del w:id="4832" w:author="Gaunt, Michael" w:date="2021-05-10T14:21:00Z">
                <w:r w:rsidRPr="007F7590" w:rsidDel="00CF2F14">
                  <w:rPr>
                    <w:sz w:val="16"/>
                    <w:szCs w:val="16"/>
                    <w:rPrChange w:id="4833" w:author="Richter, Nicholas" w:date="2021-01-28T15:52:00Z">
                      <w:rPr/>
                    </w:rPrChange>
                  </w:rPr>
                  <w:delText xml:space="preserve">$7.5 </w:delText>
                </w:r>
              </w:del>
            </w:ins>
          </w:p>
        </w:tc>
        <w:tc>
          <w:tcPr>
            <w:tcW w:w="0" w:type="dxa"/>
            <w:noWrap/>
            <w:hideMark/>
            <w:tcPrChange w:id="4834" w:author="Richter, Nicholas" w:date="2021-01-28T15:52:00Z">
              <w:tcPr>
                <w:tcW w:w="567" w:type="dxa"/>
                <w:noWrap/>
                <w:vAlign w:val="bottom"/>
                <w:hideMark/>
              </w:tcPr>
            </w:tcPrChange>
          </w:tcPr>
          <w:p w14:paraId="717895AB" w14:textId="5ABCCF1F" w:rsidR="007F7590" w:rsidRPr="009C1429" w:rsidDel="00CF2F14" w:rsidRDefault="007F7590" w:rsidP="007F7590">
            <w:pPr>
              <w:spacing w:after="160" w:line="259" w:lineRule="auto"/>
              <w:rPr>
                <w:ins w:id="4835" w:author="Richter, Nicholas" w:date="2021-01-28T15:38:00Z"/>
                <w:del w:id="4836" w:author="Gaunt, Michael" w:date="2021-05-10T14:21:00Z"/>
                <w:sz w:val="16"/>
                <w:szCs w:val="16"/>
              </w:rPr>
            </w:pPr>
            <w:ins w:id="4837" w:author="Richter, Nicholas" w:date="2021-01-28T15:52:00Z">
              <w:del w:id="4838" w:author="Gaunt, Michael" w:date="2021-05-10T14:21:00Z">
                <w:r w:rsidRPr="007F7590" w:rsidDel="00CF2F14">
                  <w:rPr>
                    <w:sz w:val="16"/>
                    <w:szCs w:val="16"/>
                    <w:rPrChange w:id="4839" w:author="Richter, Nicholas" w:date="2021-01-28T15:52:00Z">
                      <w:rPr/>
                    </w:rPrChange>
                  </w:rPr>
                  <w:delText xml:space="preserve">$6.8 </w:delText>
                </w:r>
              </w:del>
            </w:ins>
          </w:p>
        </w:tc>
        <w:tc>
          <w:tcPr>
            <w:tcW w:w="0" w:type="dxa"/>
            <w:noWrap/>
            <w:hideMark/>
            <w:tcPrChange w:id="4840" w:author="Richter, Nicholas" w:date="2021-01-28T15:52:00Z">
              <w:tcPr>
                <w:tcW w:w="567" w:type="dxa"/>
                <w:noWrap/>
                <w:vAlign w:val="bottom"/>
                <w:hideMark/>
              </w:tcPr>
            </w:tcPrChange>
          </w:tcPr>
          <w:p w14:paraId="3A12A932" w14:textId="205C9E55" w:rsidR="007F7590" w:rsidRPr="009C1429" w:rsidDel="00CF2F14" w:rsidRDefault="007F7590" w:rsidP="007F7590">
            <w:pPr>
              <w:spacing w:after="160" w:line="259" w:lineRule="auto"/>
              <w:rPr>
                <w:ins w:id="4841" w:author="Richter, Nicholas" w:date="2021-01-28T15:38:00Z"/>
                <w:del w:id="4842" w:author="Gaunt, Michael" w:date="2021-05-10T14:21:00Z"/>
                <w:sz w:val="16"/>
                <w:szCs w:val="16"/>
              </w:rPr>
            </w:pPr>
            <w:ins w:id="4843" w:author="Richter, Nicholas" w:date="2021-01-28T15:52:00Z">
              <w:del w:id="4844" w:author="Gaunt, Michael" w:date="2021-05-10T14:21:00Z">
                <w:r w:rsidRPr="007F7590" w:rsidDel="00CF2F14">
                  <w:rPr>
                    <w:sz w:val="16"/>
                    <w:szCs w:val="16"/>
                    <w:rPrChange w:id="4845" w:author="Richter, Nicholas" w:date="2021-01-28T15:52:00Z">
                      <w:rPr/>
                    </w:rPrChange>
                  </w:rPr>
                  <w:delText xml:space="preserve">$6.3 </w:delText>
                </w:r>
              </w:del>
            </w:ins>
          </w:p>
        </w:tc>
      </w:tr>
    </w:tbl>
    <w:p w14:paraId="6EA74D1E" w14:textId="65DD4CA6" w:rsidR="00035091" w:rsidRPr="009C1429" w:rsidDel="00CF2F14" w:rsidRDefault="00035091" w:rsidP="00035091">
      <w:pPr>
        <w:pStyle w:val="NoSpacing"/>
        <w:rPr>
          <w:ins w:id="4846" w:author="Richter, Nicholas" w:date="2021-01-28T15:38:00Z"/>
          <w:del w:id="4847" w:author="Gaunt, Michael" w:date="2021-05-10T14:21:00Z"/>
        </w:rPr>
      </w:pPr>
    </w:p>
    <w:tbl>
      <w:tblPr>
        <w:tblStyle w:val="PortSeattle"/>
        <w:tblW w:w="8409" w:type="dxa"/>
        <w:tblLook w:val="04A0" w:firstRow="1" w:lastRow="0" w:firstColumn="1" w:lastColumn="0" w:noHBand="0" w:noVBand="1"/>
      </w:tblPr>
      <w:tblGrid>
        <w:gridCol w:w="1872"/>
        <w:gridCol w:w="667"/>
        <w:gridCol w:w="667"/>
        <w:gridCol w:w="667"/>
        <w:gridCol w:w="567"/>
        <w:gridCol w:w="567"/>
        <w:gridCol w:w="567"/>
        <w:gridCol w:w="567"/>
        <w:gridCol w:w="567"/>
        <w:gridCol w:w="567"/>
        <w:gridCol w:w="567"/>
        <w:gridCol w:w="567"/>
      </w:tblGrid>
      <w:tr w:rsidR="00035091" w:rsidRPr="009C1429" w:rsidDel="00CF2F14" w14:paraId="07F82046" w14:textId="094AB858" w:rsidTr="003B12DB">
        <w:trPr>
          <w:cnfStyle w:val="100000000000" w:firstRow="1" w:lastRow="0" w:firstColumn="0" w:lastColumn="0" w:oddVBand="0" w:evenVBand="0" w:oddHBand="0" w:evenHBand="0" w:firstRowFirstColumn="0" w:firstRowLastColumn="0" w:lastRowFirstColumn="0" w:lastRowLastColumn="0"/>
          <w:trHeight w:val="300"/>
          <w:ins w:id="4848" w:author="Richter, Nicholas" w:date="2021-01-28T15:38:00Z"/>
          <w:del w:id="4849" w:author="Gaunt, Michael" w:date="2021-05-10T14:21:00Z"/>
        </w:trPr>
        <w:tc>
          <w:tcPr>
            <w:tcW w:w="1872" w:type="dxa"/>
            <w:noWrap/>
            <w:hideMark/>
          </w:tcPr>
          <w:p w14:paraId="234662D3" w14:textId="26A63CE9" w:rsidR="00035091" w:rsidRPr="009C1429" w:rsidDel="00CF2F14" w:rsidRDefault="00035091" w:rsidP="003B12DB">
            <w:pPr>
              <w:spacing w:after="160" w:line="259" w:lineRule="auto"/>
              <w:rPr>
                <w:ins w:id="4850" w:author="Richter, Nicholas" w:date="2021-01-28T15:38:00Z"/>
                <w:del w:id="4851" w:author="Gaunt, Michael" w:date="2021-05-10T14:21:00Z"/>
                <w:sz w:val="16"/>
                <w:szCs w:val="16"/>
              </w:rPr>
            </w:pPr>
            <w:ins w:id="4852" w:author="Richter, Nicholas" w:date="2021-01-28T15:38:00Z">
              <w:del w:id="4853" w:author="Gaunt, Michael" w:date="2021-05-10T14:21:00Z">
                <w:r w:rsidRPr="009C1429" w:rsidDel="00CF2F14">
                  <w:rPr>
                    <w:sz w:val="16"/>
                    <w:szCs w:val="16"/>
                  </w:rPr>
                  <w:delText>Vehicle Age</w:delText>
                </w:r>
              </w:del>
            </w:ins>
          </w:p>
        </w:tc>
        <w:tc>
          <w:tcPr>
            <w:tcW w:w="667" w:type="dxa"/>
            <w:noWrap/>
            <w:hideMark/>
          </w:tcPr>
          <w:p w14:paraId="5E49F3EB" w14:textId="657A63B9" w:rsidR="00035091" w:rsidRPr="009C1429" w:rsidDel="00CF2F14" w:rsidRDefault="00035091" w:rsidP="003B12DB">
            <w:pPr>
              <w:spacing w:after="160" w:line="259" w:lineRule="auto"/>
              <w:rPr>
                <w:ins w:id="4854" w:author="Richter, Nicholas" w:date="2021-01-28T15:38:00Z"/>
                <w:del w:id="4855" w:author="Gaunt, Michael" w:date="2021-05-10T14:21:00Z"/>
                <w:sz w:val="16"/>
                <w:szCs w:val="16"/>
              </w:rPr>
            </w:pPr>
            <w:ins w:id="4856" w:author="Richter, Nicholas" w:date="2021-01-28T15:38:00Z">
              <w:del w:id="4857" w:author="Gaunt, Michael" w:date="2021-05-10T14:21:00Z">
                <w:r w:rsidRPr="009C1429" w:rsidDel="00CF2F14">
                  <w:rPr>
                    <w:sz w:val="16"/>
                    <w:szCs w:val="16"/>
                  </w:rPr>
                  <w:delText>11</w:delText>
                </w:r>
              </w:del>
            </w:ins>
          </w:p>
        </w:tc>
        <w:tc>
          <w:tcPr>
            <w:tcW w:w="667" w:type="dxa"/>
            <w:noWrap/>
            <w:hideMark/>
          </w:tcPr>
          <w:p w14:paraId="561F7236" w14:textId="65EEE775" w:rsidR="00035091" w:rsidRPr="009C1429" w:rsidDel="00CF2F14" w:rsidRDefault="00035091" w:rsidP="003B12DB">
            <w:pPr>
              <w:spacing w:after="160" w:line="259" w:lineRule="auto"/>
              <w:rPr>
                <w:ins w:id="4858" w:author="Richter, Nicholas" w:date="2021-01-28T15:38:00Z"/>
                <w:del w:id="4859" w:author="Gaunt, Michael" w:date="2021-05-10T14:21:00Z"/>
                <w:sz w:val="16"/>
                <w:szCs w:val="16"/>
              </w:rPr>
            </w:pPr>
            <w:ins w:id="4860" w:author="Richter, Nicholas" w:date="2021-01-28T15:38:00Z">
              <w:del w:id="4861" w:author="Gaunt, Michael" w:date="2021-05-10T14:21:00Z">
                <w:r w:rsidRPr="009C1429" w:rsidDel="00CF2F14">
                  <w:rPr>
                    <w:sz w:val="16"/>
                    <w:szCs w:val="16"/>
                  </w:rPr>
                  <w:delText>12</w:delText>
                </w:r>
              </w:del>
            </w:ins>
          </w:p>
        </w:tc>
        <w:tc>
          <w:tcPr>
            <w:tcW w:w="667" w:type="dxa"/>
            <w:noWrap/>
            <w:hideMark/>
          </w:tcPr>
          <w:p w14:paraId="0F6D546B" w14:textId="3D20D45C" w:rsidR="00035091" w:rsidRPr="009C1429" w:rsidDel="00CF2F14" w:rsidRDefault="00035091" w:rsidP="003B12DB">
            <w:pPr>
              <w:spacing w:after="160" w:line="259" w:lineRule="auto"/>
              <w:rPr>
                <w:ins w:id="4862" w:author="Richter, Nicholas" w:date="2021-01-28T15:38:00Z"/>
                <w:del w:id="4863" w:author="Gaunt, Michael" w:date="2021-05-10T14:21:00Z"/>
                <w:sz w:val="16"/>
                <w:szCs w:val="16"/>
              </w:rPr>
            </w:pPr>
            <w:ins w:id="4864" w:author="Richter, Nicholas" w:date="2021-01-28T15:38:00Z">
              <w:del w:id="4865" w:author="Gaunt, Michael" w:date="2021-05-10T14:21:00Z">
                <w:r w:rsidRPr="009C1429" w:rsidDel="00CF2F14">
                  <w:rPr>
                    <w:sz w:val="16"/>
                    <w:szCs w:val="16"/>
                  </w:rPr>
                  <w:delText>13</w:delText>
                </w:r>
              </w:del>
            </w:ins>
          </w:p>
        </w:tc>
        <w:tc>
          <w:tcPr>
            <w:tcW w:w="567" w:type="dxa"/>
            <w:noWrap/>
            <w:hideMark/>
          </w:tcPr>
          <w:p w14:paraId="704C3554" w14:textId="505A3A56" w:rsidR="00035091" w:rsidRPr="009C1429" w:rsidDel="00CF2F14" w:rsidRDefault="00035091" w:rsidP="003B12DB">
            <w:pPr>
              <w:spacing w:after="160" w:line="259" w:lineRule="auto"/>
              <w:rPr>
                <w:ins w:id="4866" w:author="Richter, Nicholas" w:date="2021-01-28T15:38:00Z"/>
                <w:del w:id="4867" w:author="Gaunt, Michael" w:date="2021-05-10T14:21:00Z"/>
                <w:sz w:val="16"/>
                <w:szCs w:val="16"/>
              </w:rPr>
            </w:pPr>
            <w:ins w:id="4868" w:author="Richter, Nicholas" w:date="2021-01-28T15:38:00Z">
              <w:del w:id="4869" w:author="Gaunt, Michael" w:date="2021-05-10T14:21:00Z">
                <w:r w:rsidRPr="009C1429" w:rsidDel="00CF2F14">
                  <w:rPr>
                    <w:sz w:val="16"/>
                    <w:szCs w:val="16"/>
                  </w:rPr>
                  <w:delText>14</w:delText>
                </w:r>
              </w:del>
            </w:ins>
          </w:p>
        </w:tc>
        <w:tc>
          <w:tcPr>
            <w:tcW w:w="567" w:type="dxa"/>
            <w:noWrap/>
            <w:hideMark/>
          </w:tcPr>
          <w:p w14:paraId="36A6DB04" w14:textId="41C78BC8" w:rsidR="00035091" w:rsidRPr="009C1429" w:rsidDel="00CF2F14" w:rsidRDefault="00035091" w:rsidP="003B12DB">
            <w:pPr>
              <w:spacing w:after="160" w:line="259" w:lineRule="auto"/>
              <w:rPr>
                <w:ins w:id="4870" w:author="Richter, Nicholas" w:date="2021-01-28T15:38:00Z"/>
                <w:del w:id="4871" w:author="Gaunt, Michael" w:date="2021-05-10T14:21:00Z"/>
                <w:sz w:val="16"/>
                <w:szCs w:val="16"/>
              </w:rPr>
            </w:pPr>
            <w:ins w:id="4872" w:author="Richter, Nicholas" w:date="2021-01-28T15:38:00Z">
              <w:del w:id="4873" w:author="Gaunt, Michael" w:date="2021-05-10T14:21:00Z">
                <w:r w:rsidRPr="009C1429" w:rsidDel="00CF2F14">
                  <w:rPr>
                    <w:sz w:val="16"/>
                    <w:szCs w:val="16"/>
                  </w:rPr>
                  <w:delText>15</w:delText>
                </w:r>
              </w:del>
            </w:ins>
          </w:p>
        </w:tc>
        <w:tc>
          <w:tcPr>
            <w:tcW w:w="567" w:type="dxa"/>
            <w:noWrap/>
            <w:hideMark/>
          </w:tcPr>
          <w:p w14:paraId="3A2CF9E7" w14:textId="7F0E9EDC" w:rsidR="00035091" w:rsidRPr="009C1429" w:rsidDel="00CF2F14" w:rsidRDefault="00035091" w:rsidP="003B12DB">
            <w:pPr>
              <w:spacing w:after="160" w:line="259" w:lineRule="auto"/>
              <w:rPr>
                <w:ins w:id="4874" w:author="Richter, Nicholas" w:date="2021-01-28T15:38:00Z"/>
                <w:del w:id="4875" w:author="Gaunt, Michael" w:date="2021-05-10T14:21:00Z"/>
                <w:sz w:val="16"/>
                <w:szCs w:val="16"/>
              </w:rPr>
            </w:pPr>
            <w:ins w:id="4876" w:author="Richter, Nicholas" w:date="2021-01-28T15:38:00Z">
              <w:del w:id="4877" w:author="Gaunt, Michael" w:date="2021-05-10T14:21:00Z">
                <w:r w:rsidRPr="009C1429" w:rsidDel="00CF2F14">
                  <w:rPr>
                    <w:sz w:val="16"/>
                    <w:szCs w:val="16"/>
                  </w:rPr>
                  <w:delText>16</w:delText>
                </w:r>
              </w:del>
            </w:ins>
          </w:p>
        </w:tc>
        <w:tc>
          <w:tcPr>
            <w:tcW w:w="567" w:type="dxa"/>
            <w:noWrap/>
            <w:hideMark/>
          </w:tcPr>
          <w:p w14:paraId="6A7BD766" w14:textId="3C86C571" w:rsidR="00035091" w:rsidRPr="009C1429" w:rsidDel="00CF2F14" w:rsidRDefault="00035091" w:rsidP="003B12DB">
            <w:pPr>
              <w:spacing w:after="160" w:line="259" w:lineRule="auto"/>
              <w:rPr>
                <w:ins w:id="4878" w:author="Richter, Nicholas" w:date="2021-01-28T15:38:00Z"/>
                <w:del w:id="4879" w:author="Gaunt, Michael" w:date="2021-05-10T14:21:00Z"/>
                <w:sz w:val="16"/>
                <w:szCs w:val="16"/>
              </w:rPr>
            </w:pPr>
            <w:ins w:id="4880" w:author="Richter, Nicholas" w:date="2021-01-28T15:38:00Z">
              <w:del w:id="4881" w:author="Gaunt, Michael" w:date="2021-05-10T14:21:00Z">
                <w:r w:rsidRPr="009C1429" w:rsidDel="00CF2F14">
                  <w:rPr>
                    <w:sz w:val="16"/>
                    <w:szCs w:val="16"/>
                  </w:rPr>
                  <w:delText>17</w:delText>
                </w:r>
              </w:del>
            </w:ins>
          </w:p>
        </w:tc>
        <w:tc>
          <w:tcPr>
            <w:tcW w:w="567" w:type="dxa"/>
            <w:noWrap/>
            <w:hideMark/>
          </w:tcPr>
          <w:p w14:paraId="2C036502" w14:textId="2BC64B04" w:rsidR="00035091" w:rsidRPr="009C1429" w:rsidDel="00CF2F14" w:rsidRDefault="00035091" w:rsidP="003B12DB">
            <w:pPr>
              <w:spacing w:after="160" w:line="259" w:lineRule="auto"/>
              <w:rPr>
                <w:ins w:id="4882" w:author="Richter, Nicholas" w:date="2021-01-28T15:38:00Z"/>
                <w:del w:id="4883" w:author="Gaunt, Michael" w:date="2021-05-10T14:21:00Z"/>
                <w:sz w:val="16"/>
                <w:szCs w:val="16"/>
              </w:rPr>
            </w:pPr>
            <w:ins w:id="4884" w:author="Richter, Nicholas" w:date="2021-01-28T15:38:00Z">
              <w:del w:id="4885" w:author="Gaunt, Michael" w:date="2021-05-10T14:21:00Z">
                <w:r w:rsidRPr="009C1429" w:rsidDel="00CF2F14">
                  <w:rPr>
                    <w:sz w:val="16"/>
                    <w:szCs w:val="16"/>
                  </w:rPr>
                  <w:delText>1</w:delText>
                </w:r>
                <w:r w:rsidDel="00CF2F14">
                  <w:rPr>
                    <w:sz w:val="16"/>
                    <w:szCs w:val="16"/>
                  </w:rPr>
                  <w:delText>8</w:delText>
                </w:r>
              </w:del>
            </w:ins>
          </w:p>
        </w:tc>
        <w:tc>
          <w:tcPr>
            <w:tcW w:w="567" w:type="dxa"/>
            <w:noWrap/>
            <w:hideMark/>
          </w:tcPr>
          <w:p w14:paraId="1946C85C" w14:textId="223A512D" w:rsidR="00035091" w:rsidRPr="009C1429" w:rsidDel="00CF2F14" w:rsidRDefault="00035091" w:rsidP="003B12DB">
            <w:pPr>
              <w:spacing w:after="160" w:line="259" w:lineRule="auto"/>
              <w:rPr>
                <w:ins w:id="4886" w:author="Richter, Nicholas" w:date="2021-01-28T15:38:00Z"/>
                <w:del w:id="4887" w:author="Gaunt, Michael" w:date="2021-05-10T14:21:00Z"/>
                <w:sz w:val="16"/>
                <w:szCs w:val="16"/>
              </w:rPr>
            </w:pPr>
            <w:ins w:id="4888" w:author="Richter, Nicholas" w:date="2021-01-28T15:38:00Z">
              <w:del w:id="4889" w:author="Gaunt, Michael" w:date="2021-05-10T14:21:00Z">
                <w:r w:rsidDel="00CF2F14">
                  <w:rPr>
                    <w:sz w:val="16"/>
                    <w:szCs w:val="16"/>
                  </w:rPr>
                  <w:delText>19</w:delText>
                </w:r>
              </w:del>
            </w:ins>
          </w:p>
        </w:tc>
        <w:tc>
          <w:tcPr>
            <w:tcW w:w="567" w:type="dxa"/>
            <w:noWrap/>
            <w:hideMark/>
          </w:tcPr>
          <w:p w14:paraId="4B81219A" w14:textId="34BAE6BC" w:rsidR="00035091" w:rsidRPr="009C1429" w:rsidDel="00CF2F14" w:rsidRDefault="00035091" w:rsidP="003B12DB">
            <w:pPr>
              <w:spacing w:after="160" w:line="259" w:lineRule="auto"/>
              <w:rPr>
                <w:ins w:id="4890" w:author="Richter, Nicholas" w:date="2021-01-28T15:38:00Z"/>
                <w:del w:id="4891" w:author="Gaunt, Michael" w:date="2021-05-10T14:21:00Z"/>
                <w:sz w:val="16"/>
                <w:szCs w:val="16"/>
              </w:rPr>
            </w:pPr>
            <w:ins w:id="4892" w:author="Richter, Nicholas" w:date="2021-01-28T15:38:00Z">
              <w:del w:id="4893" w:author="Gaunt, Michael" w:date="2021-05-10T14:21:00Z">
                <w:r w:rsidDel="00CF2F14">
                  <w:rPr>
                    <w:sz w:val="16"/>
                    <w:szCs w:val="16"/>
                  </w:rPr>
                  <w:delText>20</w:delText>
                </w:r>
              </w:del>
            </w:ins>
          </w:p>
        </w:tc>
        <w:tc>
          <w:tcPr>
            <w:tcW w:w="567" w:type="dxa"/>
            <w:noWrap/>
            <w:hideMark/>
          </w:tcPr>
          <w:p w14:paraId="33F2E2EB" w14:textId="01327F4F" w:rsidR="00035091" w:rsidRPr="009C1429" w:rsidDel="00CF2F14" w:rsidRDefault="00035091" w:rsidP="003B12DB">
            <w:pPr>
              <w:spacing w:after="160" w:line="259" w:lineRule="auto"/>
              <w:rPr>
                <w:ins w:id="4894" w:author="Richter, Nicholas" w:date="2021-01-28T15:38:00Z"/>
                <w:del w:id="4895" w:author="Gaunt, Michael" w:date="2021-05-10T14:21:00Z"/>
                <w:sz w:val="16"/>
                <w:szCs w:val="16"/>
              </w:rPr>
            </w:pPr>
          </w:p>
        </w:tc>
      </w:tr>
      <w:tr w:rsidR="00FC6FAE" w:rsidRPr="009C1429" w:rsidDel="00CF2F14" w14:paraId="750E788D" w14:textId="2865E87A" w:rsidTr="003B12DB">
        <w:tblPrEx>
          <w:tblCellMar>
            <w:top w:w="58" w:type="dxa"/>
            <w:left w:w="72" w:type="dxa"/>
            <w:bottom w:w="58" w:type="dxa"/>
            <w:right w:w="72" w:type="dxa"/>
          </w:tblCellMar>
        </w:tblPrEx>
        <w:trPr>
          <w:trHeight w:val="300"/>
          <w:ins w:id="4896" w:author="Richter, Nicholas" w:date="2021-01-28T15:38:00Z"/>
          <w:del w:id="4897" w:author="Gaunt, Michael" w:date="2021-05-10T14:21:00Z"/>
        </w:trPr>
        <w:tc>
          <w:tcPr>
            <w:tcW w:w="1872" w:type="dxa"/>
            <w:noWrap/>
            <w:hideMark/>
          </w:tcPr>
          <w:p w14:paraId="54FADB2B" w14:textId="07DF6B6B" w:rsidR="00FC6FAE" w:rsidRPr="009C1429" w:rsidDel="00CF2F14" w:rsidRDefault="00FC6FAE" w:rsidP="00FC6FAE">
            <w:pPr>
              <w:spacing w:after="160" w:line="259" w:lineRule="auto"/>
              <w:rPr>
                <w:ins w:id="4898" w:author="Richter, Nicholas" w:date="2021-01-28T15:38:00Z"/>
                <w:del w:id="4899" w:author="Gaunt, Michael" w:date="2021-05-10T14:21:00Z"/>
                <w:sz w:val="16"/>
                <w:szCs w:val="16"/>
              </w:rPr>
            </w:pPr>
            <w:ins w:id="4900" w:author="Richter, Nicholas" w:date="2021-01-28T15:38:00Z">
              <w:del w:id="4901" w:author="Gaunt, Michael" w:date="2021-05-10T14:21:00Z">
                <w:r w:rsidRPr="009C1429" w:rsidDel="00CF2F14">
                  <w:rPr>
                    <w:sz w:val="16"/>
                    <w:szCs w:val="16"/>
                  </w:rPr>
                  <w:delText>Cost per Mile, Total</w:delText>
                </w:r>
              </w:del>
            </w:ins>
          </w:p>
        </w:tc>
        <w:tc>
          <w:tcPr>
            <w:tcW w:w="667" w:type="dxa"/>
            <w:noWrap/>
            <w:vAlign w:val="bottom"/>
            <w:hideMark/>
          </w:tcPr>
          <w:p w14:paraId="36B6F43D" w14:textId="30EEA3A2" w:rsidR="00FC6FAE" w:rsidRPr="009C1429" w:rsidDel="00CF2F14" w:rsidRDefault="00FC6FAE" w:rsidP="00FC6FAE">
            <w:pPr>
              <w:spacing w:after="160" w:line="259" w:lineRule="auto"/>
              <w:rPr>
                <w:ins w:id="4902" w:author="Richter, Nicholas" w:date="2021-01-28T15:38:00Z"/>
                <w:del w:id="4903" w:author="Gaunt, Michael" w:date="2021-05-10T14:21:00Z"/>
                <w:sz w:val="16"/>
                <w:szCs w:val="16"/>
              </w:rPr>
            </w:pPr>
            <w:ins w:id="4904" w:author="Richter, Nicholas" w:date="2021-01-28T15:52:00Z">
              <w:del w:id="4905" w:author="Gaunt, Michael" w:date="2021-05-10T14:21:00Z">
                <w:r w:rsidRPr="007F7590" w:rsidDel="00CF2F14">
                  <w:rPr>
                    <w:sz w:val="16"/>
                    <w:szCs w:val="16"/>
                    <w:rPrChange w:id="4906" w:author="Richter, Nicholas" w:date="2021-01-28T15:52:00Z">
                      <w:rPr>
                        <w:rFonts w:ascii="Calibri" w:hAnsi="Calibri" w:cs="Calibri"/>
                        <w:color w:val="000000"/>
                      </w:rPr>
                    </w:rPrChange>
                  </w:rPr>
                  <w:delText xml:space="preserve">$5.8 </w:delText>
                </w:r>
              </w:del>
            </w:ins>
          </w:p>
        </w:tc>
        <w:tc>
          <w:tcPr>
            <w:tcW w:w="667" w:type="dxa"/>
            <w:noWrap/>
            <w:vAlign w:val="bottom"/>
            <w:hideMark/>
          </w:tcPr>
          <w:p w14:paraId="23C4860E" w14:textId="31B87BCC" w:rsidR="00FC6FAE" w:rsidRPr="009C1429" w:rsidDel="00CF2F14" w:rsidRDefault="00FC6FAE" w:rsidP="00FC6FAE">
            <w:pPr>
              <w:spacing w:after="160" w:line="259" w:lineRule="auto"/>
              <w:rPr>
                <w:ins w:id="4907" w:author="Richter, Nicholas" w:date="2021-01-28T15:38:00Z"/>
                <w:del w:id="4908" w:author="Gaunt, Michael" w:date="2021-05-10T14:21:00Z"/>
                <w:sz w:val="16"/>
                <w:szCs w:val="16"/>
              </w:rPr>
            </w:pPr>
            <w:ins w:id="4909" w:author="Richter, Nicholas" w:date="2021-01-28T15:52:00Z">
              <w:del w:id="4910" w:author="Gaunt, Michael" w:date="2021-05-10T14:21:00Z">
                <w:r w:rsidRPr="007F7590" w:rsidDel="00CF2F14">
                  <w:rPr>
                    <w:sz w:val="16"/>
                    <w:szCs w:val="16"/>
                    <w:rPrChange w:id="4911" w:author="Richter, Nicholas" w:date="2021-01-28T15:52:00Z">
                      <w:rPr>
                        <w:rFonts w:ascii="Calibri" w:hAnsi="Calibri" w:cs="Calibri"/>
                        <w:color w:val="000000"/>
                      </w:rPr>
                    </w:rPrChange>
                  </w:rPr>
                  <w:delText xml:space="preserve">$5.5 </w:delText>
                </w:r>
              </w:del>
            </w:ins>
          </w:p>
        </w:tc>
        <w:tc>
          <w:tcPr>
            <w:tcW w:w="667" w:type="dxa"/>
            <w:noWrap/>
            <w:vAlign w:val="bottom"/>
            <w:hideMark/>
          </w:tcPr>
          <w:p w14:paraId="45577BE9" w14:textId="6AC62D60" w:rsidR="00FC6FAE" w:rsidRPr="009C1429" w:rsidDel="00CF2F14" w:rsidRDefault="00FC6FAE" w:rsidP="00FC6FAE">
            <w:pPr>
              <w:spacing w:after="160" w:line="259" w:lineRule="auto"/>
              <w:rPr>
                <w:ins w:id="4912" w:author="Richter, Nicholas" w:date="2021-01-28T15:38:00Z"/>
                <w:del w:id="4913" w:author="Gaunt, Michael" w:date="2021-05-10T14:21:00Z"/>
                <w:sz w:val="16"/>
                <w:szCs w:val="16"/>
              </w:rPr>
            </w:pPr>
            <w:ins w:id="4914" w:author="Richter, Nicholas" w:date="2021-01-28T15:52:00Z">
              <w:del w:id="4915" w:author="Gaunt, Michael" w:date="2021-05-10T14:21:00Z">
                <w:r w:rsidRPr="007F7590" w:rsidDel="00CF2F14">
                  <w:rPr>
                    <w:sz w:val="16"/>
                    <w:szCs w:val="16"/>
                    <w:rPrChange w:id="4916" w:author="Richter, Nicholas" w:date="2021-01-28T15:52:00Z">
                      <w:rPr>
                        <w:rFonts w:ascii="Calibri" w:hAnsi="Calibri" w:cs="Calibri"/>
                        <w:color w:val="000000"/>
                      </w:rPr>
                    </w:rPrChange>
                  </w:rPr>
                  <w:delText xml:space="preserve">$5.2 </w:delText>
                </w:r>
              </w:del>
            </w:ins>
          </w:p>
        </w:tc>
        <w:tc>
          <w:tcPr>
            <w:tcW w:w="567" w:type="dxa"/>
            <w:noWrap/>
            <w:vAlign w:val="bottom"/>
            <w:hideMark/>
          </w:tcPr>
          <w:p w14:paraId="483975A8" w14:textId="374E793A" w:rsidR="00FC6FAE" w:rsidRPr="009C1429" w:rsidDel="00CF2F14" w:rsidRDefault="00FC6FAE" w:rsidP="00FC6FAE">
            <w:pPr>
              <w:spacing w:after="160" w:line="259" w:lineRule="auto"/>
              <w:rPr>
                <w:ins w:id="4917" w:author="Richter, Nicholas" w:date="2021-01-28T15:38:00Z"/>
                <w:del w:id="4918" w:author="Gaunt, Michael" w:date="2021-05-10T14:21:00Z"/>
                <w:sz w:val="16"/>
                <w:szCs w:val="16"/>
              </w:rPr>
            </w:pPr>
            <w:ins w:id="4919" w:author="Richter, Nicholas" w:date="2021-01-28T15:52:00Z">
              <w:del w:id="4920" w:author="Gaunt, Michael" w:date="2021-05-10T14:21:00Z">
                <w:r w:rsidRPr="007F7590" w:rsidDel="00CF2F14">
                  <w:rPr>
                    <w:sz w:val="16"/>
                    <w:szCs w:val="16"/>
                    <w:rPrChange w:id="4921" w:author="Richter, Nicholas" w:date="2021-01-28T15:52:00Z">
                      <w:rPr>
                        <w:rFonts w:ascii="Calibri" w:hAnsi="Calibri" w:cs="Calibri"/>
                        <w:color w:val="000000"/>
                      </w:rPr>
                    </w:rPrChange>
                  </w:rPr>
                  <w:delText xml:space="preserve">$5.0 </w:delText>
                </w:r>
              </w:del>
            </w:ins>
          </w:p>
        </w:tc>
        <w:tc>
          <w:tcPr>
            <w:tcW w:w="567" w:type="dxa"/>
            <w:noWrap/>
            <w:vAlign w:val="bottom"/>
            <w:hideMark/>
          </w:tcPr>
          <w:p w14:paraId="5F6389F7" w14:textId="436EAD7C" w:rsidR="00FC6FAE" w:rsidRPr="009C1429" w:rsidDel="00CF2F14" w:rsidRDefault="00FC6FAE" w:rsidP="00FC6FAE">
            <w:pPr>
              <w:spacing w:after="160" w:line="259" w:lineRule="auto"/>
              <w:rPr>
                <w:ins w:id="4922" w:author="Richter, Nicholas" w:date="2021-01-28T15:38:00Z"/>
                <w:del w:id="4923" w:author="Gaunt, Michael" w:date="2021-05-10T14:21:00Z"/>
                <w:sz w:val="16"/>
                <w:szCs w:val="16"/>
              </w:rPr>
            </w:pPr>
            <w:ins w:id="4924" w:author="Richter, Nicholas" w:date="2021-01-28T15:52:00Z">
              <w:del w:id="4925" w:author="Gaunt, Michael" w:date="2021-05-10T14:21:00Z">
                <w:r w:rsidRPr="007F7590" w:rsidDel="00CF2F14">
                  <w:rPr>
                    <w:sz w:val="16"/>
                    <w:szCs w:val="16"/>
                    <w:rPrChange w:id="4926" w:author="Richter, Nicholas" w:date="2021-01-28T15:52:00Z">
                      <w:rPr>
                        <w:rFonts w:ascii="Calibri" w:hAnsi="Calibri" w:cs="Calibri"/>
                        <w:color w:val="000000"/>
                      </w:rPr>
                    </w:rPrChange>
                  </w:rPr>
                  <w:delText xml:space="preserve">$5.0 </w:delText>
                </w:r>
              </w:del>
            </w:ins>
          </w:p>
        </w:tc>
        <w:tc>
          <w:tcPr>
            <w:tcW w:w="567" w:type="dxa"/>
            <w:noWrap/>
            <w:vAlign w:val="bottom"/>
            <w:hideMark/>
          </w:tcPr>
          <w:p w14:paraId="08B0C411" w14:textId="5C7DEAC3" w:rsidR="00FC6FAE" w:rsidRPr="009C1429" w:rsidDel="00CF2F14" w:rsidRDefault="00FC6FAE" w:rsidP="00FC6FAE">
            <w:pPr>
              <w:spacing w:after="160" w:line="259" w:lineRule="auto"/>
              <w:rPr>
                <w:ins w:id="4927" w:author="Richter, Nicholas" w:date="2021-01-28T15:38:00Z"/>
                <w:del w:id="4928" w:author="Gaunt, Michael" w:date="2021-05-10T14:21:00Z"/>
                <w:sz w:val="16"/>
                <w:szCs w:val="16"/>
              </w:rPr>
            </w:pPr>
            <w:ins w:id="4929" w:author="Richter, Nicholas" w:date="2021-01-28T15:52:00Z">
              <w:del w:id="4930" w:author="Gaunt, Michael" w:date="2021-05-10T14:21:00Z">
                <w:r w:rsidRPr="007F7590" w:rsidDel="00CF2F14">
                  <w:rPr>
                    <w:sz w:val="16"/>
                    <w:szCs w:val="16"/>
                    <w:rPrChange w:id="4931" w:author="Richter, Nicholas" w:date="2021-01-28T15:52:00Z">
                      <w:rPr>
                        <w:rFonts w:ascii="Calibri" w:hAnsi="Calibri" w:cs="Calibri"/>
                        <w:color w:val="000000"/>
                      </w:rPr>
                    </w:rPrChange>
                  </w:rPr>
                  <w:delText xml:space="preserve">$2.5 </w:delText>
                </w:r>
              </w:del>
            </w:ins>
          </w:p>
        </w:tc>
        <w:tc>
          <w:tcPr>
            <w:tcW w:w="567" w:type="dxa"/>
            <w:noWrap/>
            <w:vAlign w:val="bottom"/>
            <w:hideMark/>
          </w:tcPr>
          <w:p w14:paraId="005E72E8" w14:textId="650D2E1C" w:rsidR="00FC6FAE" w:rsidRPr="009C1429" w:rsidDel="00CF2F14" w:rsidRDefault="00FC6FAE" w:rsidP="00FC6FAE">
            <w:pPr>
              <w:spacing w:after="160" w:line="259" w:lineRule="auto"/>
              <w:rPr>
                <w:ins w:id="4932" w:author="Richter, Nicholas" w:date="2021-01-28T15:38:00Z"/>
                <w:del w:id="4933" w:author="Gaunt, Michael" w:date="2021-05-10T14:21:00Z"/>
                <w:sz w:val="16"/>
                <w:szCs w:val="16"/>
              </w:rPr>
            </w:pPr>
            <w:ins w:id="4934" w:author="Richter, Nicholas" w:date="2021-01-28T15:52:00Z">
              <w:del w:id="4935" w:author="Gaunt, Michael" w:date="2021-05-10T14:21:00Z">
                <w:r w:rsidRPr="007F7590" w:rsidDel="00CF2F14">
                  <w:rPr>
                    <w:sz w:val="16"/>
                    <w:szCs w:val="16"/>
                    <w:rPrChange w:id="4936" w:author="Richter, Nicholas" w:date="2021-01-28T15:52:00Z">
                      <w:rPr>
                        <w:rFonts w:ascii="Calibri" w:hAnsi="Calibri" w:cs="Calibri"/>
                        <w:color w:val="000000"/>
                      </w:rPr>
                    </w:rPrChange>
                  </w:rPr>
                  <w:delText xml:space="preserve">$2.4 </w:delText>
                </w:r>
              </w:del>
            </w:ins>
          </w:p>
        </w:tc>
        <w:tc>
          <w:tcPr>
            <w:tcW w:w="567" w:type="dxa"/>
            <w:noWrap/>
            <w:vAlign w:val="bottom"/>
            <w:hideMark/>
          </w:tcPr>
          <w:p w14:paraId="426AE0A2" w14:textId="60A86CF8" w:rsidR="00FC6FAE" w:rsidRPr="009C1429" w:rsidDel="00CF2F14" w:rsidRDefault="00FC6FAE" w:rsidP="00FC6FAE">
            <w:pPr>
              <w:spacing w:after="160" w:line="259" w:lineRule="auto"/>
              <w:rPr>
                <w:ins w:id="4937" w:author="Richter, Nicholas" w:date="2021-01-28T15:38:00Z"/>
                <w:del w:id="4938" w:author="Gaunt, Michael" w:date="2021-05-10T14:21:00Z"/>
                <w:sz w:val="16"/>
                <w:szCs w:val="16"/>
              </w:rPr>
            </w:pPr>
            <w:ins w:id="4939" w:author="Richter, Nicholas" w:date="2021-01-28T15:52:00Z">
              <w:del w:id="4940" w:author="Gaunt, Michael" w:date="2021-05-10T14:21:00Z">
                <w:r w:rsidRPr="007F7590" w:rsidDel="00CF2F14">
                  <w:rPr>
                    <w:sz w:val="16"/>
                    <w:szCs w:val="16"/>
                    <w:rPrChange w:id="4941" w:author="Richter, Nicholas" w:date="2021-01-28T15:52:00Z">
                      <w:rPr>
                        <w:rFonts w:ascii="Calibri" w:hAnsi="Calibri" w:cs="Calibri"/>
                        <w:color w:val="000000"/>
                      </w:rPr>
                    </w:rPrChange>
                  </w:rPr>
                  <w:delText xml:space="preserve">$2.3 </w:delText>
                </w:r>
              </w:del>
            </w:ins>
          </w:p>
        </w:tc>
        <w:tc>
          <w:tcPr>
            <w:tcW w:w="567" w:type="dxa"/>
            <w:noWrap/>
            <w:vAlign w:val="bottom"/>
            <w:hideMark/>
          </w:tcPr>
          <w:p w14:paraId="19388318" w14:textId="3C66FBB9" w:rsidR="00FC6FAE" w:rsidRPr="009C1429" w:rsidDel="00CF2F14" w:rsidRDefault="00FC6FAE" w:rsidP="00FC6FAE">
            <w:pPr>
              <w:spacing w:after="160" w:line="259" w:lineRule="auto"/>
              <w:rPr>
                <w:ins w:id="4942" w:author="Richter, Nicholas" w:date="2021-01-28T15:38:00Z"/>
                <w:del w:id="4943" w:author="Gaunt, Michael" w:date="2021-05-10T14:21:00Z"/>
                <w:sz w:val="16"/>
                <w:szCs w:val="16"/>
              </w:rPr>
            </w:pPr>
            <w:ins w:id="4944" w:author="Richter, Nicholas" w:date="2021-01-28T15:52:00Z">
              <w:del w:id="4945" w:author="Gaunt, Michael" w:date="2021-05-10T14:21:00Z">
                <w:r w:rsidRPr="007F7590" w:rsidDel="00CF2F14">
                  <w:rPr>
                    <w:sz w:val="16"/>
                    <w:szCs w:val="16"/>
                    <w:rPrChange w:id="4946" w:author="Richter, Nicholas" w:date="2021-01-28T15:52:00Z">
                      <w:rPr>
                        <w:rFonts w:ascii="Calibri" w:hAnsi="Calibri" w:cs="Calibri"/>
                        <w:color w:val="000000"/>
                      </w:rPr>
                    </w:rPrChange>
                  </w:rPr>
                  <w:delText xml:space="preserve">$2.2 </w:delText>
                </w:r>
              </w:del>
            </w:ins>
          </w:p>
        </w:tc>
        <w:tc>
          <w:tcPr>
            <w:tcW w:w="567" w:type="dxa"/>
            <w:noWrap/>
            <w:vAlign w:val="bottom"/>
            <w:hideMark/>
          </w:tcPr>
          <w:p w14:paraId="2809E239" w14:textId="414A6601" w:rsidR="00FC6FAE" w:rsidRPr="009C1429" w:rsidDel="00CF2F14" w:rsidRDefault="00FC6FAE" w:rsidP="00FC6FAE">
            <w:pPr>
              <w:spacing w:after="160" w:line="259" w:lineRule="auto"/>
              <w:rPr>
                <w:ins w:id="4947" w:author="Richter, Nicholas" w:date="2021-01-28T15:38:00Z"/>
                <w:del w:id="4948" w:author="Gaunt, Michael" w:date="2021-05-10T14:21:00Z"/>
                <w:sz w:val="16"/>
                <w:szCs w:val="16"/>
              </w:rPr>
            </w:pPr>
            <w:ins w:id="4949" w:author="Richter, Nicholas" w:date="2021-01-28T15:52:00Z">
              <w:del w:id="4950" w:author="Gaunt, Michael" w:date="2021-05-10T14:21:00Z">
                <w:r w:rsidRPr="001C37FD" w:rsidDel="00CF2F14">
                  <w:rPr>
                    <w:sz w:val="16"/>
                    <w:szCs w:val="16"/>
                    <w:highlight w:val="yellow"/>
                    <w:rPrChange w:id="4951" w:author="Richter, Nicholas" w:date="2021-01-28T16:18:00Z">
                      <w:rPr>
                        <w:rFonts w:ascii="Calibri" w:hAnsi="Calibri" w:cs="Calibri"/>
                        <w:color w:val="000000"/>
                      </w:rPr>
                    </w:rPrChange>
                  </w:rPr>
                  <w:delText>$2.2</w:delText>
                </w:r>
                <w:r w:rsidRPr="007F7590" w:rsidDel="00CF2F14">
                  <w:rPr>
                    <w:sz w:val="16"/>
                    <w:szCs w:val="16"/>
                    <w:rPrChange w:id="4952" w:author="Richter, Nicholas" w:date="2021-01-28T15:52:00Z">
                      <w:rPr>
                        <w:rFonts w:ascii="Calibri" w:hAnsi="Calibri" w:cs="Calibri"/>
                        <w:color w:val="000000"/>
                      </w:rPr>
                    </w:rPrChange>
                  </w:rPr>
                  <w:delText xml:space="preserve"> </w:delText>
                </w:r>
              </w:del>
            </w:ins>
          </w:p>
        </w:tc>
        <w:tc>
          <w:tcPr>
            <w:tcW w:w="567" w:type="dxa"/>
            <w:noWrap/>
          </w:tcPr>
          <w:p w14:paraId="1E386885" w14:textId="5E38140C" w:rsidR="00FC6FAE" w:rsidRPr="009C1429" w:rsidDel="00CF2F14" w:rsidRDefault="00FC6FAE" w:rsidP="00FC6FAE">
            <w:pPr>
              <w:spacing w:after="160" w:line="259" w:lineRule="auto"/>
              <w:rPr>
                <w:ins w:id="4953" w:author="Richter, Nicholas" w:date="2021-01-28T15:38:00Z"/>
                <w:del w:id="4954" w:author="Gaunt, Michael" w:date="2021-05-10T14:21:00Z"/>
                <w:sz w:val="16"/>
                <w:szCs w:val="16"/>
              </w:rPr>
            </w:pPr>
          </w:p>
        </w:tc>
      </w:tr>
    </w:tbl>
    <w:p w14:paraId="488E6376" w14:textId="68945B2C" w:rsidR="00035091" w:rsidRPr="009D21BC" w:rsidDel="00CF2F14" w:rsidRDefault="00035091">
      <w:pPr>
        <w:rPr>
          <w:ins w:id="4955" w:author="Richter, Nicholas" w:date="2021-01-28T15:16:00Z"/>
          <w:del w:id="4956" w:author="Gaunt, Michael" w:date="2021-05-10T14:21:00Z"/>
        </w:rPr>
        <w:pPrChange w:id="4957" w:author="Richter, Nicholas" w:date="2021-01-28T15:38:00Z">
          <w:pPr>
            <w:pStyle w:val="Heading4"/>
          </w:pPr>
        </w:pPrChange>
      </w:pPr>
    </w:p>
    <w:p w14:paraId="352CC1D5" w14:textId="2C2FADD9" w:rsidR="008316FE" w:rsidDel="00CF2F14" w:rsidRDefault="008316FE" w:rsidP="008316FE">
      <w:pPr>
        <w:pStyle w:val="Heading4"/>
        <w:rPr>
          <w:ins w:id="4958" w:author="Richter, Nicholas" w:date="2021-01-28T15:17:00Z"/>
          <w:del w:id="4959" w:author="Gaunt, Michael" w:date="2021-05-10T14:21:00Z"/>
        </w:rPr>
      </w:pPr>
      <w:ins w:id="4960" w:author="Richter, Nicholas" w:date="2021-01-28T15:16:00Z">
        <w:del w:id="4961" w:author="Gaunt, Michael" w:date="2021-05-10T14:21:00Z">
          <w:r w:rsidDel="00CF2F14">
            <w:delText>Transit Vans</w:delText>
          </w:r>
        </w:del>
      </w:ins>
    </w:p>
    <w:p w14:paraId="5FA9FB5F" w14:textId="5F204C65" w:rsidR="006C3007" w:rsidDel="00CF2F14" w:rsidRDefault="009D21BC" w:rsidP="009D21BC">
      <w:pPr>
        <w:rPr>
          <w:ins w:id="4962" w:author="Richter, Nicholas" w:date="2021-01-28T16:34:00Z"/>
          <w:del w:id="4963" w:author="Gaunt, Michael" w:date="2021-05-10T14:21:00Z"/>
        </w:rPr>
      </w:pPr>
      <w:ins w:id="4964" w:author="Richter, Nicholas" w:date="2021-01-28T16:13:00Z">
        <w:del w:id="4965" w:author="Gaunt, Michael" w:date="2021-05-10T14:21:00Z">
          <w:r w:rsidRPr="001C37FD" w:rsidDel="00CF2F14">
            <w:rPr>
              <w:b/>
              <w:bCs/>
              <w:highlight w:val="yellow"/>
              <w:rPrChange w:id="4966" w:author="Richter, Nicholas" w:date="2021-01-28T16:20:00Z">
                <w:rPr>
                  <w:b/>
                  <w:bCs/>
                </w:rPr>
              </w:rPrChange>
            </w:rPr>
            <w:delText>##</w:delText>
          </w:r>
        </w:del>
      </w:ins>
      <w:ins w:id="4967" w:author="Richter, Nicholas" w:date="2021-01-28T16:11:00Z">
        <w:del w:id="4968" w:author="Gaunt, Michael" w:date="2021-05-10T14:21:00Z">
          <w:r w:rsidRPr="001C37FD" w:rsidDel="00CF2F14">
            <w:rPr>
              <w:b/>
              <w:bCs/>
              <w:highlight w:val="yellow"/>
              <w:rPrChange w:id="4969" w:author="Richter, Nicholas" w:date="2021-01-28T16:20:00Z">
                <w:rPr/>
              </w:rPrChange>
            </w:rPr>
            <w:delText xml:space="preserve">Note: </w:delText>
          </w:r>
        </w:del>
      </w:ins>
      <w:ins w:id="4970" w:author="Richter, Nicholas" w:date="2021-01-28T16:13:00Z">
        <w:del w:id="4971" w:author="Gaunt, Michael" w:date="2021-05-10T14:21:00Z">
          <w:r w:rsidRPr="001C37FD" w:rsidDel="00CF2F14">
            <w:rPr>
              <w:b/>
              <w:bCs/>
              <w:highlight w:val="yellow"/>
              <w:rPrChange w:id="4972" w:author="Richter, Nicholas" w:date="2021-01-28T16:20:00Z">
                <w:rPr>
                  <w:b/>
                  <w:bCs/>
                </w:rPr>
              </w:rPrChange>
            </w:rPr>
            <w:delText>This analysis for Transit vans is returning 7 year ULB for 4 year vans and 4 year ULB for 7 year. Can we combine the two into a single entry to avoid?</w:delText>
          </w:r>
          <w:r w:rsidDel="00CF2F14">
            <w:rPr>
              <w:b/>
              <w:bCs/>
            </w:rPr>
            <w:delText xml:space="preserve"> </w:delText>
          </w:r>
        </w:del>
      </w:ins>
      <w:ins w:id="4973" w:author="Richter, Nicholas" w:date="2021-01-28T16:33:00Z">
        <w:del w:id="4974" w:author="Gaunt, Michael" w:date="2021-05-10T14:21:00Z">
          <w:r w:rsidR="006C3007" w:rsidRPr="006C3007" w:rsidDel="00CF2F14">
            <w:rPr>
              <w:b/>
              <w:bCs/>
              <w:highlight w:val="yellow"/>
              <w:rPrChange w:id="4975" w:author="Richter, Nicholas" w:date="2021-01-28T16:33:00Z">
                <w:rPr>
                  <w:b/>
                  <w:bCs/>
                </w:rPr>
              </w:rPrChange>
            </w:rPr>
            <w:delText>We also need to decide on a replacement value for these two classes of vans. I think the 4 year is 40k and the 7 year is 90k, but I would like verification.</w:delText>
          </w:r>
          <w:r w:rsidR="006C3007" w:rsidDel="00CF2F14">
            <w:rPr>
              <w:b/>
              <w:bCs/>
            </w:rPr>
            <w:delText xml:space="preserve"> </w:delText>
          </w:r>
          <w:r w:rsidR="006C3007" w:rsidRPr="006C3007" w:rsidDel="00CF2F14">
            <w:rPr>
              <w:rPrChange w:id="4976" w:author="Richter, Nicholas" w:date="2021-01-28T16:33:00Z">
                <w:rPr>
                  <w:b/>
                  <w:bCs/>
                </w:rPr>
              </w:rPrChange>
            </w:rPr>
            <w:delText xml:space="preserve">The following uses </w:delText>
          </w:r>
        </w:del>
      </w:ins>
      <w:ins w:id="4977" w:author="Richter, Nicholas" w:date="2021-01-28T16:34:00Z">
        <w:del w:id="4978" w:author="Gaunt, Michael" w:date="2021-05-10T14:21:00Z">
          <w:r w:rsidR="006C3007" w:rsidDel="00CF2F14">
            <w:delText>those assumptions.</w:delText>
          </w:r>
        </w:del>
      </w:ins>
    </w:p>
    <w:p w14:paraId="080EF3C1" w14:textId="18385929" w:rsidR="006C3007" w:rsidRPr="009C1429" w:rsidDel="00CF2F14" w:rsidRDefault="006C3007" w:rsidP="006C3007">
      <w:pPr>
        <w:pStyle w:val="Caption"/>
        <w:jc w:val="center"/>
        <w:rPr>
          <w:ins w:id="4979" w:author="Richter, Nicholas" w:date="2021-01-28T16:34:00Z"/>
          <w:del w:id="4980" w:author="Gaunt, Michael" w:date="2021-05-10T14:21:00Z"/>
        </w:rPr>
      </w:pPr>
      <w:ins w:id="4981" w:author="Richter, Nicholas" w:date="2021-01-28T16:34:00Z">
        <w:del w:id="4982"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4983" w:author="Gaunt, Michael" w:date="2021-05-10T14:21:00Z">
        <w:r w:rsidR="004B327E" w:rsidDel="00CF2F14">
          <w:rPr>
            <w:noProof/>
          </w:rPr>
          <w:delText>3</w:delText>
        </w:r>
      </w:del>
      <w:ins w:id="4984" w:author="Richter, Nicholas" w:date="2021-01-28T16:34:00Z">
        <w:del w:id="4985"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4986" w:author="Lee, Doris" w:date="2021-02-02T17:07:00Z">
        <w:del w:id="4987" w:author="Gaunt, Michael" w:date="2021-05-10T14:21:00Z">
          <w:r w:rsidR="004B327E" w:rsidDel="00CF2F14">
            <w:rPr>
              <w:noProof/>
            </w:rPr>
            <w:delText>15</w:delText>
          </w:r>
        </w:del>
      </w:ins>
      <w:ins w:id="4988" w:author="Richter, Nicholas" w:date="2021-01-28T16:34:00Z">
        <w:del w:id="4989" w:author="Gaunt, Michael" w:date="2021-05-10T14:21:00Z">
          <w:r w:rsidDel="00CF2F14">
            <w:rPr>
              <w:noProof/>
            </w:rPr>
            <w:delText>14</w:delText>
          </w:r>
          <w:r w:rsidDel="00CF2F14">
            <w:rPr>
              <w:noProof/>
            </w:rPr>
            <w:fldChar w:fldCharType="end"/>
          </w:r>
          <w:r w:rsidDel="00CF2F14">
            <w:delText xml:space="preserve">: Average Total Cost of Ownership per Mile, </w:delText>
          </w:r>
          <w:r w:rsidR="00276504" w:rsidDel="00CF2F14">
            <w:delText>4-Year Transit Van ($40k)</w:delText>
          </w:r>
        </w:del>
      </w:ins>
    </w:p>
    <w:p w14:paraId="40A9F054" w14:textId="247416C7" w:rsidR="006C3007" w:rsidDel="00CF2F14" w:rsidRDefault="00276504" w:rsidP="006C3007">
      <w:pPr>
        <w:rPr>
          <w:ins w:id="4990" w:author="Richter, Nicholas" w:date="2021-01-28T16:34:00Z"/>
          <w:del w:id="4991" w:author="Gaunt, Michael" w:date="2021-05-10T14:21:00Z"/>
        </w:rPr>
      </w:pPr>
      <w:ins w:id="4992" w:author="Richter, Nicholas" w:date="2021-01-28T16:35:00Z">
        <w:del w:id="4993" w:author="Gaunt, Michael" w:date="2021-05-10T14:21:00Z">
          <w:r w:rsidDel="00CF2F14">
            <w:rPr>
              <w:noProof/>
            </w:rPr>
            <w:drawing>
              <wp:inline distT="0" distB="0" distL="0" distR="0" wp14:anchorId="36A7047A" wp14:editId="481AD168">
                <wp:extent cx="5943600" cy="1514753"/>
                <wp:effectExtent l="0" t="0" r="0" b="9525"/>
                <wp:docPr id="19" name="Picture 3">
                  <a:extLst xmlns:a="http://schemas.openxmlformats.org/drawingml/2006/main">
                    <a:ext uri="{FF2B5EF4-FFF2-40B4-BE49-F238E27FC236}">
                      <a16:creationId xmlns:a16="http://schemas.microsoft.com/office/drawing/2014/main" id="{7609DCDD-21CF-45B8-85E8-44B6F3658E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609DCDD-21CF-45B8-85E8-44B6F3658E0F}"/>
                            </a:ext>
                          </a:extLst>
                        </pic:cNvPr>
                        <pic:cNvPicPr>
                          <a:picLocks noChangeAspect="1"/>
                        </pic:cNvPicPr>
                      </pic:nvPicPr>
                      <pic:blipFill>
                        <a:blip r:embed="rId58"/>
                        <a:stretch>
                          <a:fillRect/>
                        </a:stretch>
                      </pic:blipFill>
                      <pic:spPr>
                        <a:xfrm>
                          <a:off x="0" y="0"/>
                          <a:ext cx="5943600" cy="1514753"/>
                        </a:xfrm>
                        <a:prstGeom prst="rect">
                          <a:avLst/>
                        </a:prstGeom>
                      </pic:spPr>
                    </pic:pic>
                  </a:graphicData>
                </a:graphic>
              </wp:inline>
            </w:drawing>
          </w:r>
        </w:del>
      </w:ins>
    </w:p>
    <w:p w14:paraId="5275AFB7" w14:textId="48CFD84B" w:rsidR="006C3007" w:rsidDel="00CF2F14" w:rsidRDefault="006C3007" w:rsidP="006C3007">
      <w:pPr>
        <w:pStyle w:val="Caption"/>
        <w:jc w:val="center"/>
        <w:rPr>
          <w:ins w:id="4994" w:author="Richter, Nicholas" w:date="2021-01-28T16:34:00Z"/>
          <w:del w:id="4995" w:author="Gaunt, Michael" w:date="2021-05-10T14:21:00Z"/>
        </w:rPr>
      </w:pPr>
      <w:ins w:id="4996" w:author="Richter, Nicholas" w:date="2021-01-28T16:34:00Z">
        <w:del w:id="4997" w:author="Gaunt, Michael" w:date="2021-05-10T14:21:00Z">
          <w:r w:rsidDel="00CF2F14">
            <w:delText xml:space="preserve">Table </w:delText>
          </w:r>
        </w:del>
      </w:ins>
      <w:ins w:id="4998" w:author="Lee, Doris" w:date="2021-02-02T16:43:00Z">
        <w:del w:id="4999" w:author="Gaunt, Michael" w:date="2021-05-10T14:21:00Z">
          <w:r w:rsidR="00FC6FAE" w:rsidDel="00CF2F14">
            <w:fldChar w:fldCharType="begin"/>
          </w:r>
          <w:r w:rsidR="00FC6FAE" w:rsidDel="00CF2F14">
            <w:delInstrText xml:space="preserve"> STYLEREF 1 \s </w:delInstrText>
          </w:r>
        </w:del>
      </w:ins>
      <w:del w:id="5000" w:author="Gaunt, Michael" w:date="2021-05-10T14:21:00Z">
        <w:r w:rsidR="00FC6FAE" w:rsidDel="00CF2F14">
          <w:fldChar w:fldCharType="separate"/>
        </w:r>
        <w:r w:rsidR="004B327E" w:rsidDel="00CF2F14">
          <w:rPr>
            <w:noProof/>
          </w:rPr>
          <w:delText>3</w:delText>
        </w:r>
      </w:del>
      <w:ins w:id="5001" w:author="Lee, Doris" w:date="2021-02-02T16:43:00Z">
        <w:del w:id="5002"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5003" w:author="Gaunt, Michael" w:date="2021-05-10T14:21:00Z">
        <w:r w:rsidR="00FC6FAE" w:rsidDel="00CF2F14">
          <w:fldChar w:fldCharType="separate"/>
        </w:r>
      </w:del>
      <w:ins w:id="5004" w:author="Lee, Doris" w:date="2021-02-02T17:07:00Z">
        <w:del w:id="5005" w:author="Gaunt, Michael" w:date="2021-05-10T14:21:00Z">
          <w:r w:rsidR="004B327E" w:rsidDel="00CF2F14">
            <w:rPr>
              <w:noProof/>
            </w:rPr>
            <w:delText>5</w:delText>
          </w:r>
        </w:del>
      </w:ins>
      <w:ins w:id="5006" w:author="Lee, Doris" w:date="2021-02-02T16:43:00Z">
        <w:del w:id="5007" w:author="Gaunt, Michael" w:date="2021-05-10T14:21:00Z">
          <w:r w:rsidR="00FC6FAE" w:rsidDel="00CF2F14">
            <w:fldChar w:fldCharType="end"/>
          </w:r>
        </w:del>
      </w:ins>
      <w:ins w:id="5008" w:author="Richter, Nicholas" w:date="2021-01-28T16:34:00Z">
        <w:del w:id="5009"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r w:rsidDel="00CF2F14">
            <w:rPr>
              <w:noProof/>
            </w:rPr>
            <w:delText>3</w:delText>
          </w:r>
          <w:r w:rsidDel="00CF2F14">
            <w:rPr>
              <w:noProof/>
            </w:rPr>
            <w:fldChar w:fldCharType="end"/>
          </w:r>
          <w:r w:rsidDel="00CF2F14">
            <w:delText xml:space="preserve">: Total Cost per Mile, </w:delText>
          </w:r>
          <w:r w:rsidR="00276504" w:rsidDel="00CF2F14">
            <w:delText>4-Year Transit Van ($40k)</w:delText>
          </w:r>
        </w:del>
      </w:ins>
    </w:p>
    <w:tbl>
      <w:tblPr>
        <w:tblStyle w:val="PortSeattle"/>
        <w:tblW w:w="8409" w:type="dxa"/>
        <w:tblLook w:val="04A0" w:firstRow="1" w:lastRow="0" w:firstColumn="1" w:lastColumn="0" w:noHBand="0" w:noVBand="1"/>
      </w:tblPr>
      <w:tblGrid>
        <w:gridCol w:w="1872"/>
        <w:gridCol w:w="667"/>
        <w:gridCol w:w="667"/>
        <w:gridCol w:w="667"/>
        <w:gridCol w:w="567"/>
        <w:gridCol w:w="567"/>
        <w:gridCol w:w="567"/>
        <w:gridCol w:w="567"/>
        <w:gridCol w:w="567"/>
        <w:gridCol w:w="567"/>
        <w:gridCol w:w="567"/>
        <w:gridCol w:w="567"/>
        <w:tblGridChange w:id="5010">
          <w:tblGrid>
            <w:gridCol w:w="1872"/>
            <w:gridCol w:w="667"/>
            <w:gridCol w:w="667"/>
            <w:gridCol w:w="667"/>
            <w:gridCol w:w="567"/>
            <w:gridCol w:w="567"/>
            <w:gridCol w:w="567"/>
            <w:gridCol w:w="567"/>
            <w:gridCol w:w="567"/>
            <w:gridCol w:w="567"/>
            <w:gridCol w:w="567"/>
            <w:gridCol w:w="567"/>
          </w:tblGrid>
        </w:tblGridChange>
      </w:tblGrid>
      <w:tr w:rsidR="006C3007" w:rsidRPr="009C1429" w:rsidDel="00CF2F14" w14:paraId="4EE4A467" w14:textId="13CAB2B3" w:rsidTr="00D331BD">
        <w:trPr>
          <w:cnfStyle w:val="100000000000" w:firstRow="1" w:lastRow="0" w:firstColumn="0" w:lastColumn="0" w:oddVBand="0" w:evenVBand="0" w:oddHBand="0" w:evenHBand="0" w:firstRowFirstColumn="0" w:firstRowLastColumn="0" w:lastRowFirstColumn="0" w:lastRowLastColumn="0"/>
          <w:trHeight w:val="300"/>
          <w:ins w:id="5011" w:author="Richter, Nicholas" w:date="2021-01-28T16:34:00Z"/>
          <w:del w:id="5012" w:author="Gaunt, Michael" w:date="2021-05-10T14:21:00Z"/>
        </w:trPr>
        <w:tc>
          <w:tcPr>
            <w:tcW w:w="1872" w:type="dxa"/>
            <w:noWrap/>
            <w:hideMark/>
          </w:tcPr>
          <w:p w14:paraId="07E2DA39" w14:textId="44ED4CF8" w:rsidR="006C3007" w:rsidRPr="009C1429" w:rsidDel="00CF2F14" w:rsidRDefault="006C3007" w:rsidP="00D331BD">
            <w:pPr>
              <w:spacing w:after="160" w:line="259" w:lineRule="auto"/>
              <w:rPr>
                <w:ins w:id="5013" w:author="Richter, Nicholas" w:date="2021-01-28T16:34:00Z"/>
                <w:del w:id="5014" w:author="Gaunt, Michael" w:date="2021-05-10T14:21:00Z"/>
                <w:sz w:val="16"/>
                <w:szCs w:val="16"/>
              </w:rPr>
            </w:pPr>
            <w:ins w:id="5015" w:author="Richter, Nicholas" w:date="2021-01-28T16:34:00Z">
              <w:del w:id="5016" w:author="Gaunt, Michael" w:date="2021-05-10T14:21:00Z">
                <w:r w:rsidRPr="009C1429" w:rsidDel="00CF2F14">
                  <w:rPr>
                    <w:sz w:val="16"/>
                    <w:szCs w:val="16"/>
                  </w:rPr>
                  <w:delText>Vehicle Age</w:delText>
                </w:r>
              </w:del>
            </w:ins>
          </w:p>
        </w:tc>
        <w:tc>
          <w:tcPr>
            <w:tcW w:w="667" w:type="dxa"/>
            <w:noWrap/>
            <w:hideMark/>
          </w:tcPr>
          <w:p w14:paraId="24DA6EE9" w14:textId="6E7C2B80" w:rsidR="006C3007" w:rsidRPr="009C1429" w:rsidDel="00CF2F14" w:rsidRDefault="006C3007" w:rsidP="00D331BD">
            <w:pPr>
              <w:spacing w:after="160" w:line="259" w:lineRule="auto"/>
              <w:rPr>
                <w:ins w:id="5017" w:author="Richter, Nicholas" w:date="2021-01-28T16:34:00Z"/>
                <w:del w:id="5018" w:author="Gaunt, Michael" w:date="2021-05-10T14:21:00Z"/>
                <w:sz w:val="16"/>
                <w:szCs w:val="16"/>
              </w:rPr>
            </w:pPr>
            <w:ins w:id="5019" w:author="Richter, Nicholas" w:date="2021-01-28T16:34:00Z">
              <w:del w:id="5020" w:author="Gaunt, Michael" w:date="2021-05-10T14:21:00Z">
                <w:r w:rsidRPr="009C1429" w:rsidDel="00CF2F14">
                  <w:rPr>
                    <w:sz w:val="16"/>
                    <w:szCs w:val="16"/>
                  </w:rPr>
                  <w:delText>0</w:delText>
                </w:r>
              </w:del>
            </w:ins>
          </w:p>
        </w:tc>
        <w:tc>
          <w:tcPr>
            <w:tcW w:w="667" w:type="dxa"/>
            <w:noWrap/>
            <w:hideMark/>
          </w:tcPr>
          <w:p w14:paraId="6ADDAEF1" w14:textId="39710C2D" w:rsidR="006C3007" w:rsidRPr="009C1429" w:rsidDel="00CF2F14" w:rsidRDefault="006C3007" w:rsidP="00D331BD">
            <w:pPr>
              <w:spacing w:after="160" w:line="259" w:lineRule="auto"/>
              <w:rPr>
                <w:ins w:id="5021" w:author="Richter, Nicholas" w:date="2021-01-28T16:34:00Z"/>
                <w:del w:id="5022" w:author="Gaunt, Michael" w:date="2021-05-10T14:21:00Z"/>
                <w:sz w:val="16"/>
                <w:szCs w:val="16"/>
              </w:rPr>
            </w:pPr>
            <w:ins w:id="5023" w:author="Richter, Nicholas" w:date="2021-01-28T16:34:00Z">
              <w:del w:id="5024" w:author="Gaunt, Michael" w:date="2021-05-10T14:21:00Z">
                <w:r w:rsidRPr="009C1429" w:rsidDel="00CF2F14">
                  <w:rPr>
                    <w:sz w:val="16"/>
                    <w:szCs w:val="16"/>
                  </w:rPr>
                  <w:delText>1</w:delText>
                </w:r>
              </w:del>
            </w:ins>
          </w:p>
        </w:tc>
        <w:tc>
          <w:tcPr>
            <w:tcW w:w="667" w:type="dxa"/>
            <w:noWrap/>
            <w:hideMark/>
          </w:tcPr>
          <w:p w14:paraId="558D4CA2" w14:textId="5AC2E53E" w:rsidR="006C3007" w:rsidRPr="009C1429" w:rsidDel="00CF2F14" w:rsidRDefault="006C3007" w:rsidP="00D331BD">
            <w:pPr>
              <w:spacing w:after="160" w:line="259" w:lineRule="auto"/>
              <w:rPr>
                <w:ins w:id="5025" w:author="Richter, Nicholas" w:date="2021-01-28T16:34:00Z"/>
                <w:del w:id="5026" w:author="Gaunt, Michael" w:date="2021-05-10T14:21:00Z"/>
                <w:sz w:val="16"/>
                <w:szCs w:val="16"/>
              </w:rPr>
            </w:pPr>
            <w:ins w:id="5027" w:author="Richter, Nicholas" w:date="2021-01-28T16:34:00Z">
              <w:del w:id="5028" w:author="Gaunt, Michael" w:date="2021-05-10T14:21:00Z">
                <w:r w:rsidRPr="009C1429" w:rsidDel="00CF2F14">
                  <w:rPr>
                    <w:sz w:val="16"/>
                    <w:szCs w:val="16"/>
                  </w:rPr>
                  <w:delText>2</w:delText>
                </w:r>
              </w:del>
            </w:ins>
          </w:p>
        </w:tc>
        <w:tc>
          <w:tcPr>
            <w:tcW w:w="567" w:type="dxa"/>
            <w:noWrap/>
            <w:hideMark/>
          </w:tcPr>
          <w:p w14:paraId="28C1D113" w14:textId="3CAE814B" w:rsidR="006C3007" w:rsidRPr="009C1429" w:rsidDel="00CF2F14" w:rsidRDefault="006C3007" w:rsidP="00D331BD">
            <w:pPr>
              <w:spacing w:after="160" w:line="259" w:lineRule="auto"/>
              <w:rPr>
                <w:ins w:id="5029" w:author="Richter, Nicholas" w:date="2021-01-28T16:34:00Z"/>
                <w:del w:id="5030" w:author="Gaunt, Michael" w:date="2021-05-10T14:21:00Z"/>
                <w:sz w:val="16"/>
                <w:szCs w:val="16"/>
              </w:rPr>
            </w:pPr>
            <w:ins w:id="5031" w:author="Richter, Nicholas" w:date="2021-01-28T16:34:00Z">
              <w:del w:id="5032" w:author="Gaunt, Michael" w:date="2021-05-10T14:21:00Z">
                <w:r w:rsidRPr="009C1429" w:rsidDel="00CF2F14">
                  <w:rPr>
                    <w:sz w:val="16"/>
                    <w:szCs w:val="16"/>
                  </w:rPr>
                  <w:delText>3</w:delText>
                </w:r>
              </w:del>
            </w:ins>
          </w:p>
        </w:tc>
        <w:tc>
          <w:tcPr>
            <w:tcW w:w="567" w:type="dxa"/>
            <w:noWrap/>
            <w:hideMark/>
          </w:tcPr>
          <w:p w14:paraId="2E7E80CC" w14:textId="3F9A773F" w:rsidR="006C3007" w:rsidRPr="009C1429" w:rsidDel="00CF2F14" w:rsidRDefault="006C3007" w:rsidP="00D331BD">
            <w:pPr>
              <w:spacing w:after="160" w:line="259" w:lineRule="auto"/>
              <w:rPr>
                <w:ins w:id="5033" w:author="Richter, Nicholas" w:date="2021-01-28T16:34:00Z"/>
                <w:del w:id="5034" w:author="Gaunt, Michael" w:date="2021-05-10T14:21:00Z"/>
                <w:sz w:val="16"/>
                <w:szCs w:val="16"/>
              </w:rPr>
            </w:pPr>
            <w:ins w:id="5035" w:author="Richter, Nicholas" w:date="2021-01-28T16:34:00Z">
              <w:del w:id="5036" w:author="Gaunt, Michael" w:date="2021-05-10T14:21:00Z">
                <w:r w:rsidRPr="009C1429" w:rsidDel="00CF2F14">
                  <w:rPr>
                    <w:sz w:val="16"/>
                    <w:szCs w:val="16"/>
                  </w:rPr>
                  <w:delText>4</w:delText>
                </w:r>
              </w:del>
            </w:ins>
          </w:p>
        </w:tc>
        <w:tc>
          <w:tcPr>
            <w:tcW w:w="567" w:type="dxa"/>
            <w:noWrap/>
            <w:hideMark/>
          </w:tcPr>
          <w:p w14:paraId="461FE31B" w14:textId="01E79EB3" w:rsidR="006C3007" w:rsidRPr="009C1429" w:rsidDel="00CF2F14" w:rsidRDefault="006C3007" w:rsidP="00D331BD">
            <w:pPr>
              <w:spacing w:after="160" w:line="259" w:lineRule="auto"/>
              <w:rPr>
                <w:ins w:id="5037" w:author="Richter, Nicholas" w:date="2021-01-28T16:34:00Z"/>
                <w:del w:id="5038" w:author="Gaunt, Michael" w:date="2021-05-10T14:21:00Z"/>
                <w:sz w:val="16"/>
                <w:szCs w:val="16"/>
              </w:rPr>
            </w:pPr>
            <w:ins w:id="5039" w:author="Richter, Nicholas" w:date="2021-01-28T16:34:00Z">
              <w:del w:id="5040" w:author="Gaunt, Michael" w:date="2021-05-10T14:21:00Z">
                <w:r w:rsidRPr="009C1429" w:rsidDel="00CF2F14">
                  <w:rPr>
                    <w:sz w:val="16"/>
                    <w:szCs w:val="16"/>
                  </w:rPr>
                  <w:delText>5</w:delText>
                </w:r>
              </w:del>
            </w:ins>
          </w:p>
        </w:tc>
        <w:tc>
          <w:tcPr>
            <w:tcW w:w="567" w:type="dxa"/>
            <w:noWrap/>
            <w:hideMark/>
          </w:tcPr>
          <w:p w14:paraId="50586A35" w14:textId="34B33BA1" w:rsidR="006C3007" w:rsidRPr="009C1429" w:rsidDel="00CF2F14" w:rsidRDefault="006C3007" w:rsidP="00D331BD">
            <w:pPr>
              <w:spacing w:after="160" w:line="259" w:lineRule="auto"/>
              <w:rPr>
                <w:ins w:id="5041" w:author="Richter, Nicholas" w:date="2021-01-28T16:34:00Z"/>
                <w:del w:id="5042" w:author="Gaunt, Michael" w:date="2021-05-10T14:21:00Z"/>
                <w:sz w:val="16"/>
                <w:szCs w:val="16"/>
              </w:rPr>
            </w:pPr>
            <w:ins w:id="5043" w:author="Richter, Nicholas" w:date="2021-01-28T16:34:00Z">
              <w:del w:id="5044" w:author="Gaunt, Michael" w:date="2021-05-10T14:21:00Z">
                <w:r w:rsidRPr="009C1429" w:rsidDel="00CF2F14">
                  <w:rPr>
                    <w:sz w:val="16"/>
                    <w:szCs w:val="16"/>
                  </w:rPr>
                  <w:delText>6</w:delText>
                </w:r>
              </w:del>
            </w:ins>
          </w:p>
        </w:tc>
        <w:tc>
          <w:tcPr>
            <w:tcW w:w="567" w:type="dxa"/>
            <w:noWrap/>
            <w:hideMark/>
          </w:tcPr>
          <w:p w14:paraId="6AEF6691" w14:textId="29A25315" w:rsidR="006C3007" w:rsidRPr="009C1429" w:rsidDel="00CF2F14" w:rsidRDefault="006C3007" w:rsidP="00D331BD">
            <w:pPr>
              <w:spacing w:after="160" w:line="259" w:lineRule="auto"/>
              <w:rPr>
                <w:ins w:id="5045" w:author="Richter, Nicholas" w:date="2021-01-28T16:34:00Z"/>
                <w:del w:id="5046" w:author="Gaunt, Michael" w:date="2021-05-10T14:21:00Z"/>
                <w:sz w:val="16"/>
                <w:szCs w:val="16"/>
              </w:rPr>
            </w:pPr>
            <w:ins w:id="5047" w:author="Richter, Nicholas" w:date="2021-01-28T16:34:00Z">
              <w:del w:id="5048" w:author="Gaunt, Michael" w:date="2021-05-10T14:21:00Z">
                <w:r w:rsidRPr="009C1429" w:rsidDel="00CF2F14">
                  <w:rPr>
                    <w:sz w:val="16"/>
                    <w:szCs w:val="16"/>
                  </w:rPr>
                  <w:delText>7</w:delText>
                </w:r>
              </w:del>
            </w:ins>
          </w:p>
        </w:tc>
        <w:tc>
          <w:tcPr>
            <w:tcW w:w="567" w:type="dxa"/>
            <w:noWrap/>
            <w:hideMark/>
          </w:tcPr>
          <w:p w14:paraId="7D3EB76B" w14:textId="416C1ED5" w:rsidR="006C3007" w:rsidRPr="009C1429" w:rsidDel="00CF2F14" w:rsidRDefault="006C3007" w:rsidP="00D331BD">
            <w:pPr>
              <w:spacing w:after="160" w:line="259" w:lineRule="auto"/>
              <w:rPr>
                <w:ins w:id="5049" w:author="Richter, Nicholas" w:date="2021-01-28T16:34:00Z"/>
                <w:del w:id="5050" w:author="Gaunt, Michael" w:date="2021-05-10T14:21:00Z"/>
                <w:sz w:val="16"/>
                <w:szCs w:val="16"/>
              </w:rPr>
            </w:pPr>
            <w:ins w:id="5051" w:author="Richter, Nicholas" w:date="2021-01-28T16:34:00Z">
              <w:del w:id="5052" w:author="Gaunt, Michael" w:date="2021-05-10T14:21:00Z">
                <w:r w:rsidRPr="009C1429" w:rsidDel="00CF2F14">
                  <w:rPr>
                    <w:sz w:val="16"/>
                    <w:szCs w:val="16"/>
                  </w:rPr>
                  <w:delText>8</w:delText>
                </w:r>
              </w:del>
            </w:ins>
          </w:p>
        </w:tc>
        <w:tc>
          <w:tcPr>
            <w:tcW w:w="567" w:type="dxa"/>
            <w:noWrap/>
            <w:hideMark/>
          </w:tcPr>
          <w:p w14:paraId="6A0F6FB1" w14:textId="2EEB942F" w:rsidR="006C3007" w:rsidRPr="009C1429" w:rsidDel="00CF2F14" w:rsidRDefault="006C3007" w:rsidP="00D331BD">
            <w:pPr>
              <w:spacing w:after="160" w:line="259" w:lineRule="auto"/>
              <w:rPr>
                <w:ins w:id="5053" w:author="Richter, Nicholas" w:date="2021-01-28T16:34:00Z"/>
                <w:del w:id="5054" w:author="Gaunt, Michael" w:date="2021-05-10T14:21:00Z"/>
                <w:sz w:val="16"/>
                <w:szCs w:val="16"/>
              </w:rPr>
            </w:pPr>
            <w:ins w:id="5055" w:author="Richter, Nicholas" w:date="2021-01-28T16:34:00Z">
              <w:del w:id="5056" w:author="Gaunt, Michael" w:date="2021-05-10T14:21:00Z">
                <w:r w:rsidRPr="009C1429" w:rsidDel="00CF2F14">
                  <w:rPr>
                    <w:sz w:val="16"/>
                    <w:szCs w:val="16"/>
                  </w:rPr>
                  <w:delText>9</w:delText>
                </w:r>
              </w:del>
            </w:ins>
          </w:p>
        </w:tc>
        <w:tc>
          <w:tcPr>
            <w:tcW w:w="567" w:type="dxa"/>
            <w:noWrap/>
            <w:hideMark/>
          </w:tcPr>
          <w:p w14:paraId="6D3CC1D3" w14:textId="1EA0A445" w:rsidR="006C3007" w:rsidRPr="009C1429" w:rsidDel="00CF2F14" w:rsidRDefault="006C3007" w:rsidP="00D331BD">
            <w:pPr>
              <w:spacing w:after="160" w:line="259" w:lineRule="auto"/>
              <w:rPr>
                <w:ins w:id="5057" w:author="Richter, Nicholas" w:date="2021-01-28T16:34:00Z"/>
                <w:del w:id="5058" w:author="Gaunt, Michael" w:date="2021-05-10T14:21:00Z"/>
                <w:sz w:val="16"/>
                <w:szCs w:val="16"/>
              </w:rPr>
            </w:pPr>
          </w:p>
        </w:tc>
      </w:tr>
      <w:tr w:rsidR="00276504" w:rsidRPr="009C1429" w:rsidDel="00CF2F14" w14:paraId="562299E5" w14:textId="27CFC2B9" w:rsidTr="00276504">
        <w:tblPrEx>
          <w:tblW w:w="8409" w:type="dxa"/>
          <w:tblPrExChange w:id="5059" w:author="Richter, Nicholas" w:date="2021-01-28T16:35:00Z">
            <w:tblPrEx>
              <w:tblW w:w="8409" w:type="dxa"/>
            </w:tblPrEx>
          </w:tblPrExChange>
        </w:tblPrEx>
        <w:trPr>
          <w:trHeight w:val="300"/>
          <w:ins w:id="5060" w:author="Richter, Nicholas" w:date="2021-01-28T16:34:00Z"/>
          <w:del w:id="5061" w:author="Gaunt, Michael" w:date="2021-05-10T14:21:00Z"/>
          <w:trPrChange w:id="5062" w:author="Richter, Nicholas" w:date="2021-01-28T16:35:00Z">
            <w:trPr>
              <w:trHeight w:val="300"/>
            </w:trPr>
          </w:trPrChange>
        </w:trPr>
        <w:tc>
          <w:tcPr>
            <w:tcW w:w="0" w:type="dxa"/>
            <w:noWrap/>
            <w:hideMark/>
            <w:tcPrChange w:id="5063" w:author="Richter, Nicholas" w:date="2021-01-28T16:35:00Z">
              <w:tcPr>
                <w:tcW w:w="1872" w:type="dxa"/>
                <w:noWrap/>
                <w:hideMark/>
              </w:tcPr>
            </w:tcPrChange>
          </w:tcPr>
          <w:p w14:paraId="3483DADC" w14:textId="57A9EB99" w:rsidR="00276504" w:rsidRPr="009C1429" w:rsidDel="00CF2F14" w:rsidRDefault="00276504" w:rsidP="00276504">
            <w:pPr>
              <w:spacing w:after="160" w:line="259" w:lineRule="auto"/>
              <w:rPr>
                <w:ins w:id="5064" w:author="Richter, Nicholas" w:date="2021-01-28T16:34:00Z"/>
                <w:del w:id="5065" w:author="Gaunt, Michael" w:date="2021-05-10T14:21:00Z"/>
                <w:sz w:val="16"/>
                <w:szCs w:val="16"/>
              </w:rPr>
            </w:pPr>
            <w:ins w:id="5066" w:author="Richter, Nicholas" w:date="2021-01-28T16:34:00Z">
              <w:del w:id="5067" w:author="Gaunt, Michael" w:date="2021-05-10T14:21:00Z">
                <w:r w:rsidRPr="009C1429" w:rsidDel="00CF2F14">
                  <w:rPr>
                    <w:sz w:val="16"/>
                    <w:szCs w:val="16"/>
                  </w:rPr>
                  <w:delText>Cost per Mile, Total</w:delText>
                </w:r>
              </w:del>
            </w:ins>
          </w:p>
        </w:tc>
        <w:tc>
          <w:tcPr>
            <w:tcW w:w="0" w:type="dxa"/>
            <w:noWrap/>
            <w:vAlign w:val="bottom"/>
            <w:hideMark/>
            <w:tcPrChange w:id="5068" w:author="Richter, Nicholas" w:date="2021-01-28T16:35:00Z">
              <w:tcPr>
                <w:tcW w:w="667" w:type="dxa"/>
                <w:noWrap/>
                <w:hideMark/>
              </w:tcPr>
            </w:tcPrChange>
          </w:tcPr>
          <w:p w14:paraId="417002C9" w14:textId="646BF970" w:rsidR="00276504" w:rsidRPr="009C1429" w:rsidDel="00CF2F14" w:rsidRDefault="00276504" w:rsidP="00276504">
            <w:pPr>
              <w:spacing w:after="160" w:line="259" w:lineRule="auto"/>
              <w:rPr>
                <w:ins w:id="5069" w:author="Richter, Nicholas" w:date="2021-01-28T16:34:00Z"/>
                <w:del w:id="5070" w:author="Gaunt, Michael" w:date="2021-05-10T14:21:00Z"/>
                <w:sz w:val="16"/>
                <w:szCs w:val="16"/>
              </w:rPr>
            </w:pPr>
            <w:ins w:id="5071" w:author="Richter, Nicholas" w:date="2021-01-28T16:35:00Z">
              <w:del w:id="5072" w:author="Gaunt, Michael" w:date="2021-05-10T14:21:00Z">
                <w:r w:rsidRPr="00276504" w:rsidDel="00CF2F14">
                  <w:rPr>
                    <w:sz w:val="16"/>
                    <w:szCs w:val="16"/>
                    <w:rPrChange w:id="5073" w:author="Richter, Nicholas" w:date="2021-01-28T16:35:00Z">
                      <w:rPr>
                        <w:rFonts w:ascii="Calibri" w:hAnsi="Calibri" w:cs="Calibri"/>
                        <w:color w:val="000000"/>
                      </w:rPr>
                    </w:rPrChange>
                  </w:rPr>
                  <w:delText xml:space="preserve">$3.86 </w:delText>
                </w:r>
              </w:del>
            </w:ins>
          </w:p>
        </w:tc>
        <w:tc>
          <w:tcPr>
            <w:tcW w:w="0" w:type="dxa"/>
            <w:noWrap/>
            <w:vAlign w:val="bottom"/>
            <w:hideMark/>
            <w:tcPrChange w:id="5074" w:author="Richter, Nicholas" w:date="2021-01-28T16:35:00Z">
              <w:tcPr>
                <w:tcW w:w="667" w:type="dxa"/>
                <w:noWrap/>
                <w:hideMark/>
              </w:tcPr>
            </w:tcPrChange>
          </w:tcPr>
          <w:p w14:paraId="0127C332" w14:textId="32725D5F" w:rsidR="00276504" w:rsidRPr="009C1429" w:rsidDel="00CF2F14" w:rsidRDefault="00276504" w:rsidP="00276504">
            <w:pPr>
              <w:spacing w:after="160" w:line="259" w:lineRule="auto"/>
              <w:rPr>
                <w:ins w:id="5075" w:author="Richter, Nicholas" w:date="2021-01-28T16:34:00Z"/>
                <w:del w:id="5076" w:author="Gaunt, Michael" w:date="2021-05-10T14:21:00Z"/>
                <w:sz w:val="16"/>
                <w:szCs w:val="16"/>
              </w:rPr>
            </w:pPr>
            <w:ins w:id="5077" w:author="Richter, Nicholas" w:date="2021-01-28T16:35:00Z">
              <w:del w:id="5078" w:author="Gaunt, Michael" w:date="2021-05-10T14:21:00Z">
                <w:r w:rsidRPr="00276504" w:rsidDel="00CF2F14">
                  <w:rPr>
                    <w:sz w:val="16"/>
                    <w:szCs w:val="16"/>
                    <w:rPrChange w:id="5079" w:author="Richter, Nicholas" w:date="2021-01-28T16:35:00Z">
                      <w:rPr>
                        <w:rFonts w:ascii="Calibri" w:hAnsi="Calibri" w:cs="Calibri"/>
                        <w:color w:val="000000"/>
                      </w:rPr>
                    </w:rPrChange>
                  </w:rPr>
                  <w:delText xml:space="preserve">$1.34 </w:delText>
                </w:r>
              </w:del>
            </w:ins>
          </w:p>
        </w:tc>
        <w:tc>
          <w:tcPr>
            <w:tcW w:w="0" w:type="dxa"/>
            <w:noWrap/>
            <w:vAlign w:val="bottom"/>
            <w:hideMark/>
            <w:tcPrChange w:id="5080" w:author="Richter, Nicholas" w:date="2021-01-28T16:35:00Z">
              <w:tcPr>
                <w:tcW w:w="667" w:type="dxa"/>
                <w:noWrap/>
                <w:hideMark/>
              </w:tcPr>
            </w:tcPrChange>
          </w:tcPr>
          <w:p w14:paraId="6D781766" w14:textId="632E3975" w:rsidR="00276504" w:rsidRPr="009C1429" w:rsidDel="00CF2F14" w:rsidRDefault="00276504" w:rsidP="00276504">
            <w:pPr>
              <w:spacing w:after="160" w:line="259" w:lineRule="auto"/>
              <w:rPr>
                <w:ins w:id="5081" w:author="Richter, Nicholas" w:date="2021-01-28T16:34:00Z"/>
                <w:del w:id="5082" w:author="Gaunt, Michael" w:date="2021-05-10T14:21:00Z"/>
                <w:sz w:val="16"/>
                <w:szCs w:val="16"/>
              </w:rPr>
            </w:pPr>
            <w:ins w:id="5083" w:author="Richter, Nicholas" w:date="2021-01-28T16:35:00Z">
              <w:del w:id="5084" w:author="Gaunt, Michael" w:date="2021-05-10T14:21:00Z">
                <w:r w:rsidRPr="00276504" w:rsidDel="00CF2F14">
                  <w:rPr>
                    <w:sz w:val="16"/>
                    <w:szCs w:val="16"/>
                    <w:rPrChange w:id="5085" w:author="Richter, Nicholas" w:date="2021-01-28T16:35:00Z">
                      <w:rPr>
                        <w:rFonts w:ascii="Calibri" w:hAnsi="Calibri" w:cs="Calibri"/>
                        <w:color w:val="000000"/>
                      </w:rPr>
                    </w:rPrChange>
                  </w:rPr>
                  <w:delText xml:space="preserve">$0.82 </w:delText>
                </w:r>
              </w:del>
            </w:ins>
          </w:p>
        </w:tc>
        <w:tc>
          <w:tcPr>
            <w:tcW w:w="0" w:type="dxa"/>
            <w:noWrap/>
            <w:vAlign w:val="bottom"/>
            <w:hideMark/>
            <w:tcPrChange w:id="5086" w:author="Richter, Nicholas" w:date="2021-01-28T16:35:00Z">
              <w:tcPr>
                <w:tcW w:w="567" w:type="dxa"/>
                <w:noWrap/>
                <w:hideMark/>
              </w:tcPr>
            </w:tcPrChange>
          </w:tcPr>
          <w:p w14:paraId="332693C6" w14:textId="7FB8C97F" w:rsidR="00276504" w:rsidRPr="009C1429" w:rsidDel="00CF2F14" w:rsidRDefault="00276504" w:rsidP="00276504">
            <w:pPr>
              <w:spacing w:after="160" w:line="259" w:lineRule="auto"/>
              <w:rPr>
                <w:ins w:id="5087" w:author="Richter, Nicholas" w:date="2021-01-28T16:34:00Z"/>
                <w:del w:id="5088" w:author="Gaunt, Michael" w:date="2021-05-10T14:21:00Z"/>
                <w:sz w:val="16"/>
                <w:szCs w:val="16"/>
              </w:rPr>
            </w:pPr>
            <w:ins w:id="5089" w:author="Richter, Nicholas" w:date="2021-01-28T16:35:00Z">
              <w:del w:id="5090" w:author="Gaunt, Michael" w:date="2021-05-10T14:21:00Z">
                <w:r w:rsidRPr="00276504" w:rsidDel="00CF2F14">
                  <w:rPr>
                    <w:sz w:val="16"/>
                    <w:szCs w:val="16"/>
                    <w:rPrChange w:id="5091" w:author="Richter, Nicholas" w:date="2021-01-28T16:35:00Z">
                      <w:rPr>
                        <w:rFonts w:ascii="Calibri" w:hAnsi="Calibri" w:cs="Calibri"/>
                        <w:color w:val="000000"/>
                      </w:rPr>
                    </w:rPrChange>
                  </w:rPr>
                  <w:delText xml:space="preserve">$0.66 </w:delText>
                </w:r>
              </w:del>
            </w:ins>
          </w:p>
        </w:tc>
        <w:tc>
          <w:tcPr>
            <w:tcW w:w="0" w:type="dxa"/>
            <w:noWrap/>
            <w:vAlign w:val="bottom"/>
            <w:hideMark/>
            <w:tcPrChange w:id="5092" w:author="Richter, Nicholas" w:date="2021-01-28T16:35:00Z">
              <w:tcPr>
                <w:tcW w:w="567" w:type="dxa"/>
                <w:noWrap/>
                <w:hideMark/>
              </w:tcPr>
            </w:tcPrChange>
          </w:tcPr>
          <w:p w14:paraId="69FFF1B6" w14:textId="62F18E25" w:rsidR="00276504" w:rsidRPr="009C1429" w:rsidDel="00CF2F14" w:rsidRDefault="00276504" w:rsidP="00276504">
            <w:pPr>
              <w:spacing w:after="160" w:line="259" w:lineRule="auto"/>
              <w:rPr>
                <w:ins w:id="5093" w:author="Richter, Nicholas" w:date="2021-01-28T16:34:00Z"/>
                <w:del w:id="5094" w:author="Gaunt, Michael" w:date="2021-05-10T14:21:00Z"/>
                <w:sz w:val="16"/>
                <w:szCs w:val="16"/>
              </w:rPr>
            </w:pPr>
            <w:ins w:id="5095" w:author="Richter, Nicholas" w:date="2021-01-28T16:35:00Z">
              <w:del w:id="5096" w:author="Gaunt, Michael" w:date="2021-05-10T14:21:00Z">
                <w:r w:rsidRPr="00276504" w:rsidDel="00CF2F14">
                  <w:rPr>
                    <w:sz w:val="16"/>
                    <w:szCs w:val="16"/>
                    <w:rPrChange w:id="5097" w:author="Richter, Nicholas" w:date="2021-01-28T16:35:00Z">
                      <w:rPr>
                        <w:rFonts w:ascii="Calibri" w:hAnsi="Calibri" w:cs="Calibri"/>
                        <w:color w:val="000000"/>
                      </w:rPr>
                    </w:rPrChange>
                  </w:rPr>
                  <w:delText xml:space="preserve">$0.58 </w:delText>
                </w:r>
              </w:del>
            </w:ins>
          </w:p>
        </w:tc>
        <w:tc>
          <w:tcPr>
            <w:tcW w:w="0" w:type="dxa"/>
            <w:noWrap/>
            <w:vAlign w:val="bottom"/>
            <w:hideMark/>
            <w:tcPrChange w:id="5098" w:author="Richter, Nicholas" w:date="2021-01-28T16:35:00Z">
              <w:tcPr>
                <w:tcW w:w="567" w:type="dxa"/>
                <w:noWrap/>
                <w:hideMark/>
              </w:tcPr>
            </w:tcPrChange>
          </w:tcPr>
          <w:p w14:paraId="1AE8CAB5" w14:textId="2359C9CC" w:rsidR="00276504" w:rsidRPr="009C1429" w:rsidDel="00CF2F14" w:rsidRDefault="00276504" w:rsidP="00276504">
            <w:pPr>
              <w:spacing w:after="160" w:line="259" w:lineRule="auto"/>
              <w:rPr>
                <w:ins w:id="5099" w:author="Richter, Nicholas" w:date="2021-01-28T16:34:00Z"/>
                <w:del w:id="5100" w:author="Gaunt, Michael" w:date="2021-05-10T14:21:00Z"/>
                <w:sz w:val="16"/>
                <w:szCs w:val="16"/>
              </w:rPr>
            </w:pPr>
            <w:ins w:id="5101" w:author="Richter, Nicholas" w:date="2021-01-28T16:35:00Z">
              <w:del w:id="5102" w:author="Gaunt, Michael" w:date="2021-05-10T14:21:00Z">
                <w:r w:rsidRPr="00276504" w:rsidDel="00CF2F14">
                  <w:rPr>
                    <w:sz w:val="16"/>
                    <w:szCs w:val="16"/>
                    <w:rPrChange w:id="5103" w:author="Richter, Nicholas" w:date="2021-01-28T16:35:00Z">
                      <w:rPr>
                        <w:rFonts w:ascii="Calibri" w:hAnsi="Calibri" w:cs="Calibri"/>
                        <w:color w:val="000000"/>
                      </w:rPr>
                    </w:rPrChange>
                  </w:rPr>
                  <w:delText xml:space="preserve">$0.66 </w:delText>
                </w:r>
              </w:del>
            </w:ins>
          </w:p>
        </w:tc>
        <w:tc>
          <w:tcPr>
            <w:tcW w:w="0" w:type="dxa"/>
            <w:noWrap/>
            <w:vAlign w:val="bottom"/>
            <w:hideMark/>
            <w:tcPrChange w:id="5104" w:author="Richter, Nicholas" w:date="2021-01-28T16:35:00Z">
              <w:tcPr>
                <w:tcW w:w="567" w:type="dxa"/>
                <w:noWrap/>
                <w:hideMark/>
              </w:tcPr>
            </w:tcPrChange>
          </w:tcPr>
          <w:p w14:paraId="6FB53155" w14:textId="68BAE5A0" w:rsidR="00276504" w:rsidRPr="009C1429" w:rsidDel="00CF2F14" w:rsidRDefault="00276504" w:rsidP="00276504">
            <w:pPr>
              <w:spacing w:after="160" w:line="259" w:lineRule="auto"/>
              <w:rPr>
                <w:ins w:id="5105" w:author="Richter, Nicholas" w:date="2021-01-28T16:34:00Z"/>
                <w:del w:id="5106" w:author="Gaunt, Michael" w:date="2021-05-10T14:21:00Z"/>
                <w:sz w:val="16"/>
                <w:szCs w:val="16"/>
              </w:rPr>
            </w:pPr>
            <w:ins w:id="5107" w:author="Richter, Nicholas" w:date="2021-01-28T16:35:00Z">
              <w:del w:id="5108" w:author="Gaunt, Michael" w:date="2021-05-10T14:21:00Z">
                <w:r w:rsidRPr="00276504" w:rsidDel="00CF2F14">
                  <w:rPr>
                    <w:sz w:val="16"/>
                    <w:szCs w:val="16"/>
                    <w:rPrChange w:id="5109" w:author="Richter, Nicholas" w:date="2021-01-28T16:35:00Z">
                      <w:rPr>
                        <w:rFonts w:ascii="Calibri" w:hAnsi="Calibri" w:cs="Calibri"/>
                        <w:color w:val="000000"/>
                      </w:rPr>
                    </w:rPrChange>
                  </w:rPr>
                  <w:delText xml:space="preserve">$0.63 </w:delText>
                </w:r>
              </w:del>
            </w:ins>
          </w:p>
        </w:tc>
        <w:tc>
          <w:tcPr>
            <w:tcW w:w="0" w:type="dxa"/>
            <w:noWrap/>
            <w:vAlign w:val="bottom"/>
            <w:hideMark/>
            <w:tcPrChange w:id="5110" w:author="Richter, Nicholas" w:date="2021-01-28T16:35:00Z">
              <w:tcPr>
                <w:tcW w:w="567" w:type="dxa"/>
                <w:noWrap/>
                <w:hideMark/>
              </w:tcPr>
            </w:tcPrChange>
          </w:tcPr>
          <w:p w14:paraId="153270D5" w14:textId="04DD8DEB" w:rsidR="00276504" w:rsidRPr="009C1429" w:rsidDel="00CF2F14" w:rsidRDefault="00276504" w:rsidP="00276504">
            <w:pPr>
              <w:spacing w:after="160" w:line="259" w:lineRule="auto"/>
              <w:rPr>
                <w:ins w:id="5111" w:author="Richter, Nicholas" w:date="2021-01-28T16:34:00Z"/>
                <w:del w:id="5112" w:author="Gaunt, Michael" w:date="2021-05-10T14:21:00Z"/>
                <w:sz w:val="16"/>
                <w:szCs w:val="16"/>
              </w:rPr>
            </w:pPr>
            <w:ins w:id="5113" w:author="Richter, Nicholas" w:date="2021-01-28T16:35:00Z">
              <w:del w:id="5114" w:author="Gaunt, Michael" w:date="2021-05-10T14:21:00Z">
                <w:r w:rsidRPr="00276504" w:rsidDel="00CF2F14">
                  <w:rPr>
                    <w:sz w:val="16"/>
                    <w:szCs w:val="16"/>
                    <w:rPrChange w:id="5115" w:author="Richter, Nicholas" w:date="2021-01-28T16:35:00Z">
                      <w:rPr>
                        <w:rFonts w:ascii="Calibri" w:hAnsi="Calibri" w:cs="Calibri"/>
                        <w:color w:val="000000"/>
                      </w:rPr>
                    </w:rPrChange>
                  </w:rPr>
                  <w:delText xml:space="preserve">$0.53 </w:delText>
                </w:r>
              </w:del>
            </w:ins>
          </w:p>
        </w:tc>
        <w:tc>
          <w:tcPr>
            <w:tcW w:w="0" w:type="dxa"/>
            <w:noWrap/>
            <w:vAlign w:val="bottom"/>
            <w:hideMark/>
            <w:tcPrChange w:id="5116" w:author="Richter, Nicholas" w:date="2021-01-28T16:35:00Z">
              <w:tcPr>
                <w:tcW w:w="567" w:type="dxa"/>
                <w:noWrap/>
                <w:hideMark/>
              </w:tcPr>
            </w:tcPrChange>
          </w:tcPr>
          <w:p w14:paraId="4B1F6508" w14:textId="0142BB18" w:rsidR="00276504" w:rsidRPr="009C1429" w:rsidDel="00CF2F14" w:rsidRDefault="00276504" w:rsidP="00276504">
            <w:pPr>
              <w:spacing w:after="160" w:line="259" w:lineRule="auto"/>
              <w:rPr>
                <w:ins w:id="5117" w:author="Richter, Nicholas" w:date="2021-01-28T16:34:00Z"/>
                <w:del w:id="5118" w:author="Gaunt, Michael" w:date="2021-05-10T14:21:00Z"/>
                <w:sz w:val="16"/>
                <w:szCs w:val="16"/>
              </w:rPr>
            </w:pPr>
            <w:ins w:id="5119" w:author="Richter, Nicholas" w:date="2021-01-28T16:35:00Z">
              <w:del w:id="5120" w:author="Gaunt, Michael" w:date="2021-05-10T14:21:00Z">
                <w:r w:rsidRPr="00276504" w:rsidDel="00CF2F14">
                  <w:rPr>
                    <w:sz w:val="16"/>
                    <w:szCs w:val="16"/>
                    <w:highlight w:val="yellow"/>
                    <w:rPrChange w:id="5121" w:author="Richter, Nicholas" w:date="2021-01-28T16:36:00Z">
                      <w:rPr>
                        <w:rFonts w:ascii="Calibri" w:hAnsi="Calibri" w:cs="Calibri"/>
                        <w:color w:val="000000"/>
                      </w:rPr>
                    </w:rPrChange>
                  </w:rPr>
                  <w:delText>$0.51</w:delText>
                </w:r>
                <w:r w:rsidRPr="00276504" w:rsidDel="00CF2F14">
                  <w:rPr>
                    <w:sz w:val="16"/>
                    <w:szCs w:val="16"/>
                    <w:rPrChange w:id="5122" w:author="Richter, Nicholas" w:date="2021-01-28T16:35:00Z">
                      <w:rPr>
                        <w:rFonts w:ascii="Calibri" w:hAnsi="Calibri" w:cs="Calibri"/>
                        <w:color w:val="000000"/>
                      </w:rPr>
                    </w:rPrChange>
                  </w:rPr>
                  <w:delText xml:space="preserve"> </w:delText>
                </w:r>
              </w:del>
            </w:ins>
          </w:p>
        </w:tc>
        <w:tc>
          <w:tcPr>
            <w:tcW w:w="0" w:type="dxa"/>
            <w:noWrap/>
            <w:vAlign w:val="bottom"/>
            <w:hideMark/>
            <w:tcPrChange w:id="5123" w:author="Richter, Nicholas" w:date="2021-01-28T16:35:00Z">
              <w:tcPr>
                <w:tcW w:w="567" w:type="dxa"/>
                <w:noWrap/>
                <w:hideMark/>
              </w:tcPr>
            </w:tcPrChange>
          </w:tcPr>
          <w:p w14:paraId="0E73D2F4" w14:textId="1F407B6C" w:rsidR="00276504" w:rsidRPr="009C1429" w:rsidDel="00CF2F14" w:rsidRDefault="00276504" w:rsidP="00276504">
            <w:pPr>
              <w:spacing w:after="160" w:line="259" w:lineRule="auto"/>
              <w:rPr>
                <w:ins w:id="5124" w:author="Richter, Nicholas" w:date="2021-01-28T16:34:00Z"/>
                <w:del w:id="5125" w:author="Gaunt, Michael" w:date="2021-05-10T14:21:00Z"/>
                <w:sz w:val="16"/>
                <w:szCs w:val="16"/>
              </w:rPr>
            </w:pPr>
            <w:ins w:id="5126" w:author="Richter, Nicholas" w:date="2021-01-28T16:35:00Z">
              <w:del w:id="5127" w:author="Gaunt, Michael" w:date="2021-05-10T14:21:00Z">
                <w:r w:rsidRPr="00276504" w:rsidDel="00CF2F14">
                  <w:rPr>
                    <w:sz w:val="16"/>
                    <w:szCs w:val="16"/>
                    <w:rPrChange w:id="5128" w:author="Richter, Nicholas" w:date="2021-01-28T16:35:00Z">
                      <w:rPr>
                        <w:rFonts w:ascii="Calibri" w:hAnsi="Calibri" w:cs="Calibri"/>
                        <w:color w:val="000000"/>
                      </w:rPr>
                    </w:rPrChange>
                  </w:rPr>
                  <w:delText xml:space="preserve">$0.51 </w:delText>
                </w:r>
              </w:del>
            </w:ins>
          </w:p>
        </w:tc>
        <w:tc>
          <w:tcPr>
            <w:tcW w:w="0" w:type="dxa"/>
            <w:noWrap/>
            <w:vAlign w:val="bottom"/>
            <w:tcPrChange w:id="5129" w:author="Richter, Nicholas" w:date="2021-01-28T16:35:00Z">
              <w:tcPr>
                <w:tcW w:w="567" w:type="dxa"/>
                <w:noWrap/>
              </w:tcPr>
            </w:tcPrChange>
          </w:tcPr>
          <w:p w14:paraId="0C709576" w14:textId="07CB92EA" w:rsidR="00276504" w:rsidRPr="009C1429" w:rsidDel="00CF2F14" w:rsidRDefault="00276504" w:rsidP="00276504">
            <w:pPr>
              <w:spacing w:after="160" w:line="259" w:lineRule="auto"/>
              <w:rPr>
                <w:ins w:id="5130" w:author="Richter, Nicholas" w:date="2021-01-28T16:34:00Z"/>
                <w:del w:id="5131" w:author="Gaunt, Michael" w:date="2021-05-10T14:21:00Z"/>
                <w:sz w:val="16"/>
                <w:szCs w:val="16"/>
              </w:rPr>
            </w:pPr>
          </w:p>
        </w:tc>
      </w:tr>
    </w:tbl>
    <w:tbl>
      <w:tblPr>
        <w:tblStyle w:val="TableGrid"/>
        <w:tblW w:w="0" w:type="auto"/>
        <w:tblLook w:val="04A0" w:firstRow="1" w:lastRow="0" w:firstColumn="1" w:lastColumn="0" w:noHBand="0" w:noVBand="1"/>
      </w:tblPr>
      <w:tblGrid>
        <w:gridCol w:w="1525"/>
        <w:gridCol w:w="810"/>
        <w:gridCol w:w="611"/>
        <w:gridCol w:w="712"/>
        <w:gridCol w:w="711"/>
        <w:gridCol w:w="712"/>
        <w:gridCol w:w="711"/>
        <w:gridCol w:w="712"/>
        <w:gridCol w:w="711"/>
        <w:gridCol w:w="712"/>
        <w:gridCol w:w="711"/>
        <w:tblGridChange w:id="5132">
          <w:tblGrid>
            <w:gridCol w:w="1525"/>
            <w:gridCol w:w="810"/>
            <w:gridCol w:w="611"/>
            <w:gridCol w:w="712"/>
            <w:gridCol w:w="711"/>
            <w:gridCol w:w="712"/>
            <w:gridCol w:w="711"/>
            <w:gridCol w:w="712"/>
            <w:gridCol w:w="711"/>
            <w:gridCol w:w="712"/>
            <w:gridCol w:w="711"/>
          </w:tblGrid>
        </w:tblGridChange>
      </w:tblGrid>
      <w:tr w:rsidR="00FC6FAE" w:rsidDel="00CF2F14" w14:paraId="394F93FF" w14:textId="1ED0C9AB" w:rsidTr="00D331BD">
        <w:trPr>
          <w:ins w:id="5133" w:author="Lee, Doris" w:date="2021-02-02T17:02:00Z"/>
          <w:del w:id="5134" w:author="Gaunt, Michael" w:date="2021-05-10T14:21:00Z"/>
        </w:trPr>
        <w:tc>
          <w:tcPr>
            <w:tcW w:w="1525" w:type="dxa"/>
            <w:shd w:val="clear" w:color="auto" w:fill="002060"/>
          </w:tcPr>
          <w:p w14:paraId="208A9330" w14:textId="5CC44766" w:rsidR="00FC6FAE" w:rsidRPr="00DD4C31" w:rsidDel="00CF2F14" w:rsidRDefault="00FC6FAE" w:rsidP="00D331BD">
            <w:pPr>
              <w:rPr>
                <w:ins w:id="5135" w:author="Lee, Doris" w:date="2021-02-02T17:02:00Z"/>
                <w:del w:id="5136" w:author="Gaunt, Michael" w:date="2021-05-10T14:21:00Z"/>
                <w:color w:val="FFFFFF" w:themeColor="background1"/>
                <w:sz w:val="16"/>
                <w:szCs w:val="20"/>
              </w:rPr>
            </w:pPr>
            <w:ins w:id="5137" w:author="Lee, Doris" w:date="2021-02-02T17:02:00Z">
              <w:del w:id="5138" w:author="Gaunt, Michael" w:date="2021-05-10T14:21:00Z">
                <w:r w:rsidRPr="00DD4C31" w:rsidDel="00CF2F14">
                  <w:rPr>
                    <w:color w:val="FFFFFF" w:themeColor="background1"/>
                    <w:sz w:val="16"/>
                    <w:szCs w:val="20"/>
                  </w:rPr>
                  <w:delText>Vehicle Age</w:delText>
                </w:r>
              </w:del>
            </w:ins>
          </w:p>
        </w:tc>
        <w:tc>
          <w:tcPr>
            <w:tcW w:w="810" w:type="dxa"/>
            <w:shd w:val="clear" w:color="auto" w:fill="002060"/>
            <w:vAlign w:val="center"/>
          </w:tcPr>
          <w:p w14:paraId="7F3D53A1" w14:textId="59EBB100" w:rsidR="00FC6FAE" w:rsidRPr="00DD4C31" w:rsidDel="00CF2F14" w:rsidRDefault="00FC6FAE" w:rsidP="00D331BD">
            <w:pPr>
              <w:jc w:val="center"/>
              <w:rPr>
                <w:ins w:id="5139" w:author="Lee, Doris" w:date="2021-02-02T17:02:00Z"/>
                <w:del w:id="5140" w:author="Gaunt, Michael" w:date="2021-05-10T14:21:00Z"/>
                <w:color w:val="FFFFFF" w:themeColor="background1"/>
                <w:sz w:val="16"/>
                <w:szCs w:val="20"/>
              </w:rPr>
            </w:pPr>
            <w:ins w:id="5141" w:author="Lee, Doris" w:date="2021-02-02T17:02:00Z">
              <w:del w:id="5142" w:author="Gaunt, Michael" w:date="2021-05-10T14:21:00Z">
                <w:r w:rsidRPr="00DD4C31" w:rsidDel="00CF2F14">
                  <w:rPr>
                    <w:color w:val="FFFFFF" w:themeColor="background1"/>
                    <w:sz w:val="16"/>
                    <w:szCs w:val="20"/>
                  </w:rPr>
                  <w:delText>0</w:delText>
                </w:r>
              </w:del>
            </w:ins>
          </w:p>
        </w:tc>
        <w:tc>
          <w:tcPr>
            <w:tcW w:w="611" w:type="dxa"/>
            <w:shd w:val="clear" w:color="auto" w:fill="002060"/>
            <w:vAlign w:val="center"/>
          </w:tcPr>
          <w:p w14:paraId="6EBE345B" w14:textId="019AD9DA" w:rsidR="00FC6FAE" w:rsidRPr="00DD4C31" w:rsidDel="00CF2F14" w:rsidRDefault="00FC6FAE" w:rsidP="00D331BD">
            <w:pPr>
              <w:jc w:val="center"/>
              <w:rPr>
                <w:ins w:id="5143" w:author="Lee, Doris" w:date="2021-02-02T17:02:00Z"/>
                <w:del w:id="5144" w:author="Gaunt, Michael" w:date="2021-05-10T14:21:00Z"/>
                <w:color w:val="FFFFFF" w:themeColor="background1"/>
                <w:sz w:val="16"/>
                <w:szCs w:val="20"/>
              </w:rPr>
            </w:pPr>
            <w:ins w:id="5145" w:author="Lee, Doris" w:date="2021-02-02T17:02:00Z">
              <w:del w:id="5146" w:author="Gaunt, Michael" w:date="2021-05-10T14:21:00Z">
                <w:r w:rsidRPr="00DD4C31" w:rsidDel="00CF2F14">
                  <w:rPr>
                    <w:color w:val="FFFFFF" w:themeColor="background1"/>
                    <w:sz w:val="16"/>
                    <w:szCs w:val="20"/>
                  </w:rPr>
                  <w:delText>1</w:delText>
                </w:r>
              </w:del>
            </w:ins>
          </w:p>
        </w:tc>
        <w:tc>
          <w:tcPr>
            <w:tcW w:w="712" w:type="dxa"/>
            <w:shd w:val="clear" w:color="auto" w:fill="002060"/>
            <w:vAlign w:val="center"/>
          </w:tcPr>
          <w:p w14:paraId="11EB846B" w14:textId="30AFF28F" w:rsidR="00FC6FAE" w:rsidRPr="00DD4C31" w:rsidDel="00CF2F14" w:rsidRDefault="00FC6FAE" w:rsidP="00D331BD">
            <w:pPr>
              <w:jc w:val="center"/>
              <w:rPr>
                <w:ins w:id="5147" w:author="Lee, Doris" w:date="2021-02-02T17:02:00Z"/>
                <w:del w:id="5148" w:author="Gaunt, Michael" w:date="2021-05-10T14:21:00Z"/>
                <w:color w:val="FFFFFF" w:themeColor="background1"/>
                <w:sz w:val="16"/>
                <w:szCs w:val="20"/>
              </w:rPr>
            </w:pPr>
            <w:ins w:id="5149" w:author="Lee, Doris" w:date="2021-02-02T17:02:00Z">
              <w:del w:id="5150" w:author="Gaunt, Michael" w:date="2021-05-10T14:21:00Z">
                <w:r w:rsidRPr="00DD4C31" w:rsidDel="00CF2F14">
                  <w:rPr>
                    <w:color w:val="FFFFFF" w:themeColor="background1"/>
                    <w:sz w:val="16"/>
                    <w:szCs w:val="20"/>
                  </w:rPr>
                  <w:delText>2</w:delText>
                </w:r>
              </w:del>
            </w:ins>
          </w:p>
        </w:tc>
        <w:tc>
          <w:tcPr>
            <w:tcW w:w="711" w:type="dxa"/>
            <w:shd w:val="clear" w:color="auto" w:fill="002060"/>
            <w:vAlign w:val="center"/>
          </w:tcPr>
          <w:p w14:paraId="1343AC01" w14:textId="3786DBB2" w:rsidR="00FC6FAE" w:rsidRPr="00DD4C31" w:rsidDel="00CF2F14" w:rsidRDefault="00FC6FAE" w:rsidP="00D331BD">
            <w:pPr>
              <w:jc w:val="center"/>
              <w:rPr>
                <w:ins w:id="5151" w:author="Lee, Doris" w:date="2021-02-02T17:02:00Z"/>
                <w:del w:id="5152" w:author="Gaunt, Michael" w:date="2021-05-10T14:21:00Z"/>
                <w:color w:val="FFFFFF" w:themeColor="background1"/>
                <w:sz w:val="16"/>
                <w:szCs w:val="20"/>
              </w:rPr>
            </w:pPr>
            <w:ins w:id="5153" w:author="Lee, Doris" w:date="2021-02-02T17:02:00Z">
              <w:del w:id="5154" w:author="Gaunt, Michael" w:date="2021-05-10T14:21:00Z">
                <w:r w:rsidRPr="00DD4C31" w:rsidDel="00CF2F14">
                  <w:rPr>
                    <w:color w:val="FFFFFF" w:themeColor="background1"/>
                    <w:sz w:val="16"/>
                    <w:szCs w:val="20"/>
                  </w:rPr>
                  <w:delText>3</w:delText>
                </w:r>
              </w:del>
            </w:ins>
          </w:p>
        </w:tc>
        <w:tc>
          <w:tcPr>
            <w:tcW w:w="712" w:type="dxa"/>
            <w:shd w:val="clear" w:color="auto" w:fill="002060"/>
            <w:vAlign w:val="center"/>
          </w:tcPr>
          <w:p w14:paraId="262A5F82" w14:textId="608F8E76" w:rsidR="00FC6FAE" w:rsidRPr="00DD4C31" w:rsidDel="00CF2F14" w:rsidRDefault="00FC6FAE" w:rsidP="00D331BD">
            <w:pPr>
              <w:jc w:val="center"/>
              <w:rPr>
                <w:ins w:id="5155" w:author="Lee, Doris" w:date="2021-02-02T17:02:00Z"/>
                <w:del w:id="5156" w:author="Gaunt, Michael" w:date="2021-05-10T14:21:00Z"/>
                <w:color w:val="FFFFFF" w:themeColor="background1"/>
                <w:sz w:val="16"/>
                <w:szCs w:val="20"/>
              </w:rPr>
            </w:pPr>
            <w:ins w:id="5157" w:author="Lee, Doris" w:date="2021-02-02T17:02:00Z">
              <w:del w:id="5158" w:author="Gaunt, Michael" w:date="2021-05-10T14:21:00Z">
                <w:r w:rsidRPr="00DD4C31" w:rsidDel="00CF2F14">
                  <w:rPr>
                    <w:color w:val="FFFFFF" w:themeColor="background1"/>
                    <w:sz w:val="16"/>
                    <w:szCs w:val="20"/>
                  </w:rPr>
                  <w:delText>4</w:delText>
                </w:r>
              </w:del>
            </w:ins>
          </w:p>
        </w:tc>
        <w:tc>
          <w:tcPr>
            <w:tcW w:w="711" w:type="dxa"/>
            <w:shd w:val="clear" w:color="auto" w:fill="002060"/>
            <w:vAlign w:val="center"/>
          </w:tcPr>
          <w:p w14:paraId="429EBA18" w14:textId="3DD62216" w:rsidR="00FC6FAE" w:rsidRPr="00DD4C31" w:rsidDel="00CF2F14" w:rsidRDefault="00FC6FAE" w:rsidP="00D331BD">
            <w:pPr>
              <w:jc w:val="center"/>
              <w:rPr>
                <w:ins w:id="5159" w:author="Lee, Doris" w:date="2021-02-02T17:02:00Z"/>
                <w:del w:id="5160" w:author="Gaunt, Michael" w:date="2021-05-10T14:21:00Z"/>
                <w:color w:val="FFFFFF" w:themeColor="background1"/>
                <w:sz w:val="16"/>
                <w:szCs w:val="20"/>
              </w:rPr>
            </w:pPr>
            <w:ins w:id="5161" w:author="Lee, Doris" w:date="2021-02-02T17:02:00Z">
              <w:del w:id="5162" w:author="Gaunt, Michael" w:date="2021-05-10T14:21:00Z">
                <w:r w:rsidRPr="00DD4C31" w:rsidDel="00CF2F14">
                  <w:rPr>
                    <w:color w:val="FFFFFF" w:themeColor="background1"/>
                    <w:sz w:val="16"/>
                    <w:szCs w:val="20"/>
                  </w:rPr>
                  <w:delText>5</w:delText>
                </w:r>
              </w:del>
            </w:ins>
          </w:p>
        </w:tc>
        <w:tc>
          <w:tcPr>
            <w:tcW w:w="712" w:type="dxa"/>
            <w:shd w:val="clear" w:color="auto" w:fill="002060"/>
            <w:vAlign w:val="center"/>
          </w:tcPr>
          <w:p w14:paraId="5E560994" w14:textId="5949CE76" w:rsidR="00FC6FAE" w:rsidRPr="00DD4C31" w:rsidDel="00CF2F14" w:rsidRDefault="00FC6FAE" w:rsidP="00D331BD">
            <w:pPr>
              <w:jc w:val="center"/>
              <w:rPr>
                <w:ins w:id="5163" w:author="Lee, Doris" w:date="2021-02-02T17:02:00Z"/>
                <w:del w:id="5164" w:author="Gaunt, Michael" w:date="2021-05-10T14:21:00Z"/>
                <w:color w:val="FFFFFF" w:themeColor="background1"/>
                <w:sz w:val="16"/>
                <w:szCs w:val="20"/>
              </w:rPr>
            </w:pPr>
            <w:ins w:id="5165" w:author="Lee, Doris" w:date="2021-02-02T17:02:00Z">
              <w:del w:id="5166" w:author="Gaunt, Michael" w:date="2021-05-10T14:21:00Z">
                <w:r w:rsidRPr="00DD4C31" w:rsidDel="00CF2F14">
                  <w:rPr>
                    <w:color w:val="FFFFFF" w:themeColor="background1"/>
                    <w:sz w:val="16"/>
                    <w:szCs w:val="20"/>
                  </w:rPr>
                  <w:delText>6</w:delText>
                </w:r>
              </w:del>
            </w:ins>
          </w:p>
        </w:tc>
        <w:tc>
          <w:tcPr>
            <w:tcW w:w="711" w:type="dxa"/>
            <w:shd w:val="clear" w:color="auto" w:fill="002060"/>
            <w:vAlign w:val="center"/>
          </w:tcPr>
          <w:p w14:paraId="25BA4AF5" w14:textId="49A5BE56" w:rsidR="00FC6FAE" w:rsidRPr="00DD4C31" w:rsidDel="00CF2F14" w:rsidRDefault="00FC6FAE" w:rsidP="00D331BD">
            <w:pPr>
              <w:jc w:val="center"/>
              <w:rPr>
                <w:ins w:id="5167" w:author="Lee, Doris" w:date="2021-02-02T17:02:00Z"/>
                <w:del w:id="5168" w:author="Gaunt, Michael" w:date="2021-05-10T14:21:00Z"/>
                <w:color w:val="FFFFFF" w:themeColor="background1"/>
                <w:sz w:val="16"/>
                <w:szCs w:val="20"/>
              </w:rPr>
            </w:pPr>
            <w:ins w:id="5169" w:author="Lee, Doris" w:date="2021-02-02T17:02:00Z">
              <w:del w:id="5170" w:author="Gaunt, Michael" w:date="2021-05-10T14:21:00Z">
                <w:r w:rsidRPr="00DD4C31" w:rsidDel="00CF2F14">
                  <w:rPr>
                    <w:color w:val="FFFFFF" w:themeColor="background1"/>
                    <w:sz w:val="16"/>
                    <w:szCs w:val="20"/>
                  </w:rPr>
                  <w:delText>7</w:delText>
                </w:r>
              </w:del>
            </w:ins>
          </w:p>
        </w:tc>
        <w:tc>
          <w:tcPr>
            <w:tcW w:w="712" w:type="dxa"/>
            <w:shd w:val="clear" w:color="auto" w:fill="002060"/>
            <w:vAlign w:val="center"/>
          </w:tcPr>
          <w:p w14:paraId="76DA6AD3" w14:textId="38BA4479" w:rsidR="00FC6FAE" w:rsidRPr="00DD4C31" w:rsidDel="00CF2F14" w:rsidRDefault="00FC6FAE" w:rsidP="00D331BD">
            <w:pPr>
              <w:jc w:val="center"/>
              <w:rPr>
                <w:ins w:id="5171" w:author="Lee, Doris" w:date="2021-02-02T17:02:00Z"/>
                <w:del w:id="5172" w:author="Gaunt, Michael" w:date="2021-05-10T14:21:00Z"/>
                <w:color w:val="FFFFFF" w:themeColor="background1"/>
                <w:sz w:val="16"/>
                <w:szCs w:val="20"/>
              </w:rPr>
            </w:pPr>
            <w:ins w:id="5173" w:author="Lee, Doris" w:date="2021-02-02T17:02:00Z">
              <w:del w:id="5174" w:author="Gaunt, Michael" w:date="2021-05-10T14:21:00Z">
                <w:r w:rsidRPr="00DD4C31" w:rsidDel="00CF2F14">
                  <w:rPr>
                    <w:color w:val="FFFFFF" w:themeColor="background1"/>
                    <w:sz w:val="16"/>
                    <w:szCs w:val="20"/>
                  </w:rPr>
                  <w:delText>8</w:delText>
                </w:r>
              </w:del>
            </w:ins>
          </w:p>
        </w:tc>
        <w:tc>
          <w:tcPr>
            <w:tcW w:w="711" w:type="dxa"/>
            <w:shd w:val="clear" w:color="auto" w:fill="002060"/>
            <w:vAlign w:val="center"/>
          </w:tcPr>
          <w:p w14:paraId="344107FB" w14:textId="58250229" w:rsidR="00FC6FAE" w:rsidRPr="00DD4C31" w:rsidDel="00CF2F14" w:rsidRDefault="00FC6FAE" w:rsidP="00D331BD">
            <w:pPr>
              <w:jc w:val="center"/>
              <w:rPr>
                <w:ins w:id="5175" w:author="Lee, Doris" w:date="2021-02-02T17:02:00Z"/>
                <w:del w:id="5176" w:author="Gaunt, Michael" w:date="2021-05-10T14:21:00Z"/>
                <w:color w:val="FFFFFF" w:themeColor="background1"/>
                <w:sz w:val="16"/>
                <w:szCs w:val="20"/>
              </w:rPr>
            </w:pPr>
            <w:ins w:id="5177" w:author="Lee, Doris" w:date="2021-02-02T17:02:00Z">
              <w:del w:id="5178" w:author="Gaunt, Michael" w:date="2021-05-10T14:21:00Z">
                <w:r w:rsidRPr="00DD4C31" w:rsidDel="00CF2F14">
                  <w:rPr>
                    <w:color w:val="FFFFFF" w:themeColor="background1"/>
                    <w:sz w:val="16"/>
                    <w:szCs w:val="20"/>
                  </w:rPr>
                  <w:delText>9</w:delText>
                </w:r>
              </w:del>
            </w:ins>
          </w:p>
        </w:tc>
      </w:tr>
      <w:tr w:rsidR="00FC6FAE" w:rsidDel="00CF2F14" w14:paraId="20407BC1" w14:textId="67068787" w:rsidTr="00D331BD">
        <w:tblPrEx>
          <w:tblW w:w="0" w:type="auto"/>
          <w:tblLayout w:type="fixed"/>
          <w:tblPrExChange w:id="5179" w:author="Lee, Doris" w:date="2021-02-02T17:02:00Z">
            <w:tblPrEx>
              <w:tblW w:w="0" w:type="auto"/>
              <w:tblLayout w:type="fixed"/>
            </w:tblPrEx>
          </w:tblPrExChange>
        </w:tblPrEx>
        <w:trPr>
          <w:ins w:id="5180" w:author="Lee, Doris" w:date="2021-02-02T17:02:00Z"/>
          <w:del w:id="5181" w:author="Gaunt, Michael" w:date="2021-05-10T14:21:00Z"/>
        </w:trPr>
        <w:tc>
          <w:tcPr>
            <w:tcW w:w="1525" w:type="dxa"/>
            <w:tcPrChange w:id="5182" w:author="Lee, Doris" w:date="2021-02-02T17:02:00Z">
              <w:tcPr>
                <w:tcW w:w="1525" w:type="dxa"/>
              </w:tcPr>
            </w:tcPrChange>
          </w:tcPr>
          <w:p w14:paraId="3CED5E73" w14:textId="7A85DFC5" w:rsidR="00FC6FAE" w:rsidRPr="00DD4C31" w:rsidDel="00CF2F14" w:rsidRDefault="00FC6FAE" w:rsidP="00FC6FAE">
            <w:pPr>
              <w:rPr>
                <w:ins w:id="5183" w:author="Lee, Doris" w:date="2021-02-02T17:02:00Z"/>
                <w:del w:id="5184" w:author="Gaunt, Michael" w:date="2021-05-10T14:21:00Z"/>
                <w:sz w:val="16"/>
                <w:szCs w:val="20"/>
              </w:rPr>
            </w:pPr>
            <w:ins w:id="5185" w:author="Lee, Doris" w:date="2021-02-02T17:02:00Z">
              <w:del w:id="5186" w:author="Gaunt, Michael" w:date="2021-05-10T14:21:00Z">
                <w:r w:rsidRPr="00DD4C31" w:rsidDel="00CF2F14">
                  <w:rPr>
                    <w:sz w:val="16"/>
                    <w:szCs w:val="20"/>
                  </w:rPr>
                  <w:delText>Cost per Mile, Total</w:delText>
                </w:r>
              </w:del>
            </w:ins>
          </w:p>
        </w:tc>
        <w:tc>
          <w:tcPr>
            <w:tcW w:w="810" w:type="dxa"/>
            <w:vAlign w:val="bottom"/>
            <w:tcPrChange w:id="5187" w:author="Lee, Doris" w:date="2021-02-02T17:02:00Z">
              <w:tcPr>
                <w:tcW w:w="810" w:type="dxa"/>
                <w:vAlign w:val="center"/>
              </w:tcPr>
            </w:tcPrChange>
          </w:tcPr>
          <w:p w14:paraId="794D402F" w14:textId="328CE5BA" w:rsidR="00FC6FAE" w:rsidRPr="00DD4C31" w:rsidDel="00CF2F14" w:rsidRDefault="00FC6FAE" w:rsidP="00FC6FAE">
            <w:pPr>
              <w:jc w:val="right"/>
              <w:rPr>
                <w:ins w:id="5188" w:author="Lee, Doris" w:date="2021-02-02T17:02:00Z"/>
                <w:del w:id="5189" w:author="Gaunt, Michael" w:date="2021-05-10T14:21:00Z"/>
                <w:sz w:val="16"/>
                <w:szCs w:val="20"/>
              </w:rPr>
            </w:pPr>
            <w:ins w:id="5190" w:author="Lee, Doris" w:date="2021-02-02T17:02:00Z">
              <w:del w:id="5191" w:author="Gaunt, Michael" w:date="2021-05-10T14:21:00Z">
                <w:r w:rsidRPr="00DD4C31" w:rsidDel="00CF2F14">
                  <w:rPr>
                    <w:sz w:val="16"/>
                    <w:szCs w:val="16"/>
                  </w:rPr>
                  <w:delText xml:space="preserve">$3.86 </w:delText>
                </w:r>
              </w:del>
            </w:ins>
          </w:p>
        </w:tc>
        <w:tc>
          <w:tcPr>
            <w:tcW w:w="611" w:type="dxa"/>
            <w:vAlign w:val="bottom"/>
            <w:tcPrChange w:id="5192" w:author="Lee, Doris" w:date="2021-02-02T17:02:00Z">
              <w:tcPr>
                <w:tcW w:w="611" w:type="dxa"/>
                <w:vAlign w:val="center"/>
              </w:tcPr>
            </w:tcPrChange>
          </w:tcPr>
          <w:p w14:paraId="23A4462F" w14:textId="12DB292B" w:rsidR="00FC6FAE" w:rsidRPr="00DD4C31" w:rsidDel="00CF2F14" w:rsidRDefault="00FC6FAE" w:rsidP="00FC6FAE">
            <w:pPr>
              <w:jc w:val="right"/>
              <w:rPr>
                <w:ins w:id="5193" w:author="Lee, Doris" w:date="2021-02-02T17:02:00Z"/>
                <w:del w:id="5194" w:author="Gaunt, Michael" w:date="2021-05-10T14:21:00Z"/>
                <w:sz w:val="16"/>
                <w:szCs w:val="20"/>
              </w:rPr>
            </w:pPr>
            <w:ins w:id="5195" w:author="Lee, Doris" w:date="2021-02-02T17:02:00Z">
              <w:del w:id="5196" w:author="Gaunt, Michael" w:date="2021-05-10T14:21:00Z">
                <w:r w:rsidRPr="00DD4C31" w:rsidDel="00CF2F14">
                  <w:rPr>
                    <w:sz w:val="16"/>
                    <w:szCs w:val="16"/>
                  </w:rPr>
                  <w:delText xml:space="preserve">$1.34 </w:delText>
                </w:r>
              </w:del>
            </w:ins>
          </w:p>
        </w:tc>
        <w:tc>
          <w:tcPr>
            <w:tcW w:w="712" w:type="dxa"/>
            <w:vAlign w:val="bottom"/>
            <w:tcPrChange w:id="5197" w:author="Lee, Doris" w:date="2021-02-02T17:02:00Z">
              <w:tcPr>
                <w:tcW w:w="712" w:type="dxa"/>
                <w:vAlign w:val="center"/>
              </w:tcPr>
            </w:tcPrChange>
          </w:tcPr>
          <w:p w14:paraId="70253D55" w14:textId="7B1A6FE8" w:rsidR="00FC6FAE" w:rsidRPr="00DD4C31" w:rsidDel="00CF2F14" w:rsidRDefault="00FC6FAE" w:rsidP="00FC6FAE">
            <w:pPr>
              <w:jc w:val="right"/>
              <w:rPr>
                <w:ins w:id="5198" w:author="Lee, Doris" w:date="2021-02-02T17:02:00Z"/>
                <w:del w:id="5199" w:author="Gaunt, Michael" w:date="2021-05-10T14:21:00Z"/>
                <w:sz w:val="16"/>
                <w:szCs w:val="20"/>
              </w:rPr>
            </w:pPr>
            <w:ins w:id="5200" w:author="Lee, Doris" w:date="2021-02-02T17:02:00Z">
              <w:del w:id="5201" w:author="Gaunt, Michael" w:date="2021-05-10T14:21:00Z">
                <w:r w:rsidRPr="00DD4C31" w:rsidDel="00CF2F14">
                  <w:rPr>
                    <w:sz w:val="16"/>
                    <w:szCs w:val="16"/>
                  </w:rPr>
                  <w:delText xml:space="preserve">$0.82 </w:delText>
                </w:r>
              </w:del>
            </w:ins>
          </w:p>
        </w:tc>
        <w:tc>
          <w:tcPr>
            <w:tcW w:w="711" w:type="dxa"/>
            <w:vAlign w:val="bottom"/>
            <w:tcPrChange w:id="5202" w:author="Lee, Doris" w:date="2021-02-02T17:02:00Z">
              <w:tcPr>
                <w:tcW w:w="711" w:type="dxa"/>
                <w:vAlign w:val="center"/>
              </w:tcPr>
            </w:tcPrChange>
          </w:tcPr>
          <w:p w14:paraId="5FAED1ED" w14:textId="0D1DDAA1" w:rsidR="00FC6FAE" w:rsidRPr="00DD4C31" w:rsidDel="00CF2F14" w:rsidRDefault="00FC6FAE" w:rsidP="00FC6FAE">
            <w:pPr>
              <w:jc w:val="right"/>
              <w:rPr>
                <w:ins w:id="5203" w:author="Lee, Doris" w:date="2021-02-02T17:02:00Z"/>
                <w:del w:id="5204" w:author="Gaunt, Michael" w:date="2021-05-10T14:21:00Z"/>
                <w:sz w:val="16"/>
                <w:szCs w:val="20"/>
              </w:rPr>
            </w:pPr>
            <w:ins w:id="5205" w:author="Lee, Doris" w:date="2021-02-02T17:02:00Z">
              <w:del w:id="5206" w:author="Gaunt, Michael" w:date="2021-05-10T14:21:00Z">
                <w:r w:rsidRPr="00DD4C31" w:rsidDel="00CF2F14">
                  <w:rPr>
                    <w:sz w:val="16"/>
                    <w:szCs w:val="16"/>
                  </w:rPr>
                  <w:delText xml:space="preserve">$0.66 </w:delText>
                </w:r>
              </w:del>
            </w:ins>
          </w:p>
        </w:tc>
        <w:tc>
          <w:tcPr>
            <w:tcW w:w="712" w:type="dxa"/>
            <w:vAlign w:val="bottom"/>
            <w:tcPrChange w:id="5207" w:author="Lee, Doris" w:date="2021-02-02T17:02:00Z">
              <w:tcPr>
                <w:tcW w:w="712" w:type="dxa"/>
                <w:vAlign w:val="center"/>
              </w:tcPr>
            </w:tcPrChange>
          </w:tcPr>
          <w:p w14:paraId="50B8483D" w14:textId="6A18D3FB" w:rsidR="00FC6FAE" w:rsidRPr="00DD4C31" w:rsidDel="00CF2F14" w:rsidRDefault="00FC6FAE" w:rsidP="00FC6FAE">
            <w:pPr>
              <w:jc w:val="right"/>
              <w:rPr>
                <w:ins w:id="5208" w:author="Lee, Doris" w:date="2021-02-02T17:02:00Z"/>
                <w:del w:id="5209" w:author="Gaunt, Michael" w:date="2021-05-10T14:21:00Z"/>
                <w:sz w:val="16"/>
                <w:szCs w:val="20"/>
              </w:rPr>
            </w:pPr>
            <w:ins w:id="5210" w:author="Lee, Doris" w:date="2021-02-02T17:02:00Z">
              <w:del w:id="5211" w:author="Gaunt, Michael" w:date="2021-05-10T14:21:00Z">
                <w:r w:rsidRPr="00DD4C31" w:rsidDel="00CF2F14">
                  <w:rPr>
                    <w:sz w:val="16"/>
                    <w:szCs w:val="16"/>
                  </w:rPr>
                  <w:delText xml:space="preserve">$0.58 </w:delText>
                </w:r>
              </w:del>
            </w:ins>
          </w:p>
        </w:tc>
        <w:tc>
          <w:tcPr>
            <w:tcW w:w="711" w:type="dxa"/>
            <w:vAlign w:val="bottom"/>
            <w:tcPrChange w:id="5212" w:author="Lee, Doris" w:date="2021-02-02T17:02:00Z">
              <w:tcPr>
                <w:tcW w:w="711" w:type="dxa"/>
                <w:vAlign w:val="center"/>
              </w:tcPr>
            </w:tcPrChange>
          </w:tcPr>
          <w:p w14:paraId="48B82F84" w14:textId="09DB6C23" w:rsidR="00FC6FAE" w:rsidRPr="00DD4C31" w:rsidDel="00CF2F14" w:rsidRDefault="00FC6FAE" w:rsidP="00FC6FAE">
            <w:pPr>
              <w:jc w:val="right"/>
              <w:rPr>
                <w:ins w:id="5213" w:author="Lee, Doris" w:date="2021-02-02T17:02:00Z"/>
                <w:del w:id="5214" w:author="Gaunt, Michael" w:date="2021-05-10T14:21:00Z"/>
                <w:sz w:val="16"/>
                <w:szCs w:val="20"/>
              </w:rPr>
            </w:pPr>
            <w:ins w:id="5215" w:author="Lee, Doris" w:date="2021-02-02T17:02:00Z">
              <w:del w:id="5216" w:author="Gaunt, Michael" w:date="2021-05-10T14:21:00Z">
                <w:r w:rsidRPr="00DD4C31" w:rsidDel="00CF2F14">
                  <w:rPr>
                    <w:sz w:val="16"/>
                    <w:szCs w:val="16"/>
                  </w:rPr>
                  <w:delText xml:space="preserve">$0.66 </w:delText>
                </w:r>
              </w:del>
            </w:ins>
          </w:p>
        </w:tc>
        <w:tc>
          <w:tcPr>
            <w:tcW w:w="712" w:type="dxa"/>
            <w:vAlign w:val="bottom"/>
            <w:tcPrChange w:id="5217" w:author="Lee, Doris" w:date="2021-02-02T17:02:00Z">
              <w:tcPr>
                <w:tcW w:w="712" w:type="dxa"/>
                <w:vAlign w:val="center"/>
              </w:tcPr>
            </w:tcPrChange>
          </w:tcPr>
          <w:p w14:paraId="5D03AF3F" w14:textId="6C186D7E" w:rsidR="00FC6FAE" w:rsidRPr="00DD4C31" w:rsidDel="00CF2F14" w:rsidRDefault="00FC6FAE" w:rsidP="00FC6FAE">
            <w:pPr>
              <w:jc w:val="right"/>
              <w:rPr>
                <w:ins w:id="5218" w:author="Lee, Doris" w:date="2021-02-02T17:02:00Z"/>
                <w:del w:id="5219" w:author="Gaunt, Michael" w:date="2021-05-10T14:21:00Z"/>
                <w:sz w:val="16"/>
                <w:szCs w:val="20"/>
              </w:rPr>
            </w:pPr>
            <w:ins w:id="5220" w:author="Lee, Doris" w:date="2021-02-02T17:02:00Z">
              <w:del w:id="5221" w:author="Gaunt, Michael" w:date="2021-05-10T14:21:00Z">
                <w:r w:rsidRPr="00DD4C31" w:rsidDel="00CF2F14">
                  <w:rPr>
                    <w:sz w:val="16"/>
                    <w:szCs w:val="16"/>
                  </w:rPr>
                  <w:delText xml:space="preserve">$0.63 </w:delText>
                </w:r>
              </w:del>
            </w:ins>
          </w:p>
        </w:tc>
        <w:tc>
          <w:tcPr>
            <w:tcW w:w="711" w:type="dxa"/>
            <w:vAlign w:val="bottom"/>
            <w:tcPrChange w:id="5222" w:author="Lee, Doris" w:date="2021-02-02T17:02:00Z">
              <w:tcPr>
                <w:tcW w:w="711" w:type="dxa"/>
                <w:vAlign w:val="center"/>
              </w:tcPr>
            </w:tcPrChange>
          </w:tcPr>
          <w:p w14:paraId="7166EAFC" w14:textId="6C26F6BD" w:rsidR="00FC6FAE" w:rsidRPr="00DD4C31" w:rsidDel="00CF2F14" w:rsidRDefault="00FC6FAE" w:rsidP="00FC6FAE">
            <w:pPr>
              <w:jc w:val="right"/>
              <w:rPr>
                <w:ins w:id="5223" w:author="Lee, Doris" w:date="2021-02-02T17:02:00Z"/>
                <w:del w:id="5224" w:author="Gaunt, Michael" w:date="2021-05-10T14:21:00Z"/>
                <w:sz w:val="16"/>
                <w:szCs w:val="20"/>
              </w:rPr>
            </w:pPr>
            <w:ins w:id="5225" w:author="Lee, Doris" w:date="2021-02-02T17:02:00Z">
              <w:del w:id="5226" w:author="Gaunt, Michael" w:date="2021-05-10T14:21:00Z">
                <w:r w:rsidRPr="00DD4C31" w:rsidDel="00CF2F14">
                  <w:rPr>
                    <w:sz w:val="16"/>
                    <w:szCs w:val="16"/>
                  </w:rPr>
                  <w:delText xml:space="preserve">$0.53 </w:delText>
                </w:r>
              </w:del>
            </w:ins>
          </w:p>
        </w:tc>
        <w:tc>
          <w:tcPr>
            <w:tcW w:w="712" w:type="dxa"/>
            <w:vAlign w:val="bottom"/>
            <w:tcPrChange w:id="5227" w:author="Lee, Doris" w:date="2021-02-02T17:02:00Z">
              <w:tcPr>
                <w:tcW w:w="712" w:type="dxa"/>
                <w:vAlign w:val="center"/>
              </w:tcPr>
            </w:tcPrChange>
          </w:tcPr>
          <w:p w14:paraId="1451C35B" w14:textId="209097AC" w:rsidR="00FC6FAE" w:rsidRPr="00DD4C31" w:rsidDel="00CF2F14" w:rsidRDefault="00FC6FAE" w:rsidP="00FC6FAE">
            <w:pPr>
              <w:jc w:val="right"/>
              <w:rPr>
                <w:ins w:id="5228" w:author="Lee, Doris" w:date="2021-02-02T17:02:00Z"/>
                <w:del w:id="5229" w:author="Gaunt, Michael" w:date="2021-05-10T14:21:00Z"/>
                <w:sz w:val="16"/>
                <w:szCs w:val="20"/>
              </w:rPr>
            </w:pPr>
            <w:ins w:id="5230" w:author="Lee, Doris" w:date="2021-02-02T17:02:00Z">
              <w:del w:id="5231" w:author="Gaunt, Michael" w:date="2021-05-10T14:21:00Z">
                <w:r w:rsidRPr="00DD4C31" w:rsidDel="00CF2F14">
                  <w:rPr>
                    <w:sz w:val="16"/>
                    <w:szCs w:val="16"/>
                    <w:highlight w:val="yellow"/>
                  </w:rPr>
                  <w:delText>$0.51</w:delText>
                </w:r>
                <w:r w:rsidRPr="00DD4C31" w:rsidDel="00CF2F14">
                  <w:rPr>
                    <w:sz w:val="16"/>
                    <w:szCs w:val="16"/>
                  </w:rPr>
                  <w:delText xml:space="preserve"> </w:delText>
                </w:r>
              </w:del>
            </w:ins>
          </w:p>
        </w:tc>
        <w:tc>
          <w:tcPr>
            <w:tcW w:w="711" w:type="dxa"/>
            <w:vAlign w:val="bottom"/>
            <w:tcPrChange w:id="5232" w:author="Lee, Doris" w:date="2021-02-02T17:02:00Z">
              <w:tcPr>
                <w:tcW w:w="711" w:type="dxa"/>
                <w:vAlign w:val="center"/>
              </w:tcPr>
            </w:tcPrChange>
          </w:tcPr>
          <w:p w14:paraId="1FC02CA3" w14:textId="2AA71612" w:rsidR="00FC6FAE" w:rsidRPr="00DD4C31" w:rsidDel="00CF2F14" w:rsidRDefault="00FC6FAE" w:rsidP="00FC6FAE">
            <w:pPr>
              <w:jc w:val="right"/>
              <w:rPr>
                <w:ins w:id="5233" w:author="Lee, Doris" w:date="2021-02-02T17:02:00Z"/>
                <w:del w:id="5234" w:author="Gaunt, Michael" w:date="2021-05-10T14:21:00Z"/>
                <w:sz w:val="16"/>
                <w:szCs w:val="20"/>
              </w:rPr>
            </w:pPr>
            <w:ins w:id="5235" w:author="Lee, Doris" w:date="2021-02-02T17:02:00Z">
              <w:del w:id="5236" w:author="Gaunt, Michael" w:date="2021-05-10T14:21:00Z">
                <w:r w:rsidRPr="00DD4C31" w:rsidDel="00CF2F14">
                  <w:rPr>
                    <w:sz w:val="16"/>
                    <w:szCs w:val="16"/>
                  </w:rPr>
                  <w:delText xml:space="preserve">$0.51 </w:delText>
                </w:r>
              </w:del>
            </w:ins>
          </w:p>
        </w:tc>
      </w:tr>
    </w:tbl>
    <w:p w14:paraId="45AAEB7D" w14:textId="008A41D4" w:rsidR="00FC6FAE" w:rsidDel="00CF2F14" w:rsidRDefault="00FC6FAE">
      <w:pPr>
        <w:pStyle w:val="NoSpacing"/>
        <w:rPr>
          <w:ins w:id="5237" w:author="Richter, Nicholas" w:date="2021-01-28T16:34:00Z"/>
          <w:del w:id="5238" w:author="Gaunt, Michael" w:date="2021-05-10T14:21:00Z"/>
        </w:rPr>
        <w:pPrChange w:id="5239" w:author="Richter, Nicholas" w:date="2021-01-28T16:34:00Z">
          <w:pPr>
            <w:pStyle w:val="Caption"/>
            <w:jc w:val="center"/>
          </w:pPr>
        </w:pPrChange>
      </w:pPr>
    </w:p>
    <w:p w14:paraId="1D0D2EC1" w14:textId="54449052" w:rsidR="00276504" w:rsidRPr="009C1429" w:rsidDel="00CF2F14" w:rsidRDefault="00276504" w:rsidP="00276504">
      <w:pPr>
        <w:pStyle w:val="Caption"/>
        <w:jc w:val="center"/>
        <w:rPr>
          <w:ins w:id="5240" w:author="Richter, Nicholas" w:date="2021-01-28T16:34:00Z"/>
          <w:del w:id="5241" w:author="Gaunt, Michael" w:date="2021-05-10T14:21:00Z"/>
        </w:rPr>
      </w:pPr>
      <w:ins w:id="5242" w:author="Richter, Nicholas" w:date="2021-01-28T16:34:00Z">
        <w:del w:id="5243" w:author="Gaunt, Michael" w:date="2021-05-10T14:21:00Z">
          <w:r w:rsidDel="00CF2F14">
            <w:delText xml:space="preserve">Figure </w:delText>
          </w:r>
          <w:r w:rsidDel="00CF2F14">
            <w:fldChar w:fldCharType="begin"/>
          </w:r>
          <w:r w:rsidDel="00CF2F14">
            <w:delInstrText xml:space="preserve"> STYLEREF 1 \s </w:delInstrText>
          </w:r>
          <w:r w:rsidDel="00CF2F14">
            <w:fldChar w:fldCharType="separate"/>
          </w:r>
        </w:del>
      </w:ins>
      <w:del w:id="5244" w:author="Gaunt, Michael" w:date="2021-05-10T14:21:00Z">
        <w:r w:rsidR="004B327E" w:rsidDel="00CF2F14">
          <w:rPr>
            <w:noProof/>
          </w:rPr>
          <w:delText>3</w:delText>
        </w:r>
      </w:del>
      <w:ins w:id="5245" w:author="Richter, Nicholas" w:date="2021-01-28T16:34:00Z">
        <w:del w:id="5246" w:author="Gaunt, Michael" w:date="2021-05-10T14:21:00Z">
          <w:r w:rsidDel="00CF2F14">
            <w:rPr>
              <w:noProof/>
            </w:rPr>
            <w:fldChar w:fldCharType="end"/>
          </w:r>
          <w:r w:rsidDel="00CF2F14">
            <w:noBreakHyphen/>
          </w:r>
          <w:r w:rsidDel="00CF2F14">
            <w:fldChar w:fldCharType="begin"/>
          </w:r>
          <w:r w:rsidDel="00CF2F14">
            <w:delInstrText xml:space="preserve"> SEQ Figure \* ARABIC \s 1 </w:delInstrText>
          </w:r>
          <w:r w:rsidDel="00CF2F14">
            <w:fldChar w:fldCharType="separate"/>
          </w:r>
        </w:del>
      </w:ins>
      <w:ins w:id="5247" w:author="Lee, Doris" w:date="2021-02-02T17:07:00Z">
        <w:del w:id="5248" w:author="Gaunt, Michael" w:date="2021-05-10T14:21:00Z">
          <w:r w:rsidR="004B327E" w:rsidDel="00CF2F14">
            <w:rPr>
              <w:noProof/>
            </w:rPr>
            <w:delText>16</w:delText>
          </w:r>
        </w:del>
      </w:ins>
      <w:ins w:id="5249" w:author="Richter, Nicholas" w:date="2021-01-28T16:34:00Z">
        <w:del w:id="5250" w:author="Gaunt, Michael" w:date="2021-05-10T14:21:00Z">
          <w:r w:rsidDel="00CF2F14">
            <w:rPr>
              <w:noProof/>
            </w:rPr>
            <w:delText>14</w:delText>
          </w:r>
          <w:r w:rsidDel="00CF2F14">
            <w:rPr>
              <w:noProof/>
            </w:rPr>
            <w:fldChar w:fldCharType="end"/>
          </w:r>
          <w:r w:rsidDel="00CF2F14">
            <w:delText>: Average Total Cost of Ownership per Mile, 7-Year Transit Van ($90k)</w:delText>
          </w:r>
        </w:del>
      </w:ins>
    </w:p>
    <w:p w14:paraId="1DC77570" w14:textId="0F53C90B" w:rsidR="00276504" w:rsidDel="00CF2F14" w:rsidRDefault="00276504" w:rsidP="00276504">
      <w:pPr>
        <w:rPr>
          <w:ins w:id="5251" w:author="Richter, Nicholas" w:date="2021-01-28T16:34:00Z"/>
          <w:del w:id="5252" w:author="Gaunt, Michael" w:date="2021-05-10T14:21:00Z"/>
        </w:rPr>
      </w:pPr>
      <w:ins w:id="5253" w:author="Richter, Nicholas" w:date="2021-01-28T16:35:00Z">
        <w:del w:id="5254" w:author="Gaunt, Michael" w:date="2021-05-10T14:21:00Z">
          <w:r w:rsidDel="00CF2F14">
            <w:rPr>
              <w:noProof/>
            </w:rPr>
            <w:drawing>
              <wp:inline distT="0" distB="0" distL="0" distR="0" wp14:anchorId="114BBE6E" wp14:editId="0CF9AFAF">
                <wp:extent cx="5943600" cy="1514752"/>
                <wp:effectExtent l="0" t="0" r="0" b="9525"/>
                <wp:docPr id="20" name="Picture 4">
                  <a:extLst xmlns:a="http://schemas.openxmlformats.org/drawingml/2006/main">
                    <a:ext uri="{FF2B5EF4-FFF2-40B4-BE49-F238E27FC236}">
                      <a16:creationId xmlns:a16="http://schemas.microsoft.com/office/drawing/2014/main" id="{723510CB-26C2-4CC4-8697-52B9EFDE5E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3510CB-26C2-4CC4-8697-52B9EFDE5E22}"/>
                            </a:ext>
                          </a:extLst>
                        </pic:cNvPr>
                        <pic:cNvPicPr>
                          <a:picLocks noChangeAspect="1"/>
                        </pic:cNvPicPr>
                      </pic:nvPicPr>
                      <pic:blipFill>
                        <a:blip r:embed="rId59"/>
                        <a:stretch>
                          <a:fillRect/>
                        </a:stretch>
                      </pic:blipFill>
                      <pic:spPr>
                        <a:xfrm>
                          <a:off x="0" y="0"/>
                          <a:ext cx="5943600" cy="1514752"/>
                        </a:xfrm>
                        <a:prstGeom prst="rect">
                          <a:avLst/>
                        </a:prstGeom>
                      </pic:spPr>
                    </pic:pic>
                  </a:graphicData>
                </a:graphic>
              </wp:inline>
            </w:drawing>
          </w:r>
        </w:del>
      </w:ins>
    </w:p>
    <w:p w14:paraId="07F0FC91" w14:textId="71D7B5B8" w:rsidR="00276504" w:rsidDel="00CF2F14" w:rsidRDefault="00276504" w:rsidP="00276504">
      <w:pPr>
        <w:pStyle w:val="Caption"/>
        <w:jc w:val="center"/>
        <w:rPr>
          <w:ins w:id="5255" w:author="Lee, Doris" w:date="2021-02-02T17:03:00Z"/>
          <w:del w:id="5256" w:author="Gaunt, Michael" w:date="2021-05-10T14:21:00Z"/>
        </w:rPr>
      </w:pPr>
      <w:ins w:id="5257" w:author="Richter, Nicholas" w:date="2021-01-28T16:34:00Z">
        <w:del w:id="5258" w:author="Gaunt, Michael" w:date="2021-05-10T14:21:00Z">
          <w:r w:rsidDel="00CF2F14">
            <w:delText xml:space="preserve">Table </w:delText>
          </w:r>
        </w:del>
      </w:ins>
      <w:ins w:id="5259" w:author="Lee, Doris" w:date="2021-02-02T16:43:00Z">
        <w:del w:id="5260" w:author="Gaunt, Michael" w:date="2021-05-10T14:21:00Z">
          <w:r w:rsidR="00FC6FAE" w:rsidDel="00CF2F14">
            <w:fldChar w:fldCharType="begin"/>
          </w:r>
          <w:r w:rsidR="00FC6FAE" w:rsidDel="00CF2F14">
            <w:delInstrText xml:space="preserve"> STYLEREF 1 \s </w:delInstrText>
          </w:r>
        </w:del>
      </w:ins>
      <w:del w:id="5261" w:author="Gaunt, Michael" w:date="2021-05-10T14:21:00Z">
        <w:r w:rsidR="00FC6FAE" w:rsidDel="00CF2F14">
          <w:fldChar w:fldCharType="separate"/>
        </w:r>
        <w:r w:rsidR="004B327E" w:rsidDel="00CF2F14">
          <w:rPr>
            <w:noProof/>
          </w:rPr>
          <w:delText>3</w:delText>
        </w:r>
      </w:del>
      <w:ins w:id="5262" w:author="Lee, Doris" w:date="2021-02-02T16:43:00Z">
        <w:del w:id="5263" w:author="Gaunt, Michael" w:date="2021-05-10T14:21:00Z">
          <w:r w:rsidR="00FC6FAE" w:rsidDel="00CF2F14">
            <w:fldChar w:fldCharType="end"/>
          </w:r>
          <w:r w:rsidR="00FC6FAE" w:rsidDel="00CF2F14">
            <w:noBreakHyphen/>
          </w:r>
          <w:r w:rsidR="00FC6FAE" w:rsidDel="00CF2F14">
            <w:fldChar w:fldCharType="begin"/>
          </w:r>
          <w:r w:rsidR="00FC6FAE" w:rsidDel="00CF2F14">
            <w:delInstrText xml:space="preserve"> SEQ Table \* ARABIC \s 1 </w:delInstrText>
          </w:r>
        </w:del>
      </w:ins>
      <w:del w:id="5264" w:author="Gaunt, Michael" w:date="2021-05-10T14:21:00Z">
        <w:r w:rsidR="00FC6FAE" w:rsidDel="00CF2F14">
          <w:fldChar w:fldCharType="separate"/>
        </w:r>
      </w:del>
      <w:ins w:id="5265" w:author="Lee, Doris" w:date="2021-02-02T17:07:00Z">
        <w:del w:id="5266" w:author="Gaunt, Michael" w:date="2021-05-10T14:21:00Z">
          <w:r w:rsidR="004B327E" w:rsidDel="00CF2F14">
            <w:rPr>
              <w:noProof/>
            </w:rPr>
            <w:delText>6</w:delText>
          </w:r>
        </w:del>
      </w:ins>
      <w:ins w:id="5267" w:author="Lee, Doris" w:date="2021-02-02T16:43:00Z">
        <w:del w:id="5268" w:author="Gaunt, Michael" w:date="2021-05-10T14:21:00Z">
          <w:r w:rsidR="00FC6FAE" w:rsidDel="00CF2F14">
            <w:fldChar w:fldCharType="end"/>
          </w:r>
        </w:del>
      </w:ins>
      <w:ins w:id="5269" w:author="Richter, Nicholas" w:date="2021-01-28T16:34:00Z">
        <w:del w:id="5270" w:author="Gaunt, Michael" w:date="2021-05-10T14:21:00Z">
          <w:r w:rsidDel="00CF2F14">
            <w:rPr>
              <w:noProof/>
            </w:rPr>
            <w:fldChar w:fldCharType="begin"/>
          </w:r>
          <w:r w:rsidDel="00CF2F14">
            <w:rPr>
              <w:noProof/>
            </w:rPr>
            <w:delInstrText xml:space="preserve"> STYLEREF 1 \s </w:delInstrText>
          </w:r>
          <w:r w:rsidDel="00CF2F14">
            <w:rPr>
              <w:noProof/>
            </w:rPr>
            <w:fldChar w:fldCharType="separate"/>
          </w:r>
          <w:r w:rsidDel="00CF2F14">
            <w:rPr>
              <w:noProof/>
            </w:rPr>
            <w:delText>3</w:delText>
          </w:r>
          <w:r w:rsidDel="00CF2F14">
            <w:rPr>
              <w:noProof/>
            </w:rPr>
            <w:fldChar w:fldCharType="end"/>
          </w:r>
          <w:r w:rsidDel="00CF2F14">
            <w:noBreakHyphen/>
          </w:r>
          <w:r w:rsidDel="00CF2F14">
            <w:rPr>
              <w:noProof/>
            </w:rPr>
            <w:fldChar w:fldCharType="begin"/>
          </w:r>
          <w:r w:rsidDel="00CF2F14">
            <w:rPr>
              <w:noProof/>
            </w:rPr>
            <w:delInstrText xml:space="preserve"> SEQ Table \* ARABIC \s 1 </w:delInstrText>
          </w:r>
          <w:r w:rsidDel="00CF2F14">
            <w:rPr>
              <w:noProof/>
            </w:rPr>
            <w:fldChar w:fldCharType="separate"/>
          </w:r>
          <w:r w:rsidDel="00CF2F14">
            <w:rPr>
              <w:noProof/>
            </w:rPr>
            <w:delText>3</w:delText>
          </w:r>
          <w:r w:rsidDel="00CF2F14">
            <w:rPr>
              <w:noProof/>
            </w:rPr>
            <w:fldChar w:fldCharType="end"/>
          </w:r>
          <w:r w:rsidDel="00CF2F14">
            <w:delText>: Total Cost per Mile</w:delText>
          </w:r>
        </w:del>
      </w:ins>
      <w:ins w:id="5271" w:author="Richter, Nicholas" w:date="2021-01-28T16:35:00Z">
        <w:del w:id="5272" w:author="Gaunt, Michael" w:date="2021-05-10T14:21:00Z">
          <w:r w:rsidDel="00CF2F14">
            <w:delText>, 7-Year Transit Van ($90k)</w:delText>
          </w:r>
        </w:del>
      </w:ins>
    </w:p>
    <w:tbl>
      <w:tblPr>
        <w:tblStyle w:val="TableGrid"/>
        <w:tblW w:w="0" w:type="auto"/>
        <w:tblLayout w:type="fixed"/>
        <w:tblLook w:val="04A0" w:firstRow="1" w:lastRow="0" w:firstColumn="1" w:lastColumn="0" w:noHBand="0" w:noVBand="1"/>
        <w:tblPrChange w:id="5273" w:author="Lee, Doris" w:date="2021-02-02T17:03:00Z">
          <w:tblPr>
            <w:tblStyle w:val="TableGrid"/>
            <w:tblW w:w="0" w:type="auto"/>
            <w:tblLayout w:type="fixed"/>
            <w:tblLook w:val="04A0" w:firstRow="1" w:lastRow="0" w:firstColumn="1" w:lastColumn="0" w:noHBand="0" w:noVBand="1"/>
          </w:tblPr>
        </w:tblPrChange>
      </w:tblPr>
      <w:tblGrid>
        <w:gridCol w:w="1525"/>
        <w:gridCol w:w="758"/>
        <w:gridCol w:w="759"/>
        <w:gridCol w:w="758"/>
        <w:gridCol w:w="759"/>
        <w:gridCol w:w="758"/>
        <w:gridCol w:w="759"/>
        <w:gridCol w:w="759"/>
        <w:tblGridChange w:id="5274">
          <w:tblGrid>
            <w:gridCol w:w="1525"/>
            <w:gridCol w:w="810"/>
            <w:gridCol w:w="720"/>
            <w:gridCol w:w="603"/>
            <w:gridCol w:w="711"/>
            <w:gridCol w:w="712"/>
            <w:gridCol w:w="711"/>
            <w:gridCol w:w="712"/>
          </w:tblGrid>
        </w:tblGridChange>
      </w:tblGrid>
      <w:tr w:rsidR="00FC6FAE" w:rsidDel="00CF2F14" w14:paraId="424AA0F0" w14:textId="1A156342" w:rsidTr="00FC6FAE">
        <w:trPr>
          <w:ins w:id="5275" w:author="Lee, Doris" w:date="2021-02-02T17:03:00Z"/>
          <w:del w:id="5276" w:author="Gaunt, Michael" w:date="2021-05-10T14:21:00Z"/>
        </w:trPr>
        <w:tc>
          <w:tcPr>
            <w:tcW w:w="1525" w:type="dxa"/>
            <w:shd w:val="clear" w:color="auto" w:fill="002060"/>
            <w:tcPrChange w:id="5277" w:author="Lee, Doris" w:date="2021-02-02T17:03:00Z">
              <w:tcPr>
                <w:tcW w:w="1525" w:type="dxa"/>
                <w:shd w:val="clear" w:color="auto" w:fill="002060"/>
              </w:tcPr>
            </w:tcPrChange>
          </w:tcPr>
          <w:p w14:paraId="233F24F4" w14:textId="2C1DA7CC" w:rsidR="00FC6FAE" w:rsidRPr="00DD4C31" w:rsidDel="00CF2F14" w:rsidRDefault="00FC6FAE" w:rsidP="00D331BD">
            <w:pPr>
              <w:rPr>
                <w:ins w:id="5278" w:author="Lee, Doris" w:date="2021-02-02T17:03:00Z"/>
                <w:del w:id="5279" w:author="Gaunt, Michael" w:date="2021-05-10T14:21:00Z"/>
                <w:color w:val="FFFFFF" w:themeColor="background1"/>
                <w:sz w:val="16"/>
                <w:szCs w:val="20"/>
              </w:rPr>
            </w:pPr>
            <w:ins w:id="5280" w:author="Lee, Doris" w:date="2021-02-02T17:03:00Z">
              <w:del w:id="5281" w:author="Gaunt, Michael" w:date="2021-05-10T14:21:00Z">
                <w:r w:rsidRPr="00DD4C31" w:rsidDel="00CF2F14">
                  <w:rPr>
                    <w:color w:val="FFFFFF" w:themeColor="background1"/>
                    <w:sz w:val="16"/>
                    <w:szCs w:val="20"/>
                  </w:rPr>
                  <w:delText>Vehicle Age</w:delText>
                </w:r>
              </w:del>
            </w:ins>
          </w:p>
        </w:tc>
        <w:tc>
          <w:tcPr>
            <w:tcW w:w="758" w:type="dxa"/>
            <w:shd w:val="clear" w:color="auto" w:fill="002060"/>
            <w:vAlign w:val="center"/>
            <w:tcPrChange w:id="5282" w:author="Lee, Doris" w:date="2021-02-02T17:03:00Z">
              <w:tcPr>
                <w:tcW w:w="810" w:type="dxa"/>
                <w:shd w:val="clear" w:color="auto" w:fill="002060"/>
                <w:vAlign w:val="center"/>
              </w:tcPr>
            </w:tcPrChange>
          </w:tcPr>
          <w:p w14:paraId="4879641B" w14:textId="0BD6C0AD" w:rsidR="00FC6FAE" w:rsidRPr="00DD4C31" w:rsidDel="00CF2F14" w:rsidRDefault="00FC6FAE" w:rsidP="00D331BD">
            <w:pPr>
              <w:jc w:val="center"/>
              <w:rPr>
                <w:ins w:id="5283" w:author="Lee, Doris" w:date="2021-02-02T17:03:00Z"/>
                <w:del w:id="5284" w:author="Gaunt, Michael" w:date="2021-05-10T14:21:00Z"/>
                <w:color w:val="FFFFFF" w:themeColor="background1"/>
                <w:sz w:val="16"/>
                <w:szCs w:val="20"/>
              </w:rPr>
            </w:pPr>
            <w:ins w:id="5285" w:author="Lee, Doris" w:date="2021-02-02T17:03:00Z">
              <w:del w:id="5286" w:author="Gaunt, Michael" w:date="2021-05-10T14:21:00Z">
                <w:r w:rsidRPr="00DD4C31" w:rsidDel="00CF2F14">
                  <w:rPr>
                    <w:color w:val="FFFFFF" w:themeColor="background1"/>
                    <w:sz w:val="16"/>
                    <w:szCs w:val="20"/>
                  </w:rPr>
                  <w:delText>0</w:delText>
                </w:r>
              </w:del>
            </w:ins>
          </w:p>
        </w:tc>
        <w:tc>
          <w:tcPr>
            <w:tcW w:w="759" w:type="dxa"/>
            <w:shd w:val="clear" w:color="auto" w:fill="002060"/>
            <w:vAlign w:val="center"/>
            <w:tcPrChange w:id="5287" w:author="Lee, Doris" w:date="2021-02-02T17:03:00Z">
              <w:tcPr>
                <w:tcW w:w="720" w:type="dxa"/>
                <w:shd w:val="clear" w:color="auto" w:fill="002060"/>
                <w:vAlign w:val="center"/>
              </w:tcPr>
            </w:tcPrChange>
          </w:tcPr>
          <w:p w14:paraId="740233E0" w14:textId="4E8B3BCD" w:rsidR="00FC6FAE" w:rsidRPr="00DD4C31" w:rsidDel="00CF2F14" w:rsidRDefault="00FC6FAE" w:rsidP="00D331BD">
            <w:pPr>
              <w:jc w:val="center"/>
              <w:rPr>
                <w:ins w:id="5288" w:author="Lee, Doris" w:date="2021-02-02T17:03:00Z"/>
                <w:del w:id="5289" w:author="Gaunt, Michael" w:date="2021-05-10T14:21:00Z"/>
                <w:color w:val="FFFFFF" w:themeColor="background1"/>
                <w:sz w:val="16"/>
                <w:szCs w:val="20"/>
              </w:rPr>
            </w:pPr>
            <w:ins w:id="5290" w:author="Lee, Doris" w:date="2021-02-02T17:03:00Z">
              <w:del w:id="5291" w:author="Gaunt, Michael" w:date="2021-05-10T14:21:00Z">
                <w:r w:rsidRPr="00DD4C31" w:rsidDel="00CF2F14">
                  <w:rPr>
                    <w:color w:val="FFFFFF" w:themeColor="background1"/>
                    <w:sz w:val="16"/>
                    <w:szCs w:val="20"/>
                  </w:rPr>
                  <w:delText>1</w:delText>
                </w:r>
              </w:del>
            </w:ins>
          </w:p>
        </w:tc>
        <w:tc>
          <w:tcPr>
            <w:tcW w:w="758" w:type="dxa"/>
            <w:shd w:val="clear" w:color="auto" w:fill="002060"/>
            <w:vAlign w:val="center"/>
            <w:tcPrChange w:id="5292" w:author="Lee, Doris" w:date="2021-02-02T17:03:00Z">
              <w:tcPr>
                <w:tcW w:w="603" w:type="dxa"/>
                <w:shd w:val="clear" w:color="auto" w:fill="002060"/>
                <w:vAlign w:val="center"/>
              </w:tcPr>
            </w:tcPrChange>
          </w:tcPr>
          <w:p w14:paraId="138D10F0" w14:textId="6ECF10D5" w:rsidR="00FC6FAE" w:rsidRPr="00DD4C31" w:rsidDel="00CF2F14" w:rsidRDefault="00FC6FAE" w:rsidP="00D331BD">
            <w:pPr>
              <w:jc w:val="center"/>
              <w:rPr>
                <w:ins w:id="5293" w:author="Lee, Doris" w:date="2021-02-02T17:03:00Z"/>
                <w:del w:id="5294" w:author="Gaunt, Michael" w:date="2021-05-10T14:21:00Z"/>
                <w:color w:val="FFFFFF" w:themeColor="background1"/>
                <w:sz w:val="16"/>
                <w:szCs w:val="20"/>
              </w:rPr>
            </w:pPr>
            <w:ins w:id="5295" w:author="Lee, Doris" w:date="2021-02-02T17:03:00Z">
              <w:del w:id="5296" w:author="Gaunt, Michael" w:date="2021-05-10T14:21:00Z">
                <w:r w:rsidRPr="00DD4C31" w:rsidDel="00CF2F14">
                  <w:rPr>
                    <w:color w:val="FFFFFF" w:themeColor="background1"/>
                    <w:sz w:val="16"/>
                    <w:szCs w:val="20"/>
                  </w:rPr>
                  <w:delText>2</w:delText>
                </w:r>
              </w:del>
            </w:ins>
          </w:p>
        </w:tc>
        <w:tc>
          <w:tcPr>
            <w:tcW w:w="759" w:type="dxa"/>
            <w:shd w:val="clear" w:color="auto" w:fill="002060"/>
            <w:vAlign w:val="center"/>
            <w:tcPrChange w:id="5297" w:author="Lee, Doris" w:date="2021-02-02T17:03:00Z">
              <w:tcPr>
                <w:tcW w:w="711" w:type="dxa"/>
                <w:shd w:val="clear" w:color="auto" w:fill="002060"/>
                <w:vAlign w:val="center"/>
              </w:tcPr>
            </w:tcPrChange>
          </w:tcPr>
          <w:p w14:paraId="25CF84B5" w14:textId="72AEEC69" w:rsidR="00FC6FAE" w:rsidRPr="00DD4C31" w:rsidDel="00CF2F14" w:rsidRDefault="00FC6FAE" w:rsidP="00D331BD">
            <w:pPr>
              <w:jc w:val="center"/>
              <w:rPr>
                <w:ins w:id="5298" w:author="Lee, Doris" w:date="2021-02-02T17:03:00Z"/>
                <w:del w:id="5299" w:author="Gaunt, Michael" w:date="2021-05-10T14:21:00Z"/>
                <w:color w:val="FFFFFF" w:themeColor="background1"/>
                <w:sz w:val="16"/>
                <w:szCs w:val="20"/>
              </w:rPr>
            </w:pPr>
            <w:ins w:id="5300" w:author="Lee, Doris" w:date="2021-02-02T17:03:00Z">
              <w:del w:id="5301" w:author="Gaunt, Michael" w:date="2021-05-10T14:21:00Z">
                <w:r w:rsidRPr="00DD4C31" w:rsidDel="00CF2F14">
                  <w:rPr>
                    <w:color w:val="FFFFFF" w:themeColor="background1"/>
                    <w:sz w:val="16"/>
                    <w:szCs w:val="20"/>
                  </w:rPr>
                  <w:delText>3</w:delText>
                </w:r>
              </w:del>
            </w:ins>
          </w:p>
        </w:tc>
        <w:tc>
          <w:tcPr>
            <w:tcW w:w="758" w:type="dxa"/>
            <w:shd w:val="clear" w:color="auto" w:fill="002060"/>
            <w:vAlign w:val="center"/>
            <w:tcPrChange w:id="5302" w:author="Lee, Doris" w:date="2021-02-02T17:03:00Z">
              <w:tcPr>
                <w:tcW w:w="712" w:type="dxa"/>
                <w:shd w:val="clear" w:color="auto" w:fill="002060"/>
                <w:vAlign w:val="center"/>
              </w:tcPr>
            </w:tcPrChange>
          </w:tcPr>
          <w:p w14:paraId="2522CC1A" w14:textId="7A6AB27F" w:rsidR="00FC6FAE" w:rsidRPr="00DD4C31" w:rsidDel="00CF2F14" w:rsidRDefault="00FC6FAE" w:rsidP="00D331BD">
            <w:pPr>
              <w:jc w:val="center"/>
              <w:rPr>
                <w:ins w:id="5303" w:author="Lee, Doris" w:date="2021-02-02T17:03:00Z"/>
                <w:del w:id="5304" w:author="Gaunt, Michael" w:date="2021-05-10T14:21:00Z"/>
                <w:color w:val="FFFFFF" w:themeColor="background1"/>
                <w:sz w:val="16"/>
                <w:szCs w:val="20"/>
              </w:rPr>
            </w:pPr>
            <w:ins w:id="5305" w:author="Lee, Doris" w:date="2021-02-02T17:03:00Z">
              <w:del w:id="5306" w:author="Gaunt, Michael" w:date="2021-05-10T14:21:00Z">
                <w:r w:rsidRPr="00DD4C31" w:rsidDel="00CF2F14">
                  <w:rPr>
                    <w:color w:val="FFFFFF" w:themeColor="background1"/>
                    <w:sz w:val="16"/>
                    <w:szCs w:val="20"/>
                  </w:rPr>
                  <w:delText>4</w:delText>
                </w:r>
              </w:del>
            </w:ins>
          </w:p>
        </w:tc>
        <w:tc>
          <w:tcPr>
            <w:tcW w:w="759" w:type="dxa"/>
            <w:shd w:val="clear" w:color="auto" w:fill="002060"/>
            <w:vAlign w:val="center"/>
            <w:tcPrChange w:id="5307" w:author="Lee, Doris" w:date="2021-02-02T17:03:00Z">
              <w:tcPr>
                <w:tcW w:w="711" w:type="dxa"/>
                <w:shd w:val="clear" w:color="auto" w:fill="002060"/>
                <w:vAlign w:val="center"/>
              </w:tcPr>
            </w:tcPrChange>
          </w:tcPr>
          <w:p w14:paraId="42FCCBB3" w14:textId="645F507E" w:rsidR="00FC6FAE" w:rsidRPr="00DD4C31" w:rsidDel="00CF2F14" w:rsidRDefault="00FC6FAE" w:rsidP="00D331BD">
            <w:pPr>
              <w:jc w:val="center"/>
              <w:rPr>
                <w:ins w:id="5308" w:author="Lee, Doris" w:date="2021-02-02T17:03:00Z"/>
                <w:del w:id="5309" w:author="Gaunt, Michael" w:date="2021-05-10T14:21:00Z"/>
                <w:color w:val="FFFFFF" w:themeColor="background1"/>
                <w:sz w:val="16"/>
                <w:szCs w:val="20"/>
              </w:rPr>
            </w:pPr>
            <w:ins w:id="5310" w:author="Lee, Doris" w:date="2021-02-02T17:03:00Z">
              <w:del w:id="5311" w:author="Gaunt, Michael" w:date="2021-05-10T14:21:00Z">
                <w:r w:rsidRPr="00DD4C31" w:rsidDel="00CF2F14">
                  <w:rPr>
                    <w:color w:val="FFFFFF" w:themeColor="background1"/>
                    <w:sz w:val="16"/>
                    <w:szCs w:val="20"/>
                  </w:rPr>
                  <w:delText>5</w:delText>
                </w:r>
              </w:del>
            </w:ins>
          </w:p>
        </w:tc>
        <w:tc>
          <w:tcPr>
            <w:tcW w:w="759" w:type="dxa"/>
            <w:shd w:val="clear" w:color="auto" w:fill="002060"/>
            <w:vAlign w:val="center"/>
            <w:tcPrChange w:id="5312" w:author="Lee, Doris" w:date="2021-02-02T17:03:00Z">
              <w:tcPr>
                <w:tcW w:w="712" w:type="dxa"/>
                <w:shd w:val="clear" w:color="auto" w:fill="002060"/>
                <w:vAlign w:val="center"/>
              </w:tcPr>
            </w:tcPrChange>
          </w:tcPr>
          <w:p w14:paraId="771F6C17" w14:textId="09082F90" w:rsidR="00FC6FAE" w:rsidRPr="00DD4C31" w:rsidDel="00CF2F14" w:rsidRDefault="00FC6FAE" w:rsidP="00D331BD">
            <w:pPr>
              <w:jc w:val="center"/>
              <w:rPr>
                <w:ins w:id="5313" w:author="Lee, Doris" w:date="2021-02-02T17:03:00Z"/>
                <w:del w:id="5314" w:author="Gaunt, Michael" w:date="2021-05-10T14:21:00Z"/>
                <w:color w:val="FFFFFF" w:themeColor="background1"/>
                <w:sz w:val="16"/>
                <w:szCs w:val="20"/>
              </w:rPr>
            </w:pPr>
            <w:ins w:id="5315" w:author="Lee, Doris" w:date="2021-02-02T17:03:00Z">
              <w:del w:id="5316" w:author="Gaunt, Michael" w:date="2021-05-10T14:21:00Z">
                <w:r w:rsidRPr="00DD4C31" w:rsidDel="00CF2F14">
                  <w:rPr>
                    <w:color w:val="FFFFFF" w:themeColor="background1"/>
                    <w:sz w:val="16"/>
                    <w:szCs w:val="20"/>
                  </w:rPr>
                  <w:delText>6</w:delText>
                </w:r>
              </w:del>
            </w:ins>
          </w:p>
        </w:tc>
      </w:tr>
      <w:tr w:rsidR="00FC6FAE" w:rsidDel="00CF2F14" w14:paraId="5F2E7097" w14:textId="2D8C6B62" w:rsidTr="00FC6FAE">
        <w:trPr>
          <w:ins w:id="5317" w:author="Lee, Doris" w:date="2021-02-02T17:03:00Z"/>
          <w:del w:id="5318" w:author="Gaunt, Michael" w:date="2021-05-10T14:21:00Z"/>
        </w:trPr>
        <w:tc>
          <w:tcPr>
            <w:tcW w:w="1525" w:type="dxa"/>
            <w:tcPrChange w:id="5319" w:author="Lee, Doris" w:date="2021-02-02T17:03:00Z">
              <w:tcPr>
                <w:tcW w:w="1525" w:type="dxa"/>
              </w:tcPr>
            </w:tcPrChange>
          </w:tcPr>
          <w:p w14:paraId="440CF273" w14:textId="706AB51E" w:rsidR="00FC6FAE" w:rsidRPr="00DD4C31" w:rsidDel="00CF2F14" w:rsidRDefault="00FC6FAE" w:rsidP="00FC6FAE">
            <w:pPr>
              <w:rPr>
                <w:ins w:id="5320" w:author="Lee, Doris" w:date="2021-02-02T17:03:00Z"/>
                <w:del w:id="5321" w:author="Gaunt, Michael" w:date="2021-05-10T14:21:00Z"/>
                <w:sz w:val="16"/>
                <w:szCs w:val="20"/>
              </w:rPr>
            </w:pPr>
            <w:ins w:id="5322" w:author="Lee, Doris" w:date="2021-02-02T17:03:00Z">
              <w:del w:id="5323" w:author="Gaunt, Michael" w:date="2021-05-10T14:21:00Z">
                <w:r w:rsidRPr="00DD4C31" w:rsidDel="00CF2F14">
                  <w:rPr>
                    <w:sz w:val="16"/>
                    <w:szCs w:val="20"/>
                  </w:rPr>
                  <w:delText>Cost per Mile, Total</w:delText>
                </w:r>
              </w:del>
            </w:ins>
          </w:p>
        </w:tc>
        <w:tc>
          <w:tcPr>
            <w:tcW w:w="758" w:type="dxa"/>
            <w:vAlign w:val="bottom"/>
            <w:tcPrChange w:id="5324" w:author="Lee, Doris" w:date="2021-02-02T17:03:00Z">
              <w:tcPr>
                <w:tcW w:w="810" w:type="dxa"/>
                <w:vAlign w:val="bottom"/>
              </w:tcPr>
            </w:tcPrChange>
          </w:tcPr>
          <w:p w14:paraId="3FBE08C2" w14:textId="263FC250" w:rsidR="00FC6FAE" w:rsidRPr="00DD4C31" w:rsidDel="00CF2F14" w:rsidRDefault="00FC6FAE">
            <w:pPr>
              <w:rPr>
                <w:ins w:id="5325" w:author="Lee, Doris" w:date="2021-02-02T17:03:00Z"/>
                <w:del w:id="5326" w:author="Gaunt, Michael" w:date="2021-05-10T14:21:00Z"/>
                <w:sz w:val="16"/>
                <w:szCs w:val="20"/>
              </w:rPr>
              <w:pPrChange w:id="5327" w:author="Lee, Doris" w:date="2021-02-02T17:03:00Z">
                <w:pPr>
                  <w:jc w:val="right"/>
                </w:pPr>
              </w:pPrChange>
            </w:pPr>
            <w:commentRangeStart w:id="5328"/>
            <w:ins w:id="5329" w:author="Lee, Doris" w:date="2021-02-02T17:03:00Z">
              <w:del w:id="5330" w:author="Gaunt, Michael" w:date="2021-05-10T14:21:00Z">
                <w:r w:rsidRPr="00DD4C31" w:rsidDel="00CF2F14">
                  <w:rPr>
                    <w:sz w:val="16"/>
                    <w:szCs w:val="16"/>
                  </w:rPr>
                  <w:delText xml:space="preserve"> </w:delText>
                </w:r>
              </w:del>
            </w:ins>
            <w:commentRangeEnd w:id="5328"/>
            <w:ins w:id="5331" w:author="Lee, Doris" w:date="2021-02-02T17:07:00Z">
              <w:del w:id="5332" w:author="Gaunt, Michael" w:date="2021-05-10T14:21:00Z">
                <w:r w:rsidR="004B327E" w:rsidDel="00CF2F14">
                  <w:rPr>
                    <w:rStyle w:val="CommentReference"/>
                  </w:rPr>
                  <w:commentReference w:id="5328"/>
                </w:r>
              </w:del>
            </w:ins>
          </w:p>
        </w:tc>
        <w:tc>
          <w:tcPr>
            <w:tcW w:w="759" w:type="dxa"/>
            <w:vAlign w:val="bottom"/>
            <w:tcPrChange w:id="5333" w:author="Lee, Doris" w:date="2021-02-02T17:03:00Z">
              <w:tcPr>
                <w:tcW w:w="720" w:type="dxa"/>
                <w:vAlign w:val="bottom"/>
              </w:tcPr>
            </w:tcPrChange>
          </w:tcPr>
          <w:p w14:paraId="7862D24A" w14:textId="78EC9A7D" w:rsidR="00FC6FAE" w:rsidRPr="00DD4C31" w:rsidDel="00CF2F14" w:rsidRDefault="00FC6FAE" w:rsidP="00FC6FAE">
            <w:pPr>
              <w:jc w:val="right"/>
              <w:rPr>
                <w:ins w:id="5334" w:author="Lee, Doris" w:date="2021-02-02T17:03:00Z"/>
                <w:del w:id="5335" w:author="Gaunt, Michael" w:date="2021-05-10T14:21:00Z"/>
                <w:sz w:val="16"/>
                <w:szCs w:val="20"/>
              </w:rPr>
            </w:pPr>
            <w:ins w:id="5336" w:author="Lee, Doris" w:date="2021-02-02T17:03:00Z">
              <w:del w:id="5337" w:author="Gaunt, Michael" w:date="2021-05-10T14:21:00Z">
                <w:r w:rsidRPr="00DD4C31" w:rsidDel="00CF2F14">
                  <w:rPr>
                    <w:sz w:val="16"/>
                    <w:szCs w:val="16"/>
                  </w:rPr>
                  <w:delText xml:space="preserve">$42.44 </w:delText>
                </w:r>
              </w:del>
            </w:ins>
          </w:p>
        </w:tc>
        <w:tc>
          <w:tcPr>
            <w:tcW w:w="758" w:type="dxa"/>
            <w:vAlign w:val="bottom"/>
            <w:tcPrChange w:id="5338" w:author="Lee, Doris" w:date="2021-02-02T17:03:00Z">
              <w:tcPr>
                <w:tcW w:w="603" w:type="dxa"/>
                <w:vAlign w:val="bottom"/>
              </w:tcPr>
            </w:tcPrChange>
          </w:tcPr>
          <w:p w14:paraId="022A5C98" w14:textId="2D12DDC1" w:rsidR="00FC6FAE" w:rsidRPr="00DD4C31" w:rsidDel="00CF2F14" w:rsidRDefault="00FC6FAE" w:rsidP="00FC6FAE">
            <w:pPr>
              <w:jc w:val="right"/>
              <w:rPr>
                <w:ins w:id="5339" w:author="Lee, Doris" w:date="2021-02-02T17:03:00Z"/>
                <w:del w:id="5340" w:author="Gaunt, Michael" w:date="2021-05-10T14:21:00Z"/>
                <w:sz w:val="16"/>
                <w:szCs w:val="20"/>
              </w:rPr>
            </w:pPr>
            <w:ins w:id="5341" w:author="Lee, Doris" w:date="2021-02-02T17:03:00Z">
              <w:del w:id="5342" w:author="Gaunt, Michael" w:date="2021-05-10T14:21:00Z">
                <w:r w:rsidRPr="00DD4C31" w:rsidDel="00CF2F14">
                  <w:rPr>
                    <w:sz w:val="16"/>
                    <w:szCs w:val="16"/>
                  </w:rPr>
                  <w:delText xml:space="preserve">$10.63 </w:delText>
                </w:r>
              </w:del>
            </w:ins>
          </w:p>
        </w:tc>
        <w:tc>
          <w:tcPr>
            <w:tcW w:w="759" w:type="dxa"/>
            <w:vAlign w:val="bottom"/>
            <w:tcPrChange w:id="5343" w:author="Lee, Doris" w:date="2021-02-02T17:03:00Z">
              <w:tcPr>
                <w:tcW w:w="711" w:type="dxa"/>
                <w:vAlign w:val="bottom"/>
              </w:tcPr>
            </w:tcPrChange>
          </w:tcPr>
          <w:p w14:paraId="2E2EE280" w14:textId="5ED12C9D" w:rsidR="00FC6FAE" w:rsidRPr="00DD4C31" w:rsidDel="00CF2F14" w:rsidRDefault="00FC6FAE" w:rsidP="00FC6FAE">
            <w:pPr>
              <w:jc w:val="right"/>
              <w:rPr>
                <w:ins w:id="5344" w:author="Lee, Doris" w:date="2021-02-02T17:03:00Z"/>
                <w:del w:id="5345" w:author="Gaunt, Michael" w:date="2021-05-10T14:21:00Z"/>
                <w:sz w:val="16"/>
                <w:szCs w:val="20"/>
              </w:rPr>
            </w:pPr>
            <w:ins w:id="5346" w:author="Lee, Doris" w:date="2021-02-02T17:03:00Z">
              <w:del w:id="5347" w:author="Gaunt, Michael" w:date="2021-05-10T14:21:00Z">
                <w:r w:rsidRPr="00DD4C31" w:rsidDel="00CF2F14">
                  <w:rPr>
                    <w:sz w:val="16"/>
                    <w:szCs w:val="16"/>
                  </w:rPr>
                  <w:delText xml:space="preserve">$6.98 </w:delText>
                </w:r>
              </w:del>
            </w:ins>
          </w:p>
        </w:tc>
        <w:tc>
          <w:tcPr>
            <w:tcW w:w="758" w:type="dxa"/>
            <w:vAlign w:val="bottom"/>
            <w:tcPrChange w:id="5348" w:author="Lee, Doris" w:date="2021-02-02T17:03:00Z">
              <w:tcPr>
                <w:tcW w:w="712" w:type="dxa"/>
                <w:vAlign w:val="bottom"/>
              </w:tcPr>
            </w:tcPrChange>
          </w:tcPr>
          <w:p w14:paraId="57B41394" w14:textId="6EB29AF7" w:rsidR="00FC6FAE" w:rsidRPr="00DD4C31" w:rsidDel="00CF2F14" w:rsidRDefault="00FC6FAE" w:rsidP="00FC6FAE">
            <w:pPr>
              <w:jc w:val="right"/>
              <w:rPr>
                <w:ins w:id="5349" w:author="Lee, Doris" w:date="2021-02-02T17:03:00Z"/>
                <w:del w:id="5350" w:author="Gaunt, Michael" w:date="2021-05-10T14:21:00Z"/>
                <w:sz w:val="16"/>
                <w:szCs w:val="20"/>
              </w:rPr>
            </w:pPr>
            <w:ins w:id="5351" w:author="Lee, Doris" w:date="2021-02-02T17:03:00Z">
              <w:del w:id="5352" w:author="Gaunt, Michael" w:date="2021-05-10T14:21:00Z">
                <w:r w:rsidRPr="00DD4C31" w:rsidDel="00CF2F14">
                  <w:rPr>
                    <w:sz w:val="16"/>
                    <w:szCs w:val="16"/>
                    <w:highlight w:val="yellow"/>
                  </w:rPr>
                  <w:delText>$6.80</w:delText>
                </w:r>
                <w:r w:rsidRPr="00DD4C31" w:rsidDel="00CF2F14">
                  <w:rPr>
                    <w:sz w:val="16"/>
                    <w:szCs w:val="16"/>
                  </w:rPr>
                  <w:delText xml:space="preserve"> </w:delText>
                </w:r>
              </w:del>
            </w:ins>
          </w:p>
        </w:tc>
        <w:tc>
          <w:tcPr>
            <w:tcW w:w="759" w:type="dxa"/>
            <w:vAlign w:val="bottom"/>
            <w:tcPrChange w:id="5353" w:author="Lee, Doris" w:date="2021-02-02T17:03:00Z">
              <w:tcPr>
                <w:tcW w:w="711" w:type="dxa"/>
                <w:vAlign w:val="bottom"/>
              </w:tcPr>
            </w:tcPrChange>
          </w:tcPr>
          <w:p w14:paraId="326005C2" w14:textId="1486E5E7" w:rsidR="00FC6FAE" w:rsidRPr="00DD4C31" w:rsidDel="00CF2F14" w:rsidRDefault="00FC6FAE" w:rsidP="00FC6FAE">
            <w:pPr>
              <w:jc w:val="right"/>
              <w:rPr>
                <w:ins w:id="5354" w:author="Lee, Doris" w:date="2021-02-02T17:03:00Z"/>
                <w:del w:id="5355" w:author="Gaunt, Michael" w:date="2021-05-10T14:21:00Z"/>
                <w:sz w:val="16"/>
                <w:szCs w:val="20"/>
              </w:rPr>
            </w:pPr>
            <w:ins w:id="5356" w:author="Lee, Doris" w:date="2021-02-02T17:03:00Z">
              <w:del w:id="5357" w:author="Gaunt, Michael" w:date="2021-05-10T14:21:00Z">
                <w:r w:rsidRPr="00DD4C31" w:rsidDel="00CF2F14">
                  <w:rPr>
                    <w:sz w:val="16"/>
                    <w:szCs w:val="16"/>
                  </w:rPr>
                  <w:delText xml:space="preserve">$6.84 </w:delText>
                </w:r>
              </w:del>
            </w:ins>
          </w:p>
        </w:tc>
        <w:tc>
          <w:tcPr>
            <w:tcW w:w="759" w:type="dxa"/>
            <w:vAlign w:val="bottom"/>
            <w:tcPrChange w:id="5358" w:author="Lee, Doris" w:date="2021-02-02T17:03:00Z">
              <w:tcPr>
                <w:tcW w:w="712" w:type="dxa"/>
                <w:vAlign w:val="bottom"/>
              </w:tcPr>
            </w:tcPrChange>
          </w:tcPr>
          <w:p w14:paraId="28C9BA05" w14:textId="11E58783" w:rsidR="00FC6FAE" w:rsidRPr="00DD4C31" w:rsidDel="00CF2F14" w:rsidRDefault="00FC6FAE" w:rsidP="00FC6FAE">
            <w:pPr>
              <w:jc w:val="right"/>
              <w:rPr>
                <w:ins w:id="5359" w:author="Lee, Doris" w:date="2021-02-02T17:03:00Z"/>
                <w:del w:id="5360" w:author="Gaunt, Michael" w:date="2021-05-10T14:21:00Z"/>
                <w:sz w:val="16"/>
                <w:szCs w:val="20"/>
              </w:rPr>
            </w:pPr>
            <w:ins w:id="5361" w:author="Lee, Doris" w:date="2021-02-02T17:03:00Z">
              <w:del w:id="5362" w:author="Gaunt, Michael" w:date="2021-05-10T14:21:00Z">
                <w:r w:rsidRPr="00DD4C31" w:rsidDel="00CF2F14">
                  <w:rPr>
                    <w:sz w:val="16"/>
                    <w:szCs w:val="16"/>
                  </w:rPr>
                  <w:delText xml:space="preserve">$6.95 </w:delText>
                </w:r>
              </w:del>
            </w:ins>
          </w:p>
        </w:tc>
      </w:tr>
    </w:tbl>
    <w:p w14:paraId="22B16D15" w14:textId="4027F1B4" w:rsidR="00FC6FAE" w:rsidRPr="00D331BD" w:rsidDel="00BB6EFD" w:rsidRDefault="00FC6FAE">
      <w:pPr>
        <w:rPr>
          <w:ins w:id="5363" w:author="Richter, Nicholas" w:date="2021-01-28T16:34:00Z"/>
          <w:del w:id="5364" w:author="Doris Lee" w:date="2021-05-12T17:07:00Z"/>
        </w:rPr>
        <w:pPrChange w:id="5365" w:author="Lee, Doris" w:date="2021-02-02T17:03:00Z">
          <w:pPr>
            <w:pStyle w:val="Caption"/>
            <w:jc w:val="center"/>
          </w:pPr>
        </w:pPrChange>
      </w:pPr>
    </w:p>
    <w:tbl>
      <w:tblPr>
        <w:tblStyle w:val="PortSeattle"/>
        <w:tblW w:w="8409" w:type="dxa"/>
        <w:tblLook w:val="04A0" w:firstRow="1" w:lastRow="0" w:firstColumn="1" w:lastColumn="0" w:noHBand="0" w:noVBand="1"/>
        <w:tblPrChange w:id="5366" w:author="Richter, Nicholas" w:date="2021-01-28T16:36:00Z">
          <w:tblPr>
            <w:tblStyle w:val="PortSeattle"/>
            <w:tblW w:w="8409" w:type="dxa"/>
            <w:tblLook w:val="04A0" w:firstRow="1" w:lastRow="0" w:firstColumn="1" w:lastColumn="0" w:noHBand="0" w:noVBand="1"/>
          </w:tblPr>
        </w:tblPrChange>
      </w:tblPr>
      <w:tblGrid>
        <w:gridCol w:w="1035"/>
        <w:gridCol w:w="310"/>
        <w:gridCol w:w="1087"/>
        <w:gridCol w:w="1087"/>
        <w:gridCol w:w="938"/>
        <w:gridCol w:w="938"/>
        <w:gridCol w:w="938"/>
        <w:gridCol w:w="938"/>
        <w:gridCol w:w="310"/>
        <w:gridCol w:w="276"/>
        <w:gridCol w:w="276"/>
        <w:gridCol w:w="276"/>
        <w:tblGridChange w:id="5367">
          <w:tblGrid>
            <w:gridCol w:w="1872"/>
            <w:gridCol w:w="667"/>
            <w:gridCol w:w="667"/>
            <w:gridCol w:w="667"/>
            <w:gridCol w:w="567"/>
            <w:gridCol w:w="567"/>
            <w:gridCol w:w="567"/>
            <w:gridCol w:w="567"/>
            <w:gridCol w:w="567"/>
            <w:gridCol w:w="567"/>
            <w:gridCol w:w="23"/>
            <w:gridCol w:w="544"/>
            <w:gridCol w:w="46"/>
            <w:gridCol w:w="521"/>
            <w:gridCol w:w="46"/>
          </w:tblGrid>
        </w:tblGridChange>
      </w:tblGrid>
      <w:tr w:rsidR="00276504" w:rsidRPr="009C1429" w:rsidDel="00FC6FAE" w14:paraId="4BCEEEB4" w14:textId="45AB6BE8" w:rsidTr="00276504">
        <w:trPr>
          <w:cnfStyle w:val="100000000000" w:firstRow="1" w:lastRow="0" w:firstColumn="0" w:lastColumn="0" w:oddVBand="0" w:evenVBand="0" w:oddHBand="0" w:evenHBand="0" w:firstRowFirstColumn="0" w:firstRowLastColumn="0" w:lastRowFirstColumn="0" w:lastRowLastColumn="0"/>
          <w:trHeight w:val="300"/>
          <w:ins w:id="5368" w:author="Richter, Nicholas" w:date="2021-01-28T16:34:00Z"/>
          <w:del w:id="5369" w:author="Lee, Doris" w:date="2021-02-02T17:03:00Z"/>
          <w:trPrChange w:id="5370" w:author="Richter, Nicholas" w:date="2021-01-28T16:36:00Z">
            <w:trPr>
              <w:trHeight w:val="300"/>
            </w:trPr>
          </w:trPrChange>
        </w:trPr>
        <w:tc>
          <w:tcPr>
            <w:tcW w:w="0" w:type="dxa"/>
            <w:noWrap/>
            <w:hideMark/>
            <w:tcPrChange w:id="5371" w:author="Richter, Nicholas" w:date="2021-01-28T16:36:00Z">
              <w:tcPr>
                <w:tcW w:w="1872" w:type="dxa"/>
                <w:noWrap/>
                <w:hideMark/>
              </w:tcPr>
            </w:tcPrChange>
          </w:tcPr>
          <w:p w14:paraId="431606F7" w14:textId="796AD4A9"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72" w:author="Richter, Nicholas" w:date="2021-01-28T16:34:00Z"/>
                <w:del w:id="5373" w:author="Lee, Doris" w:date="2021-02-02T17:03:00Z"/>
                <w:sz w:val="16"/>
                <w:szCs w:val="16"/>
              </w:rPr>
            </w:pPr>
            <w:ins w:id="5374" w:author="Richter, Nicholas" w:date="2021-01-28T16:34:00Z">
              <w:del w:id="5375" w:author="Lee, Doris" w:date="2021-02-02T17:03:00Z">
                <w:r w:rsidRPr="009C1429" w:rsidDel="00FC6FAE">
                  <w:rPr>
                    <w:sz w:val="16"/>
                    <w:szCs w:val="16"/>
                  </w:rPr>
                  <w:delText>Vehicle Age</w:delText>
                </w:r>
                <w:bookmarkStart w:id="5376" w:name="_Toc63178086"/>
                <w:bookmarkEnd w:id="5376"/>
              </w:del>
            </w:ins>
          </w:p>
        </w:tc>
        <w:tc>
          <w:tcPr>
            <w:tcW w:w="0" w:type="dxa"/>
            <w:noWrap/>
            <w:hideMark/>
            <w:tcPrChange w:id="5377" w:author="Richter, Nicholas" w:date="2021-01-28T16:36:00Z">
              <w:tcPr>
                <w:tcW w:w="667" w:type="dxa"/>
                <w:noWrap/>
                <w:hideMark/>
              </w:tcPr>
            </w:tcPrChange>
          </w:tcPr>
          <w:p w14:paraId="3F1605BA" w14:textId="05CC7118"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78" w:author="Richter, Nicholas" w:date="2021-01-28T16:34:00Z"/>
                <w:del w:id="5379" w:author="Lee, Doris" w:date="2021-02-02T17:03:00Z"/>
                <w:sz w:val="16"/>
                <w:szCs w:val="16"/>
              </w:rPr>
            </w:pPr>
            <w:ins w:id="5380" w:author="Richter, Nicholas" w:date="2021-01-28T16:34:00Z">
              <w:del w:id="5381" w:author="Lee, Doris" w:date="2021-02-02T17:03:00Z">
                <w:r w:rsidRPr="009C1429" w:rsidDel="00FC6FAE">
                  <w:rPr>
                    <w:sz w:val="16"/>
                    <w:szCs w:val="16"/>
                  </w:rPr>
                  <w:delText>0</w:delText>
                </w:r>
                <w:bookmarkStart w:id="5382" w:name="_Toc63178087"/>
                <w:bookmarkEnd w:id="5382"/>
              </w:del>
            </w:ins>
          </w:p>
        </w:tc>
        <w:tc>
          <w:tcPr>
            <w:tcW w:w="0" w:type="dxa"/>
            <w:noWrap/>
            <w:hideMark/>
            <w:tcPrChange w:id="5383" w:author="Richter, Nicholas" w:date="2021-01-28T16:36:00Z">
              <w:tcPr>
                <w:tcW w:w="667" w:type="dxa"/>
                <w:noWrap/>
                <w:hideMark/>
              </w:tcPr>
            </w:tcPrChange>
          </w:tcPr>
          <w:p w14:paraId="4AE67BCC" w14:textId="27A9BFCB"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84" w:author="Richter, Nicholas" w:date="2021-01-28T16:34:00Z"/>
                <w:del w:id="5385" w:author="Lee, Doris" w:date="2021-02-02T17:03:00Z"/>
                <w:sz w:val="16"/>
                <w:szCs w:val="16"/>
              </w:rPr>
            </w:pPr>
            <w:ins w:id="5386" w:author="Richter, Nicholas" w:date="2021-01-28T16:34:00Z">
              <w:del w:id="5387" w:author="Lee, Doris" w:date="2021-02-02T17:03:00Z">
                <w:r w:rsidRPr="009C1429" w:rsidDel="00FC6FAE">
                  <w:rPr>
                    <w:sz w:val="16"/>
                    <w:szCs w:val="16"/>
                  </w:rPr>
                  <w:delText>1</w:delText>
                </w:r>
                <w:bookmarkStart w:id="5388" w:name="_Toc63178088"/>
                <w:bookmarkEnd w:id="5388"/>
              </w:del>
            </w:ins>
          </w:p>
        </w:tc>
        <w:tc>
          <w:tcPr>
            <w:tcW w:w="0" w:type="dxa"/>
            <w:noWrap/>
            <w:hideMark/>
            <w:tcPrChange w:id="5389" w:author="Richter, Nicholas" w:date="2021-01-28T16:36:00Z">
              <w:tcPr>
                <w:tcW w:w="667" w:type="dxa"/>
                <w:noWrap/>
                <w:hideMark/>
              </w:tcPr>
            </w:tcPrChange>
          </w:tcPr>
          <w:p w14:paraId="0728290A" w14:textId="5C3B417C"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90" w:author="Richter, Nicholas" w:date="2021-01-28T16:34:00Z"/>
                <w:del w:id="5391" w:author="Lee, Doris" w:date="2021-02-02T17:03:00Z"/>
                <w:sz w:val="16"/>
                <w:szCs w:val="16"/>
              </w:rPr>
            </w:pPr>
            <w:ins w:id="5392" w:author="Richter, Nicholas" w:date="2021-01-28T16:34:00Z">
              <w:del w:id="5393" w:author="Lee, Doris" w:date="2021-02-02T17:03:00Z">
                <w:r w:rsidRPr="009C1429" w:rsidDel="00FC6FAE">
                  <w:rPr>
                    <w:sz w:val="16"/>
                    <w:szCs w:val="16"/>
                  </w:rPr>
                  <w:delText>2</w:delText>
                </w:r>
                <w:bookmarkStart w:id="5394" w:name="_Toc63178089"/>
                <w:bookmarkEnd w:id="5394"/>
              </w:del>
            </w:ins>
          </w:p>
        </w:tc>
        <w:tc>
          <w:tcPr>
            <w:tcW w:w="0" w:type="dxa"/>
            <w:noWrap/>
            <w:hideMark/>
            <w:tcPrChange w:id="5395" w:author="Richter, Nicholas" w:date="2021-01-28T16:36:00Z">
              <w:tcPr>
                <w:tcW w:w="567" w:type="dxa"/>
                <w:noWrap/>
                <w:hideMark/>
              </w:tcPr>
            </w:tcPrChange>
          </w:tcPr>
          <w:p w14:paraId="2ABB15A3" w14:textId="48BE71A5"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396" w:author="Richter, Nicholas" w:date="2021-01-28T16:34:00Z"/>
                <w:del w:id="5397" w:author="Lee, Doris" w:date="2021-02-02T17:03:00Z"/>
                <w:sz w:val="16"/>
                <w:szCs w:val="16"/>
              </w:rPr>
            </w:pPr>
            <w:ins w:id="5398" w:author="Richter, Nicholas" w:date="2021-01-28T16:34:00Z">
              <w:del w:id="5399" w:author="Lee, Doris" w:date="2021-02-02T17:03:00Z">
                <w:r w:rsidRPr="009C1429" w:rsidDel="00FC6FAE">
                  <w:rPr>
                    <w:sz w:val="16"/>
                    <w:szCs w:val="16"/>
                  </w:rPr>
                  <w:delText>3</w:delText>
                </w:r>
                <w:bookmarkStart w:id="5400" w:name="_Toc63178090"/>
                <w:bookmarkEnd w:id="5400"/>
              </w:del>
            </w:ins>
          </w:p>
        </w:tc>
        <w:tc>
          <w:tcPr>
            <w:tcW w:w="0" w:type="dxa"/>
            <w:noWrap/>
            <w:hideMark/>
            <w:tcPrChange w:id="5401" w:author="Richter, Nicholas" w:date="2021-01-28T16:36:00Z">
              <w:tcPr>
                <w:tcW w:w="567" w:type="dxa"/>
                <w:noWrap/>
                <w:hideMark/>
              </w:tcPr>
            </w:tcPrChange>
          </w:tcPr>
          <w:p w14:paraId="6639E01C" w14:textId="12184483"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02" w:author="Richter, Nicholas" w:date="2021-01-28T16:34:00Z"/>
                <w:del w:id="5403" w:author="Lee, Doris" w:date="2021-02-02T17:03:00Z"/>
                <w:sz w:val="16"/>
                <w:szCs w:val="16"/>
              </w:rPr>
            </w:pPr>
            <w:ins w:id="5404" w:author="Richter, Nicholas" w:date="2021-01-28T16:34:00Z">
              <w:del w:id="5405" w:author="Lee, Doris" w:date="2021-02-02T17:03:00Z">
                <w:r w:rsidRPr="009C1429" w:rsidDel="00FC6FAE">
                  <w:rPr>
                    <w:sz w:val="16"/>
                    <w:szCs w:val="16"/>
                  </w:rPr>
                  <w:delText>4</w:delText>
                </w:r>
                <w:bookmarkStart w:id="5406" w:name="_Toc63178091"/>
                <w:bookmarkEnd w:id="5406"/>
              </w:del>
            </w:ins>
          </w:p>
        </w:tc>
        <w:tc>
          <w:tcPr>
            <w:tcW w:w="0" w:type="dxa"/>
            <w:noWrap/>
            <w:hideMark/>
            <w:tcPrChange w:id="5407" w:author="Richter, Nicholas" w:date="2021-01-28T16:36:00Z">
              <w:tcPr>
                <w:tcW w:w="567" w:type="dxa"/>
                <w:noWrap/>
                <w:hideMark/>
              </w:tcPr>
            </w:tcPrChange>
          </w:tcPr>
          <w:p w14:paraId="55578077" w14:textId="1E90B8A2"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08" w:author="Richter, Nicholas" w:date="2021-01-28T16:34:00Z"/>
                <w:del w:id="5409" w:author="Lee, Doris" w:date="2021-02-02T17:03:00Z"/>
                <w:sz w:val="16"/>
                <w:szCs w:val="16"/>
              </w:rPr>
            </w:pPr>
            <w:ins w:id="5410" w:author="Richter, Nicholas" w:date="2021-01-28T16:34:00Z">
              <w:del w:id="5411" w:author="Lee, Doris" w:date="2021-02-02T17:03:00Z">
                <w:r w:rsidRPr="009C1429" w:rsidDel="00FC6FAE">
                  <w:rPr>
                    <w:sz w:val="16"/>
                    <w:szCs w:val="16"/>
                  </w:rPr>
                  <w:delText>5</w:delText>
                </w:r>
                <w:bookmarkStart w:id="5412" w:name="_Toc63178092"/>
                <w:bookmarkEnd w:id="5412"/>
              </w:del>
            </w:ins>
          </w:p>
        </w:tc>
        <w:tc>
          <w:tcPr>
            <w:tcW w:w="0" w:type="dxa"/>
            <w:noWrap/>
            <w:hideMark/>
            <w:tcPrChange w:id="5413" w:author="Richter, Nicholas" w:date="2021-01-28T16:36:00Z">
              <w:tcPr>
                <w:tcW w:w="567" w:type="dxa"/>
                <w:noWrap/>
                <w:hideMark/>
              </w:tcPr>
            </w:tcPrChange>
          </w:tcPr>
          <w:p w14:paraId="18E83D75" w14:textId="16FF70F4"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14" w:author="Richter, Nicholas" w:date="2021-01-28T16:34:00Z"/>
                <w:del w:id="5415" w:author="Lee, Doris" w:date="2021-02-02T17:03:00Z"/>
                <w:sz w:val="16"/>
                <w:szCs w:val="16"/>
              </w:rPr>
            </w:pPr>
            <w:ins w:id="5416" w:author="Richter, Nicholas" w:date="2021-01-28T16:34:00Z">
              <w:del w:id="5417" w:author="Lee, Doris" w:date="2021-02-02T17:03:00Z">
                <w:r w:rsidRPr="009C1429" w:rsidDel="00FC6FAE">
                  <w:rPr>
                    <w:sz w:val="16"/>
                    <w:szCs w:val="16"/>
                  </w:rPr>
                  <w:delText>6</w:delText>
                </w:r>
                <w:bookmarkStart w:id="5418" w:name="_Toc63178093"/>
                <w:bookmarkEnd w:id="5418"/>
              </w:del>
            </w:ins>
          </w:p>
        </w:tc>
        <w:tc>
          <w:tcPr>
            <w:tcW w:w="0" w:type="dxa"/>
            <w:noWrap/>
            <w:hideMark/>
            <w:tcPrChange w:id="5419" w:author="Richter, Nicholas" w:date="2021-01-28T16:36:00Z">
              <w:tcPr>
                <w:tcW w:w="567" w:type="dxa"/>
                <w:noWrap/>
                <w:hideMark/>
              </w:tcPr>
            </w:tcPrChange>
          </w:tcPr>
          <w:p w14:paraId="208A7E62" w14:textId="027E7B5B"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20" w:author="Richter, Nicholas" w:date="2021-01-28T16:34:00Z"/>
                <w:del w:id="5421" w:author="Lee, Doris" w:date="2021-02-02T17:03:00Z"/>
                <w:sz w:val="16"/>
                <w:szCs w:val="16"/>
              </w:rPr>
            </w:pPr>
            <w:ins w:id="5422" w:author="Richter, Nicholas" w:date="2021-01-28T16:34:00Z">
              <w:del w:id="5423" w:author="Lee, Doris" w:date="2021-02-02T17:03:00Z">
                <w:r w:rsidRPr="009C1429" w:rsidDel="00FC6FAE">
                  <w:rPr>
                    <w:sz w:val="16"/>
                    <w:szCs w:val="16"/>
                  </w:rPr>
                  <w:delText>7</w:delText>
                </w:r>
                <w:bookmarkStart w:id="5424" w:name="_Toc63178094"/>
                <w:bookmarkEnd w:id="5424"/>
              </w:del>
            </w:ins>
          </w:p>
        </w:tc>
        <w:tc>
          <w:tcPr>
            <w:tcW w:w="0" w:type="dxa"/>
            <w:noWrap/>
            <w:tcPrChange w:id="5425" w:author="Richter, Nicholas" w:date="2021-01-28T16:36:00Z">
              <w:tcPr>
                <w:tcW w:w="567" w:type="dxa"/>
                <w:gridSpan w:val="2"/>
                <w:noWrap/>
              </w:tcPr>
            </w:tcPrChange>
          </w:tcPr>
          <w:p w14:paraId="7C1F3703" w14:textId="494F071C"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26" w:author="Richter, Nicholas" w:date="2021-01-28T16:34:00Z"/>
                <w:del w:id="5427" w:author="Lee, Doris" w:date="2021-02-02T17:03:00Z"/>
                <w:sz w:val="16"/>
                <w:szCs w:val="16"/>
              </w:rPr>
            </w:pPr>
            <w:bookmarkStart w:id="5428" w:name="_Toc63178095"/>
            <w:bookmarkEnd w:id="5428"/>
          </w:p>
        </w:tc>
        <w:tc>
          <w:tcPr>
            <w:tcW w:w="0" w:type="dxa"/>
            <w:noWrap/>
            <w:tcPrChange w:id="5429" w:author="Richter, Nicholas" w:date="2021-01-28T16:36:00Z">
              <w:tcPr>
                <w:tcW w:w="567" w:type="dxa"/>
                <w:gridSpan w:val="2"/>
                <w:noWrap/>
              </w:tcPr>
            </w:tcPrChange>
          </w:tcPr>
          <w:p w14:paraId="548E5DE2" w14:textId="77D087BA"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30" w:author="Richter, Nicholas" w:date="2021-01-28T16:34:00Z"/>
                <w:del w:id="5431" w:author="Lee, Doris" w:date="2021-02-02T17:03:00Z"/>
                <w:sz w:val="16"/>
                <w:szCs w:val="16"/>
              </w:rPr>
            </w:pPr>
            <w:bookmarkStart w:id="5432" w:name="_Toc63178096"/>
            <w:bookmarkEnd w:id="5432"/>
          </w:p>
        </w:tc>
        <w:tc>
          <w:tcPr>
            <w:tcW w:w="0" w:type="dxa"/>
            <w:noWrap/>
            <w:tcPrChange w:id="5433" w:author="Richter, Nicholas" w:date="2021-01-28T16:36:00Z">
              <w:tcPr>
                <w:tcW w:w="567" w:type="dxa"/>
                <w:gridSpan w:val="2"/>
                <w:noWrap/>
              </w:tcPr>
            </w:tcPrChange>
          </w:tcPr>
          <w:p w14:paraId="74B4813D" w14:textId="15F3D126" w:rsidR="00276504" w:rsidRPr="009C1429" w:rsidDel="00FC6FAE" w:rsidRDefault="00276504" w:rsidP="00D331BD">
            <w:pPr>
              <w:spacing w:after="160" w:line="259" w:lineRule="auto"/>
              <w:cnfStyle w:val="100000000000" w:firstRow="1" w:lastRow="0" w:firstColumn="0" w:lastColumn="0" w:oddVBand="0" w:evenVBand="0" w:oddHBand="0" w:evenHBand="0" w:firstRowFirstColumn="0" w:firstRowLastColumn="0" w:lastRowFirstColumn="0" w:lastRowLastColumn="0"/>
              <w:rPr>
                <w:ins w:id="5434" w:author="Richter, Nicholas" w:date="2021-01-28T16:34:00Z"/>
                <w:del w:id="5435" w:author="Lee, Doris" w:date="2021-02-02T17:03:00Z"/>
                <w:sz w:val="16"/>
                <w:szCs w:val="16"/>
              </w:rPr>
            </w:pPr>
            <w:bookmarkStart w:id="5436" w:name="_Toc63178097"/>
            <w:bookmarkEnd w:id="5436"/>
          </w:p>
        </w:tc>
        <w:bookmarkStart w:id="5437" w:name="_Toc63178098"/>
        <w:bookmarkEnd w:id="5437"/>
      </w:tr>
      <w:tr w:rsidR="00276504" w:rsidRPr="009C1429" w:rsidDel="00FC6FAE" w14:paraId="51D1A915" w14:textId="044850D6" w:rsidTr="00276504">
        <w:tblPrEx>
          <w:tblCellMar>
            <w:top w:w="58" w:type="dxa"/>
            <w:left w:w="72" w:type="dxa"/>
            <w:bottom w:w="58" w:type="dxa"/>
            <w:right w:w="72" w:type="dxa"/>
          </w:tblCellMar>
          <w:tblPrExChange w:id="5438" w:author="Richter, Nicholas" w:date="2021-01-28T16:36:00Z">
            <w:tblPrEx>
              <w:tblCellMar>
                <w:top w:w="58" w:type="dxa"/>
                <w:left w:w="72" w:type="dxa"/>
                <w:bottom w:w="58" w:type="dxa"/>
                <w:right w:w="72" w:type="dxa"/>
              </w:tblCellMar>
            </w:tblPrEx>
          </w:tblPrExChange>
        </w:tblPrEx>
        <w:trPr>
          <w:trHeight w:val="300"/>
          <w:ins w:id="5439" w:author="Richter, Nicholas" w:date="2021-01-28T16:34:00Z"/>
          <w:del w:id="5440" w:author="Lee, Doris" w:date="2021-02-02T17:03:00Z"/>
          <w:trPrChange w:id="5441" w:author="Richter, Nicholas" w:date="2021-01-28T16:36:00Z">
            <w:trPr>
              <w:gridAfter w:val="0"/>
              <w:trHeight w:val="300"/>
            </w:trPr>
          </w:trPrChange>
        </w:trPr>
        <w:tc>
          <w:tcPr>
            <w:tcW w:w="0" w:type="dxa"/>
            <w:noWrap/>
            <w:hideMark/>
            <w:tcPrChange w:id="5442" w:author="Richter, Nicholas" w:date="2021-01-28T16:36:00Z">
              <w:tcPr>
                <w:tcW w:w="1872" w:type="dxa"/>
                <w:noWrap/>
                <w:hideMark/>
              </w:tcPr>
            </w:tcPrChange>
          </w:tcPr>
          <w:p w14:paraId="5CA85ECF" w14:textId="22E0C604" w:rsidR="00276504" w:rsidRPr="009C1429" w:rsidDel="00FC6FAE" w:rsidRDefault="00276504" w:rsidP="00276504">
            <w:pPr>
              <w:spacing w:after="160" w:line="259" w:lineRule="auto"/>
              <w:rPr>
                <w:ins w:id="5443" w:author="Richter, Nicholas" w:date="2021-01-28T16:34:00Z"/>
                <w:del w:id="5444" w:author="Lee, Doris" w:date="2021-02-02T17:03:00Z"/>
                <w:sz w:val="16"/>
                <w:szCs w:val="16"/>
              </w:rPr>
            </w:pPr>
            <w:ins w:id="5445" w:author="Richter, Nicholas" w:date="2021-01-28T16:34:00Z">
              <w:del w:id="5446" w:author="Lee, Doris" w:date="2021-02-02T17:03:00Z">
                <w:r w:rsidRPr="009C1429" w:rsidDel="00FC6FAE">
                  <w:rPr>
                    <w:sz w:val="16"/>
                    <w:szCs w:val="16"/>
                  </w:rPr>
                  <w:delText>Cost per Mile, Total</w:delText>
                </w:r>
                <w:bookmarkStart w:id="5447" w:name="_Toc63178099"/>
                <w:bookmarkEnd w:id="5447"/>
              </w:del>
            </w:ins>
          </w:p>
        </w:tc>
        <w:tc>
          <w:tcPr>
            <w:tcW w:w="0" w:type="dxa"/>
            <w:noWrap/>
            <w:vAlign w:val="bottom"/>
            <w:hideMark/>
            <w:tcPrChange w:id="5448" w:author="Richter, Nicholas" w:date="2021-01-28T16:36:00Z">
              <w:tcPr>
                <w:tcW w:w="667" w:type="dxa"/>
                <w:noWrap/>
                <w:hideMark/>
              </w:tcPr>
            </w:tcPrChange>
          </w:tcPr>
          <w:p w14:paraId="424A08DC" w14:textId="24193C5B" w:rsidR="00276504" w:rsidRPr="009C1429" w:rsidDel="00FC6FAE" w:rsidRDefault="00276504" w:rsidP="00276504">
            <w:pPr>
              <w:spacing w:after="160" w:line="259" w:lineRule="auto"/>
              <w:rPr>
                <w:ins w:id="5449" w:author="Richter, Nicholas" w:date="2021-01-28T16:34:00Z"/>
                <w:del w:id="5450" w:author="Lee, Doris" w:date="2021-02-02T17:03:00Z"/>
                <w:sz w:val="16"/>
                <w:szCs w:val="16"/>
              </w:rPr>
            </w:pPr>
            <w:bookmarkStart w:id="5451" w:name="_Toc63178100"/>
            <w:bookmarkEnd w:id="5451"/>
          </w:p>
        </w:tc>
        <w:tc>
          <w:tcPr>
            <w:tcW w:w="0" w:type="dxa"/>
            <w:noWrap/>
            <w:vAlign w:val="bottom"/>
            <w:hideMark/>
            <w:tcPrChange w:id="5452" w:author="Richter, Nicholas" w:date="2021-01-28T16:36:00Z">
              <w:tcPr>
                <w:tcW w:w="667" w:type="dxa"/>
                <w:noWrap/>
                <w:hideMark/>
              </w:tcPr>
            </w:tcPrChange>
          </w:tcPr>
          <w:p w14:paraId="2D42BBB6" w14:textId="1AF163AB" w:rsidR="00276504" w:rsidRPr="009C1429" w:rsidDel="00FC6FAE" w:rsidRDefault="00276504" w:rsidP="00276504">
            <w:pPr>
              <w:spacing w:after="160" w:line="259" w:lineRule="auto"/>
              <w:rPr>
                <w:ins w:id="5453" w:author="Richter, Nicholas" w:date="2021-01-28T16:34:00Z"/>
                <w:del w:id="5454" w:author="Lee, Doris" w:date="2021-02-02T17:03:00Z"/>
                <w:sz w:val="16"/>
                <w:szCs w:val="16"/>
              </w:rPr>
            </w:pPr>
            <w:ins w:id="5455" w:author="Richter, Nicholas" w:date="2021-01-28T16:36:00Z">
              <w:del w:id="5456" w:author="Lee, Doris" w:date="2021-02-02T17:03:00Z">
                <w:r w:rsidRPr="00276504" w:rsidDel="00FC6FAE">
                  <w:rPr>
                    <w:sz w:val="16"/>
                    <w:szCs w:val="16"/>
                    <w:rPrChange w:id="5457" w:author="Richter, Nicholas" w:date="2021-01-28T16:36:00Z">
                      <w:rPr>
                        <w:rFonts w:ascii="Calibri" w:hAnsi="Calibri" w:cs="Calibri"/>
                        <w:color w:val="000000"/>
                      </w:rPr>
                    </w:rPrChange>
                  </w:rPr>
                  <w:delText xml:space="preserve">$42.44 </w:delText>
                </w:r>
              </w:del>
            </w:ins>
            <w:bookmarkStart w:id="5458" w:name="_Toc63178101"/>
            <w:bookmarkEnd w:id="5458"/>
          </w:p>
        </w:tc>
        <w:tc>
          <w:tcPr>
            <w:tcW w:w="0" w:type="dxa"/>
            <w:noWrap/>
            <w:vAlign w:val="bottom"/>
            <w:hideMark/>
            <w:tcPrChange w:id="5459" w:author="Richter, Nicholas" w:date="2021-01-28T16:36:00Z">
              <w:tcPr>
                <w:tcW w:w="667" w:type="dxa"/>
                <w:noWrap/>
                <w:hideMark/>
              </w:tcPr>
            </w:tcPrChange>
          </w:tcPr>
          <w:p w14:paraId="7427FC25" w14:textId="62532903" w:rsidR="00276504" w:rsidRPr="009C1429" w:rsidDel="00FC6FAE" w:rsidRDefault="00276504" w:rsidP="00276504">
            <w:pPr>
              <w:spacing w:after="160" w:line="259" w:lineRule="auto"/>
              <w:rPr>
                <w:ins w:id="5460" w:author="Richter, Nicholas" w:date="2021-01-28T16:34:00Z"/>
                <w:del w:id="5461" w:author="Lee, Doris" w:date="2021-02-02T17:03:00Z"/>
                <w:sz w:val="16"/>
                <w:szCs w:val="16"/>
              </w:rPr>
            </w:pPr>
            <w:ins w:id="5462" w:author="Richter, Nicholas" w:date="2021-01-28T16:36:00Z">
              <w:del w:id="5463" w:author="Lee, Doris" w:date="2021-02-02T17:03:00Z">
                <w:r w:rsidRPr="00276504" w:rsidDel="00FC6FAE">
                  <w:rPr>
                    <w:sz w:val="16"/>
                    <w:szCs w:val="16"/>
                    <w:rPrChange w:id="5464" w:author="Richter, Nicholas" w:date="2021-01-28T16:36:00Z">
                      <w:rPr>
                        <w:rFonts w:ascii="Calibri" w:hAnsi="Calibri" w:cs="Calibri"/>
                        <w:color w:val="000000"/>
                      </w:rPr>
                    </w:rPrChange>
                  </w:rPr>
                  <w:delText xml:space="preserve">$10.63 </w:delText>
                </w:r>
              </w:del>
            </w:ins>
            <w:bookmarkStart w:id="5465" w:name="_Toc63178102"/>
            <w:bookmarkEnd w:id="5465"/>
          </w:p>
        </w:tc>
        <w:tc>
          <w:tcPr>
            <w:tcW w:w="0" w:type="dxa"/>
            <w:noWrap/>
            <w:vAlign w:val="bottom"/>
            <w:hideMark/>
            <w:tcPrChange w:id="5466" w:author="Richter, Nicholas" w:date="2021-01-28T16:36:00Z">
              <w:tcPr>
                <w:tcW w:w="567" w:type="dxa"/>
                <w:noWrap/>
                <w:hideMark/>
              </w:tcPr>
            </w:tcPrChange>
          </w:tcPr>
          <w:p w14:paraId="3D011F23" w14:textId="1A5B6C6D" w:rsidR="00276504" w:rsidRPr="009C1429" w:rsidDel="00FC6FAE" w:rsidRDefault="00276504" w:rsidP="00276504">
            <w:pPr>
              <w:spacing w:after="160" w:line="259" w:lineRule="auto"/>
              <w:rPr>
                <w:ins w:id="5467" w:author="Richter, Nicholas" w:date="2021-01-28T16:34:00Z"/>
                <w:del w:id="5468" w:author="Lee, Doris" w:date="2021-02-02T17:03:00Z"/>
                <w:sz w:val="16"/>
                <w:szCs w:val="16"/>
              </w:rPr>
            </w:pPr>
            <w:ins w:id="5469" w:author="Richter, Nicholas" w:date="2021-01-28T16:36:00Z">
              <w:del w:id="5470" w:author="Lee, Doris" w:date="2021-02-02T17:03:00Z">
                <w:r w:rsidRPr="00276504" w:rsidDel="00FC6FAE">
                  <w:rPr>
                    <w:sz w:val="16"/>
                    <w:szCs w:val="16"/>
                    <w:rPrChange w:id="5471" w:author="Richter, Nicholas" w:date="2021-01-28T16:36:00Z">
                      <w:rPr>
                        <w:rFonts w:ascii="Calibri" w:hAnsi="Calibri" w:cs="Calibri"/>
                        <w:color w:val="000000"/>
                      </w:rPr>
                    </w:rPrChange>
                  </w:rPr>
                  <w:delText xml:space="preserve">$6.98 </w:delText>
                </w:r>
              </w:del>
            </w:ins>
            <w:bookmarkStart w:id="5472" w:name="_Toc63178103"/>
            <w:bookmarkEnd w:id="5472"/>
          </w:p>
        </w:tc>
        <w:tc>
          <w:tcPr>
            <w:tcW w:w="0" w:type="dxa"/>
            <w:noWrap/>
            <w:vAlign w:val="bottom"/>
            <w:hideMark/>
            <w:tcPrChange w:id="5473" w:author="Richter, Nicholas" w:date="2021-01-28T16:36:00Z">
              <w:tcPr>
                <w:tcW w:w="567" w:type="dxa"/>
                <w:noWrap/>
                <w:hideMark/>
              </w:tcPr>
            </w:tcPrChange>
          </w:tcPr>
          <w:p w14:paraId="6F1459C1" w14:textId="2B7797EC" w:rsidR="00276504" w:rsidRPr="009C1429" w:rsidDel="00FC6FAE" w:rsidRDefault="00276504" w:rsidP="00276504">
            <w:pPr>
              <w:spacing w:after="160" w:line="259" w:lineRule="auto"/>
              <w:rPr>
                <w:ins w:id="5474" w:author="Richter, Nicholas" w:date="2021-01-28T16:34:00Z"/>
                <w:del w:id="5475" w:author="Lee, Doris" w:date="2021-02-02T17:03:00Z"/>
                <w:sz w:val="16"/>
                <w:szCs w:val="16"/>
              </w:rPr>
            </w:pPr>
            <w:ins w:id="5476" w:author="Richter, Nicholas" w:date="2021-01-28T16:36:00Z">
              <w:del w:id="5477" w:author="Lee, Doris" w:date="2021-02-02T17:03:00Z">
                <w:r w:rsidRPr="00276504" w:rsidDel="00FC6FAE">
                  <w:rPr>
                    <w:sz w:val="16"/>
                    <w:szCs w:val="16"/>
                    <w:highlight w:val="yellow"/>
                    <w:rPrChange w:id="5478" w:author="Richter, Nicholas" w:date="2021-01-28T16:36:00Z">
                      <w:rPr>
                        <w:rFonts w:ascii="Calibri" w:hAnsi="Calibri" w:cs="Calibri"/>
                        <w:color w:val="000000"/>
                      </w:rPr>
                    </w:rPrChange>
                  </w:rPr>
                  <w:delText>$6.80</w:delText>
                </w:r>
                <w:r w:rsidRPr="00276504" w:rsidDel="00FC6FAE">
                  <w:rPr>
                    <w:sz w:val="16"/>
                    <w:szCs w:val="16"/>
                    <w:rPrChange w:id="5479" w:author="Richter, Nicholas" w:date="2021-01-28T16:36:00Z">
                      <w:rPr>
                        <w:rFonts w:ascii="Calibri" w:hAnsi="Calibri" w:cs="Calibri"/>
                        <w:color w:val="000000"/>
                      </w:rPr>
                    </w:rPrChange>
                  </w:rPr>
                  <w:delText xml:space="preserve"> </w:delText>
                </w:r>
              </w:del>
            </w:ins>
            <w:bookmarkStart w:id="5480" w:name="_Toc63178104"/>
            <w:bookmarkEnd w:id="5480"/>
          </w:p>
        </w:tc>
        <w:tc>
          <w:tcPr>
            <w:tcW w:w="0" w:type="dxa"/>
            <w:noWrap/>
            <w:vAlign w:val="bottom"/>
            <w:hideMark/>
            <w:tcPrChange w:id="5481" w:author="Richter, Nicholas" w:date="2021-01-28T16:36:00Z">
              <w:tcPr>
                <w:tcW w:w="567" w:type="dxa"/>
                <w:noWrap/>
                <w:hideMark/>
              </w:tcPr>
            </w:tcPrChange>
          </w:tcPr>
          <w:p w14:paraId="7AC42B5C" w14:textId="34BEEAC7" w:rsidR="00276504" w:rsidRPr="009C1429" w:rsidDel="00FC6FAE" w:rsidRDefault="00276504" w:rsidP="00276504">
            <w:pPr>
              <w:spacing w:after="160" w:line="259" w:lineRule="auto"/>
              <w:rPr>
                <w:ins w:id="5482" w:author="Richter, Nicholas" w:date="2021-01-28T16:34:00Z"/>
                <w:del w:id="5483" w:author="Lee, Doris" w:date="2021-02-02T17:03:00Z"/>
                <w:sz w:val="16"/>
                <w:szCs w:val="16"/>
              </w:rPr>
            </w:pPr>
            <w:ins w:id="5484" w:author="Richter, Nicholas" w:date="2021-01-28T16:36:00Z">
              <w:del w:id="5485" w:author="Lee, Doris" w:date="2021-02-02T17:03:00Z">
                <w:r w:rsidRPr="00276504" w:rsidDel="00FC6FAE">
                  <w:rPr>
                    <w:sz w:val="16"/>
                    <w:szCs w:val="16"/>
                    <w:rPrChange w:id="5486" w:author="Richter, Nicholas" w:date="2021-01-28T16:36:00Z">
                      <w:rPr>
                        <w:rFonts w:ascii="Calibri" w:hAnsi="Calibri" w:cs="Calibri"/>
                        <w:color w:val="000000"/>
                      </w:rPr>
                    </w:rPrChange>
                  </w:rPr>
                  <w:delText xml:space="preserve">$6.84 </w:delText>
                </w:r>
              </w:del>
            </w:ins>
            <w:bookmarkStart w:id="5487" w:name="_Toc63178105"/>
            <w:bookmarkEnd w:id="5487"/>
          </w:p>
        </w:tc>
        <w:tc>
          <w:tcPr>
            <w:tcW w:w="0" w:type="dxa"/>
            <w:noWrap/>
            <w:vAlign w:val="bottom"/>
            <w:hideMark/>
            <w:tcPrChange w:id="5488" w:author="Richter, Nicholas" w:date="2021-01-28T16:36:00Z">
              <w:tcPr>
                <w:tcW w:w="567" w:type="dxa"/>
                <w:noWrap/>
                <w:hideMark/>
              </w:tcPr>
            </w:tcPrChange>
          </w:tcPr>
          <w:p w14:paraId="52C05824" w14:textId="41914239" w:rsidR="00276504" w:rsidRPr="009C1429" w:rsidDel="00FC6FAE" w:rsidRDefault="00276504" w:rsidP="00276504">
            <w:pPr>
              <w:spacing w:after="160" w:line="259" w:lineRule="auto"/>
              <w:rPr>
                <w:ins w:id="5489" w:author="Richter, Nicholas" w:date="2021-01-28T16:34:00Z"/>
                <w:del w:id="5490" w:author="Lee, Doris" w:date="2021-02-02T17:03:00Z"/>
                <w:sz w:val="16"/>
                <w:szCs w:val="16"/>
              </w:rPr>
            </w:pPr>
            <w:ins w:id="5491" w:author="Richter, Nicholas" w:date="2021-01-28T16:36:00Z">
              <w:del w:id="5492" w:author="Lee, Doris" w:date="2021-02-02T17:03:00Z">
                <w:r w:rsidRPr="00276504" w:rsidDel="00FC6FAE">
                  <w:rPr>
                    <w:sz w:val="16"/>
                    <w:szCs w:val="16"/>
                    <w:rPrChange w:id="5493" w:author="Richter, Nicholas" w:date="2021-01-28T16:36:00Z">
                      <w:rPr>
                        <w:rFonts w:ascii="Calibri" w:hAnsi="Calibri" w:cs="Calibri"/>
                        <w:color w:val="000000"/>
                      </w:rPr>
                    </w:rPrChange>
                  </w:rPr>
                  <w:delText xml:space="preserve">$6.95 </w:delText>
                </w:r>
              </w:del>
            </w:ins>
            <w:bookmarkStart w:id="5494" w:name="_Toc63178106"/>
            <w:bookmarkEnd w:id="5494"/>
          </w:p>
        </w:tc>
        <w:tc>
          <w:tcPr>
            <w:tcW w:w="0" w:type="dxa"/>
            <w:noWrap/>
            <w:vAlign w:val="bottom"/>
            <w:hideMark/>
            <w:tcPrChange w:id="5495" w:author="Richter, Nicholas" w:date="2021-01-28T16:36:00Z">
              <w:tcPr>
                <w:tcW w:w="567" w:type="dxa"/>
                <w:noWrap/>
                <w:hideMark/>
              </w:tcPr>
            </w:tcPrChange>
          </w:tcPr>
          <w:p w14:paraId="38023053" w14:textId="7CA6576D" w:rsidR="00276504" w:rsidRPr="009C1429" w:rsidDel="00FC6FAE" w:rsidRDefault="00276504" w:rsidP="00276504">
            <w:pPr>
              <w:spacing w:after="160" w:line="259" w:lineRule="auto"/>
              <w:rPr>
                <w:ins w:id="5496" w:author="Richter, Nicholas" w:date="2021-01-28T16:34:00Z"/>
                <w:del w:id="5497" w:author="Lee, Doris" w:date="2021-02-02T17:03:00Z"/>
                <w:sz w:val="16"/>
                <w:szCs w:val="16"/>
              </w:rPr>
            </w:pPr>
            <w:bookmarkStart w:id="5498" w:name="_Toc63178107"/>
            <w:bookmarkEnd w:id="5498"/>
          </w:p>
        </w:tc>
        <w:tc>
          <w:tcPr>
            <w:tcW w:w="0" w:type="dxa"/>
            <w:noWrap/>
            <w:vAlign w:val="bottom"/>
            <w:tcPrChange w:id="5499" w:author="Richter, Nicholas" w:date="2021-01-28T16:36:00Z">
              <w:tcPr>
                <w:tcW w:w="567" w:type="dxa"/>
                <w:noWrap/>
              </w:tcPr>
            </w:tcPrChange>
          </w:tcPr>
          <w:p w14:paraId="4704B26C" w14:textId="1474DED2" w:rsidR="00276504" w:rsidRPr="009C1429" w:rsidDel="00FC6FAE" w:rsidRDefault="00276504" w:rsidP="00276504">
            <w:pPr>
              <w:spacing w:after="160" w:line="259" w:lineRule="auto"/>
              <w:rPr>
                <w:ins w:id="5500" w:author="Richter, Nicholas" w:date="2021-01-28T16:34:00Z"/>
                <w:del w:id="5501" w:author="Lee, Doris" w:date="2021-02-02T17:03:00Z"/>
                <w:sz w:val="16"/>
                <w:szCs w:val="16"/>
              </w:rPr>
            </w:pPr>
            <w:bookmarkStart w:id="5502" w:name="_Toc63178108"/>
            <w:bookmarkEnd w:id="5502"/>
          </w:p>
        </w:tc>
        <w:tc>
          <w:tcPr>
            <w:tcW w:w="0" w:type="dxa"/>
            <w:noWrap/>
            <w:vAlign w:val="bottom"/>
            <w:tcPrChange w:id="5503" w:author="Richter, Nicholas" w:date="2021-01-28T16:36:00Z">
              <w:tcPr>
                <w:tcW w:w="567" w:type="dxa"/>
                <w:gridSpan w:val="2"/>
                <w:noWrap/>
              </w:tcPr>
            </w:tcPrChange>
          </w:tcPr>
          <w:p w14:paraId="1A3DC403" w14:textId="6294D941" w:rsidR="00276504" w:rsidRPr="009C1429" w:rsidDel="00FC6FAE" w:rsidRDefault="00276504" w:rsidP="00276504">
            <w:pPr>
              <w:spacing w:after="160" w:line="259" w:lineRule="auto"/>
              <w:rPr>
                <w:ins w:id="5504" w:author="Richter, Nicholas" w:date="2021-01-28T16:34:00Z"/>
                <w:del w:id="5505" w:author="Lee, Doris" w:date="2021-02-02T17:03:00Z"/>
                <w:sz w:val="16"/>
                <w:szCs w:val="16"/>
              </w:rPr>
            </w:pPr>
            <w:bookmarkStart w:id="5506" w:name="_Toc63178109"/>
            <w:bookmarkEnd w:id="5506"/>
          </w:p>
        </w:tc>
        <w:tc>
          <w:tcPr>
            <w:tcW w:w="0" w:type="dxa"/>
            <w:noWrap/>
            <w:vAlign w:val="bottom"/>
            <w:tcPrChange w:id="5507" w:author="Richter, Nicholas" w:date="2021-01-28T16:36:00Z">
              <w:tcPr>
                <w:tcW w:w="567" w:type="dxa"/>
                <w:gridSpan w:val="2"/>
                <w:noWrap/>
              </w:tcPr>
            </w:tcPrChange>
          </w:tcPr>
          <w:p w14:paraId="4E955459" w14:textId="035F90F2" w:rsidR="00276504" w:rsidRPr="009C1429" w:rsidDel="00FC6FAE" w:rsidRDefault="00276504" w:rsidP="00276504">
            <w:pPr>
              <w:spacing w:after="160" w:line="259" w:lineRule="auto"/>
              <w:rPr>
                <w:ins w:id="5508" w:author="Richter, Nicholas" w:date="2021-01-28T16:34:00Z"/>
                <w:del w:id="5509" w:author="Lee, Doris" w:date="2021-02-02T17:03:00Z"/>
                <w:sz w:val="16"/>
                <w:szCs w:val="16"/>
              </w:rPr>
            </w:pPr>
            <w:bookmarkStart w:id="5510" w:name="_Toc63178110"/>
            <w:bookmarkEnd w:id="5510"/>
          </w:p>
        </w:tc>
        <w:bookmarkStart w:id="5511" w:name="_Toc63178111"/>
        <w:bookmarkEnd w:id="5511"/>
      </w:tr>
    </w:tbl>
    <w:p w14:paraId="4690FDAE" w14:textId="1EE15153" w:rsidR="006C3007" w:rsidRPr="006C3007" w:rsidDel="00FC6FAE" w:rsidRDefault="006C3007" w:rsidP="009D21BC">
      <w:pPr>
        <w:rPr>
          <w:ins w:id="5512" w:author="Richter, Nicholas" w:date="2021-01-28T15:12:00Z"/>
          <w:del w:id="5513" w:author="Lee, Doris" w:date="2021-02-02T17:04:00Z"/>
        </w:rPr>
      </w:pPr>
      <w:bookmarkStart w:id="5514" w:name="_Toc63178112"/>
      <w:bookmarkEnd w:id="5514"/>
    </w:p>
    <w:p w14:paraId="0B1383EC" w14:textId="1E18897A" w:rsidR="001C37FD" w:rsidRPr="001C37FD" w:rsidDel="001C37FD" w:rsidRDefault="001C37FD" w:rsidP="001C37FD">
      <w:pPr>
        <w:rPr>
          <w:del w:id="5515" w:author="Richter, Nicholas" w:date="2021-01-28T16:20:00Z"/>
        </w:rPr>
      </w:pPr>
      <w:bookmarkStart w:id="5516" w:name="_Toc62824315"/>
      <w:bookmarkStart w:id="5517" w:name="_Toc63178113"/>
      <w:bookmarkEnd w:id="5516"/>
      <w:bookmarkEnd w:id="5517"/>
    </w:p>
    <w:p w14:paraId="12C04C62" w14:textId="4802807B" w:rsidR="001A7333" w:rsidDel="00BF0E5E" w:rsidRDefault="003155D0" w:rsidP="00991551">
      <w:pPr>
        <w:pStyle w:val="Caption"/>
        <w:rPr>
          <w:del w:id="5518" w:author="Richter, Nicholas" w:date="2021-01-27T12:44:00Z"/>
          <w:highlight w:val="yellow"/>
        </w:rPr>
      </w:pPr>
      <w:bookmarkStart w:id="5519" w:name="_Ref55232918"/>
      <w:del w:id="5520" w:author="Richter, Nicholas" w:date="2021-01-27T12:44:00Z">
        <w:r w:rsidRPr="00991551" w:rsidDel="00BF0E5E">
          <w:rPr>
            <w:highlight w:val="yellow"/>
          </w:rPr>
          <w:delText xml:space="preserve">##This is where we need Larry so that we can throw it in here. </w:delText>
        </w:r>
        <w:bookmarkStart w:id="5521" w:name="_Toc62824316"/>
        <w:bookmarkStart w:id="5522" w:name="_Toc63178114"/>
        <w:bookmarkEnd w:id="5521"/>
        <w:bookmarkEnd w:id="5522"/>
      </w:del>
    </w:p>
    <w:p w14:paraId="5644E4EB" w14:textId="680BC83D" w:rsidR="00991551" w:rsidRPr="00991551" w:rsidDel="00BF0E5E" w:rsidRDefault="00991551" w:rsidP="00991551">
      <w:pPr>
        <w:pStyle w:val="Caption"/>
        <w:jc w:val="center"/>
        <w:rPr>
          <w:del w:id="5523" w:author="Richter, Nicholas" w:date="2021-01-27T12:44:00Z"/>
          <w:highlight w:val="yellow"/>
        </w:rPr>
      </w:pPr>
      <w:del w:id="5524" w:author="Richter, Nicholas" w:date="2021-01-27T12:44:00Z">
        <w:r w:rsidDel="00BF0E5E">
          <w:delText xml:space="preserve">Figure </w:delText>
        </w:r>
        <w:r w:rsidR="00031D22" w:rsidDel="00BF0E5E">
          <w:fldChar w:fldCharType="begin"/>
        </w:r>
        <w:r w:rsidR="00031D22" w:rsidDel="00BF0E5E">
          <w:delInstrText xml:space="preserve"> STYLEREF 1 \s </w:delInstrText>
        </w:r>
        <w:r w:rsidR="00031D22" w:rsidDel="00BF0E5E">
          <w:fldChar w:fldCharType="separate"/>
        </w:r>
        <w:r w:rsidDel="00BF0E5E">
          <w:rPr>
            <w:noProof/>
          </w:rPr>
          <w:delText>3</w:delText>
        </w:r>
        <w:r w:rsidR="00031D22" w:rsidDel="00BF0E5E">
          <w:rPr>
            <w:noProof/>
          </w:rPr>
          <w:fldChar w:fldCharType="end"/>
        </w:r>
        <w:r w:rsidDel="00BF0E5E">
          <w:noBreakHyphen/>
        </w:r>
        <w:r w:rsidR="00031D22" w:rsidDel="00BF0E5E">
          <w:fldChar w:fldCharType="begin"/>
        </w:r>
        <w:r w:rsidR="00031D22" w:rsidDel="00BF0E5E">
          <w:delInstrText xml:space="preserve"> SEQ Figure \* ARABIC \s 1 </w:delInstrText>
        </w:r>
        <w:r w:rsidR="00031D22" w:rsidDel="00BF0E5E">
          <w:fldChar w:fldCharType="separate"/>
        </w:r>
        <w:r w:rsidDel="00BF0E5E">
          <w:rPr>
            <w:noProof/>
          </w:rPr>
          <w:delText>10</w:delText>
        </w:r>
        <w:r w:rsidR="00031D22" w:rsidDel="00BF0E5E">
          <w:rPr>
            <w:noProof/>
          </w:rPr>
          <w:fldChar w:fldCharType="end"/>
        </w:r>
        <w:r w:rsidDel="00BF0E5E">
          <w:delText xml:space="preserve">: </w:delText>
        </w:r>
        <w:r w:rsidRPr="00F540BE" w:rsidDel="00BF0E5E">
          <w:delText>Revenue Bus Total Cost of Ownership</w:delText>
        </w:r>
        <w:bookmarkStart w:id="5525" w:name="_Toc62824317"/>
        <w:bookmarkStart w:id="5526" w:name="_Toc63178115"/>
        <w:bookmarkEnd w:id="5525"/>
        <w:bookmarkEnd w:id="5526"/>
      </w:del>
    </w:p>
    <w:p w14:paraId="204A5BF8" w14:textId="3D9559B4" w:rsidR="001A7333" w:rsidRPr="00991551" w:rsidDel="00BF0E5E" w:rsidRDefault="001A7333" w:rsidP="00991551">
      <w:pPr>
        <w:rPr>
          <w:del w:id="5527" w:author="Richter, Nicholas" w:date="2021-01-27T12:44:00Z"/>
        </w:rPr>
      </w:pPr>
      <w:del w:id="5528" w:author="Richter, Nicholas" w:date="2021-01-27T12:44:00Z">
        <w:r w:rsidRPr="001A7333" w:rsidDel="00BF0E5E">
          <w:rPr>
            <w:noProof/>
          </w:rPr>
          <w:drawing>
            <wp:inline distT="0" distB="0" distL="0" distR="0" wp14:anchorId="42725DE9" wp14:editId="402FC5E6">
              <wp:extent cx="5943600" cy="2615565"/>
              <wp:effectExtent l="0" t="0" r="0" b="0"/>
              <wp:docPr id="1026" name="Picture 2" descr="image001">
                <a:extLst xmlns:a="http://schemas.openxmlformats.org/drawingml/2006/main">
                  <a:ext uri="{FF2B5EF4-FFF2-40B4-BE49-F238E27FC236}">
                    <a16:creationId xmlns:a16="http://schemas.microsoft.com/office/drawing/2014/main" id="{103C8015-3CD8-49DB-810F-0080F3819C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image001">
                        <a:extLst>
                          <a:ext uri="{FF2B5EF4-FFF2-40B4-BE49-F238E27FC236}">
                            <a16:creationId xmlns:a16="http://schemas.microsoft.com/office/drawing/2014/main" id="{103C8015-3CD8-49DB-810F-0080F3819C76}"/>
                          </a:ext>
                        </a:extLs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bookmarkStart w:id="5529" w:name="_Toc62824318"/>
        <w:bookmarkStart w:id="5530" w:name="_Toc63178116"/>
        <w:bookmarkEnd w:id="5529"/>
        <w:bookmarkEnd w:id="5530"/>
      </w:del>
    </w:p>
    <w:p w14:paraId="3087C0E6" w14:textId="67C016EC" w:rsidR="00991551" w:rsidDel="00BF0E5E" w:rsidRDefault="00991551" w:rsidP="00991551">
      <w:pPr>
        <w:pStyle w:val="Caption"/>
        <w:jc w:val="center"/>
        <w:rPr>
          <w:del w:id="5531" w:author="Richter, Nicholas" w:date="2021-01-27T12:44:00Z"/>
        </w:rPr>
      </w:pPr>
      <w:del w:id="5532" w:author="Richter, Nicholas" w:date="2021-01-27T12:44:00Z">
        <w:r w:rsidDel="00BF0E5E">
          <w:delText xml:space="preserve">Figure </w:delText>
        </w:r>
        <w:r w:rsidR="00031D22" w:rsidDel="00BF0E5E">
          <w:fldChar w:fldCharType="begin"/>
        </w:r>
        <w:r w:rsidR="00031D22" w:rsidDel="00BF0E5E">
          <w:delInstrText xml:space="preserve"> STYLEREF 1 \s </w:delInstrText>
        </w:r>
        <w:r w:rsidR="00031D22" w:rsidDel="00BF0E5E">
          <w:fldChar w:fldCharType="separate"/>
        </w:r>
        <w:r w:rsidDel="00BF0E5E">
          <w:rPr>
            <w:noProof/>
          </w:rPr>
          <w:delText>3</w:delText>
        </w:r>
        <w:r w:rsidR="00031D22" w:rsidDel="00BF0E5E">
          <w:rPr>
            <w:noProof/>
          </w:rPr>
          <w:fldChar w:fldCharType="end"/>
        </w:r>
        <w:r w:rsidDel="00BF0E5E">
          <w:noBreakHyphen/>
        </w:r>
        <w:r w:rsidR="00031D22" w:rsidDel="00BF0E5E">
          <w:fldChar w:fldCharType="begin"/>
        </w:r>
        <w:r w:rsidR="00031D22" w:rsidDel="00BF0E5E">
          <w:delInstrText xml:space="preserve"> SEQ Figure \* ARABIC \s 1 </w:delInstrText>
        </w:r>
        <w:r w:rsidR="00031D22" w:rsidDel="00BF0E5E">
          <w:fldChar w:fldCharType="separate"/>
        </w:r>
        <w:r w:rsidDel="00BF0E5E">
          <w:rPr>
            <w:noProof/>
          </w:rPr>
          <w:delText>11</w:delText>
        </w:r>
        <w:r w:rsidR="00031D22" w:rsidDel="00BF0E5E">
          <w:rPr>
            <w:noProof/>
          </w:rPr>
          <w:fldChar w:fldCharType="end"/>
        </w:r>
        <w:r w:rsidDel="00BF0E5E">
          <w:delText xml:space="preserve">: </w:delText>
        </w:r>
        <w:r w:rsidRPr="006826CE" w:rsidDel="00BF0E5E">
          <w:delText>Paratransit Total Cost of Ownership</w:delText>
        </w:r>
        <w:bookmarkStart w:id="5533" w:name="_Toc62824319"/>
        <w:bookmarkStart w:id="5534" w:name="_Toc63178117"/>
        <w:bookmarkEnd w:id="5533"/>
        <w:bookmarkEnd w:id="5534"/>
      </w:del>
    </w:p>
    <w:p w14:paraId="32348598" w14:textId="727D23B0" w:rsidR="001A7333" w:rsidDel="00BF0E5E" w:rsidRDefault="001A7333" w:rsidP="00991551">
      <w:pPr>
        <w:rPr>
          <w:del w:id="5535" w:author="Richter, Nicholas" w:date="2021-01-27T12:44:00Z"/>
        </w:rPr>
      </w:pPr>
      <w:del w:id="5536" w:author="Richter, Nicholas" w:date="2021-01-27T12:44:00Z">
        <w:r w:rsidRPr="001A7333" w:rsidDel="00BF0E5E">
          <w:rPr>
            <w:noProof/>
          </w:rPr>
          <w:drawing>
            <wp:inline distT="0" distB="0" distL="0" distR="0" wp14:anchorId="749BDD05" wp14:editId="5E452236">
              <wp:extent cx="5943600" cy="2615565"/>
              <wp:effectExtent l="0" t="0" r="0" b="0"/>
              <wp:docPr id="2050" name="Picture 2" descr="image003">
                <a:extLst xmlns:a="http://schemas.openxmlformats.org/drawingml/2006/main">
                  <a:ext uri="{FF2B5EF4-FFF2-40B4-BE49-F238E27FC236}">
                    <a16:creationId xmlns:a16="http://schemas.microsoft.com/office/drawing/2014/main" id="{68EABD75-A743-48DC-A9B2-59C979ADC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image003">
                        <a:extLst>
                          <a:ext uri="{FF2B5EF4-FFF2-40B4-BE49-F238E27FC236}">
                            <a16:creationId xmlns:a16="http://schemas.microsoft.com/office/drawing/2014/main" id="{68EABD75-A743-48DC-A9B2-59C979ADCB65}"/>
                          </a:ext>
                        </a:extLst>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2615565"/>
                      </a:xfrm>
                      <a:prstGeom prst="rect">
                        <a:avLst/>
                      </a:prstGeom>
                      <a:noFill/>
                      <a:ln>
                        <a:noFill/>
                      </a:ln>
                    </pic:spPr>
                  </pic:pic>
                </a:graphicData>
              </a:graphic>
            </wp:inline>
          </w:drawing>
        </w:r>
        <w:bookmarkStart w:id="5537" w:name="_Toc62824320"/>
        <w:bookmarkStart w:id="5538" w:name="_Toc63178118"/>
        <w:bookmarkEnd w:id="5537"/>
        <w:bookmarkEnd w:id="5538"/>
      </w:del>
    </w:p>
    <w:p w14:paraId="481B9590" w14:textId="226AB5BF" w:rsidR="00991551" w:rsidRPr="00991551" w:rsidDel="00031D22" w:rsidRDefault="00991551" w:rsidP="00991551">
      <w:pPr>
        <w:pStyle w:val="Caption"/>
        <w:jc w:val="center"/>
        <w:rPr>
          <w:del w:id="5539" w:author="Richter, Nicholas" w:date="2021-01-27T12:01:00Z"/>
        </w:rPr>
      </w:pPr>
      <w:del w:id="5540" w:author="Richter, Nicholas" w:date="2021-01-27T12:44:00Z">
        <w:r w:rsidDel="00BF0E5E">
          <w:delText xml:space="preserve">Figure </w:delText>
        </w:r>
        <w:r w:rsidR="00031D22" w:rsidDel="00BF0E5E">
          <w:fldChar w:fldCharType="begin"/>
        </w:r>
        <w:r w:rsidR="00031D22" w:rsidDel="00BF0E5E">
          <w:delInstrText xml:space="preserve"> STYLEREF 1 \s </w:delInstrText>
        </w:r>
        <w:r w:rsidR="00031D22" w:rsidDel="00BF0E5E">
          <w:fldChar w:fldCharType="separate"/>
        </w:r>
        <w:r w:rsidDel="00BF0E5E">
          <w:rPr>
            <w:noProof/>
          </w:rPr>
          <w:delText>3</w:delText>
        </w:r>
        <w:r w:rsidR="00031D22" w:rsidDel="00BF0E5E">
          <w:rPr>
            <w:noProof/>
          </w:rPr>
          <w:fldChar w:fldCharType="end"/>
        </w:r>
        <w:r w:rsidDel="00BF0E5E">
          <w:noBreakHyphen/>
        </w:r>
        <w:r w:rsidR="00031D22" w:rsidDel="00BF0E5E">
          <w:fldChar w:fldCharType="begin"/>
        </w:r>
        <w:r w:rsidR="00031D22" w:rsidDel="00BF0E5E">
          <w:delInstrText xml:space="preserve"> SEQ Figure \* ARABIC \s 1 </w:delInstrText>
        </w:r>
        <w:r w:rsidR="00031D22" w:rsidDel="00BF0E5E">
          <w:fldChar w:fldCharType="separate"/>
        </w:r>
        <w:r w:rsidDel="00BF0E5E">
          <w:rPr>
            <w:noProof/>
          </w:rPr>
          <w:delText>12</w:delText>
        </w:r>
        <w:r w:rsidR="00031D22" w:rsidDel="00BF0E5E">
          <w:rPr>
            <w:noProof/>
          </w:rPr>
          <w:fldChar w:fldCharType="end"/>
        </w:r>
        <w:r w:rsidDel="00BF0E5E">
          <w:delText xml:space="preserve">: </w:delText>
        </w:r>
        <w:r w:rsidRPr="00C23CB1" w:rsidDel="00BF0E5E">
          <w:delText>Non-revenue Vehicle Total Cost of Ownership</w:delText>
        </w:r>
      </w:del>
      <w:bookmarkStart w:id="5541" w:name="_Toc62824321"/>
      <w:bookmarkStart w:id="5542" w:name="_Toc63178119"/>
      <w:bookmarkEnd w:id="5541"/>
      <w:bookmarkEnd w:id="5542"/>
    </w:p>
    <w:p w14:paraId="3C15BBF8" w14:textId="4FBBCB2A" w:rsidR="006B5ED7" w:rsidRPr="00991551" w:rsidDel="00BF0E5E" w:rsidRDefault="001A7333">
      <w:pPr>
        <w:pStyle w:val="Caption"/>
        <w:jc w:val="center"/>
        <w:rPr>
          <w:del w:id="5543" w:author="Richter, Nicholas" w:date="2021-01-27T12:44:00Z"/>
        </w:rPr>
        <w:pPrChange w:id="5544" w:author="Richter, Nicholas" w:date="2021-01-27T12:01:00Z">
          <w:pPr>
            <w:pStyle w:val="Caption"/>
          </w:pPr>
        </w:pPrChange>
      </w:pPr>
      <w:del w:id="5545" w:author="Richter, Nicholas" w:date="2021-01-27T12:01:00Z">
        <w:r w:rsidRPr="001A7333" w:rsidDel="00031D22">
          <w:rPr>
            <w:noProof/>
            <w:highlight w:val="yellow"/>
          </w:rPr>
          <w:drawing>
            <wp:inline distT="0" distB="0" distL="0" distR="0" wp14:anchorId="6C8AA786" wp14:editId="64E9B0C6">
              <wp:extent cx="5943600" cy="2616200"/>
              <wp:effectExtent l="0" t="0" r="0" b="0"/>
              <wp:docPr id="3074" name="Picture 4" descr="image008">
                <a:extLst xmlns:a="http://schemas.openxmlformats.org/drawingml/2006/main">
                  <a:ext uri="{FF2B5EF4-FFF2-40B4-BE49-F238E27FC236}">
                    <a16:creationId xmlns:a16="http://schemas.microsoft.com/office/drawing/2014/main" id="{B09A9072-B14D-4482-A7B5-C005728562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4" descr="image008">
                        <a:extLst>
                          <a:ext uri="{FF2B5EF4-FFF2-40B4-BE49-F238E27FC236}">
                            <a16:creationId xmlns:a16="http://schemas.microsoft.com/office/drawing/2014/main" id="{B09A9072-B14D-4482-A7B5-C00572856272}"/>
                          </a:ext>
                        </a:extLst>
                      </pic:cNvPr>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616200"/>
                      </a:xfrm>
                      <a:prstGeom prst="rect">
                        <a:avLst/>
                      </a:prstGeom>
                      <a:noFill/>
                      <a:ln>
                        <a:noFill/>
                      </a:ln>
                    </pic:spPr>
                  </pic:pic>
                </a:graphicData>
              </a:graphic>
            </wp:inline>
          </w:drawing>
        </w:r>
      </w:del>
      <w:bookmarkStart w:id="5546" w:name="_Toc62824322"/>
      <w:bookmarkStart w:id="5547" w:name="_Toc63178120"/>
      <w:bookmarkEnd w:id="5519"/>
      <w:bookmarkEnd w:id="5546"/>
      <w:bookmarkEnd w:id="5547"/>
    </w:p>
    <w:p w14:paraId="2F5DA9FA" w14:textId="7E1F1E16" w:rsidR="004D75BF" w:rsidRDefault="004D75BF" w:rsidP="00D43424">
      <w:pPr>
        <w:pStyle w:val="Heading2"/>
      </w:pPr>
      <w:bookmarkStart w:id="5548" w:name="_Toc55807454"/>
      <w:bookmarkStart w:id="5549" w:name="_Toc55807455"/>
      <w:bookmarkStart w:id="5550" w:name="_Toc55807456"/>
      <w:bookmarkStart w:id="5551" w:name="_Toc55807457"/>
      <w:bookmarkStart w:id="5552" w:name="_Toc55807458"/>
      <w:bookmarkStart w:id="5553" w:name="_Toc55807459"/>
      <w:bookmarkStart w:id="5554" w:name="_Toc55807460"/>
      <w:bookmarkStart w:id="5555" w:name="_Toc55807461"/>
      <w:bookmarkStart w:id="5556" w:name="_Toc55807462"/>
      <w:bookmarkStart w:id="5557" w:name="_Toc55807463"/>
      <w:bookmarkStart w:id="5558" w:name="_Toc55807464"/>
      <w:bookmarkStart w:id="5559" w:name="_Toc55807467"/>
      <w:bookmarkStart w:id="5560" w:name="_Toc55807468"/>
      <w:bookmarkStart w:id="5561" w:name="_Toc55807469"/>
      <w:bookmarkStart w:id="5562" w:name="_Toc55807470"/>
      <w:bookmarkStart w:id="5563" w:name="_Toc55807471"/>
      <w:bookmarkStart w:id="5564" w:name="_Toc55807472"/>
      <w:bookmarkStart w:id="5565" w:name="_Toc55807474"/>
      <w:bookmarkStart w:id="5566" w:name="_Toc55807475"/>
      <w:bookmarkStart w:id="5567" w:name="_Toc55807476"/>
      <w:bookmarkStart w:id="5568" w:name="_Toc63178121"/>
      <w:bookmarkEnd w:id="5548"/>
      <w:bookmarkEnd w:id="5549"/>
      <w:bookmarkEnd w:id="5550"/>
      <w:bookmarkEnd w:id="5551"/>
      <w:bookmarkEnd w:id="5552"/>
      <w:bookmarkEnd w:id="5553"/>
      <w:bookmarkEnd w:id="5554"/>
      <w:bookmarkEnd w:id="5555"/>
      <w:bookmarkEnd w:id="5556"/>
      <w:bookmarkEnd w:id="5557"/>
      <w:bookmarkEnd w:id="5558"/>
      <w:bookmarkEnd w:id="5559"/>
      <w:bookmarkEnd w:id="5560"/>
      <w:bookmarkEnd w:id="5561"/>
      <w:bookmarkEnd w:id="5562"/>
      <w:bookmarkEnd w:id="5563"/>
      <w:bookmarkEnd w:id="5564"/>
      <w:bookmarkEnd w:id="5565"/>
      <w:bookmarkEnd w:id="5566"/>
      <w:bookmarkEnd w:id="5567"/>
      <w:r>
        <w:t>Review of Best Practice</w:t>
      </w:r>
      <w:bookmarkEnd w:id="5568"/>
    </w:p>
    <w:p w14:paraId="374E9BCF" w14:textId="77777777" w:rsidR="00325914" w:rsidRPr="00D43424" w:rsidRDefault="00325914" w:rsidP="004D75BF">
      <w:r>
        <w:t xml:space="preserve">In 2007, the </w:t>
      </w:r>
      <w:r w:rsidR="004D75BF">
        <w:t>FTA</w:t>
      </w:r>
      <w:r>
        <w:t xml:space="preserve"> released</w:t>
      </w:r>
      <w:r w:rsidR="004D75BF">
        <w:rPr>
          <w:i/>
        </w:rPr>
        <w:t xml:space="preserve"> Useful Life of Transit Buses and Vans</w:t>
      </w:r>
      <w:r>
        <w:t xml:space="preserve">, a report that aims to reassess the FTA’s minimum-life policy, considering experience and input from transit operators and vehicle </w:t>
      </w:r>
      <w:r w:rsidRPr="002C4B6D">
        <w:t>manufacturers. Although the report was developed 13 years ago, many of its findings still ring true. The report found that while buses become less reliable with age, the extent of unreliability and deterioration could be controlled and/or mitigated with improved maintenance</w:t>
      </w:r>
      <w:r w:rsidR="00DB3A43" w:rsidRPr="00D43424">
        <w:t xml:space="preserve"> (assuming agencies have the funds necessary to conduct the appropriate maintenance activities)</w:t>
      </w:r>
      <w:r w:rsidRPr="002C4B6D">
        <w:t xml:space="preserve">. Agencies that </w:t>
      </w:r>
      <w:r w:rsidR="00C53ECC" w:rsidRPr="00D43424">
        <w:t xml:space="preserve">conducted </w:t>
      </w:r>
      <w:r w:rsidRPr="002C4B6D">
        <w:t>only corrective maintenance on their buses reported that older buses became more unreliable and more expensive to maintain.</w:t>
      </w:r>
      <w:r>
        <w:t xml:space="preserve"> </w:t>
      </w:r>
    </w:p>
    <w:p w14:paraId="5DBC32AF" w14:textId="77777777" w:rsidR="004D75BF" w:rsidRDefault="00C53ECC" w:rsidP="004D75BF">
      <w:r>
        <w:t>T</w:t>
      </w:r>
      <w:r w:rsidR="00325914">
        <w:t xml:space="preserve">he </w:t>
      </w:r>
      <w:r w:rsidR="004D75BF">
        <w:t xml:space="preserve">report </w:t>
      </w:r>
      <w:r>
        <w:t xml:space="preserve">also considers how alternative fuels and hybrid propulsion systems could impact </w:t>
      </w:r>
      <w:r w:rsidR="004D75BF">
        <w:t>useful life of hybrid electric buses:</w:t>
      </w:r>
    </w:p>
    <w:p w14:paraId="17F13F4A" w14:textId="77777777" w:rsidR="004D75BF" w:rsidRDefault="004D75BF" w:rsidP="004D75BF">
      <w:pPr>
        <w:rPr>
          <w:i/>
        </w:rPr>
      </w:pPr>
      <w:r>
        <w:rPr>
          <w:i/>
        </w:rPr>
        <w:t>“</w:t>
      </w:r>
      <w:r w:rsidRPr="00F63634">
        <w:rPr>
          <w:i/>
        </w:rPr>
        <w:t xml:space="preserve">The first issue is the life expectancy of the batteries. There are currently two battery types being used on transit buses—lead-acid and nickel metal hydrides. Neither </w:t>
      </w:r>
      <w:proofErr w:type="gramStart"/>
      <w:r w:rsidRPr="00F63634">
        <w:rPr>
          <w:i/>
        </w:rPr>
        <w:t>is capable of meeting</w:t>
      </w:r>
      <w:proofErr w:type="gramEnd"/>
      <w:r w:rsidRPr="00F63634">
        <w:rPr>
          <w:i/>
        </w:rPr>
        <w:t xml:space="preserve"> the minimum life expectancy of a transit bus; both will need to be replaced one or more times throughout the vehicle life cycle. Transit authorities will have to decide whether it makes economic sense to install new batteries at a significant expense into an older bus or retire and buy new. The second issue deals with weight. The weight of the batteries and associated components is approximately 1,500 pounds. While not as significant as the weight with CNG buses, the additional weight increases roof loads onto the structure and may impact useful life. Here again, the actual impact on vehicle useful life will not be known until these buses begin to reach their mid and later service years.”</w:t>
      </w:r>
    </w:p>
    <w:p w14:paraId="1D15B9F3" w14:textId="77777777" w:rsidR="006F3D62" w:rsidRDefault="0092038D" w:rsidP="004D75BF">
      <w:r>
        <w:t>In addition, t</w:t>
      </w:r>
      <w:r w:rsidR="006F3D62">
        <w:t xml:space="preserve">he </w:t>
      </w:r>
      <w:r>
        <w:t xml:space="preserve">increase </w:t>
      </w:r>
      <w:r w:rsidR="006F3D62">
        <w:t>of new electronic technologies to bus vehicles, including automatic vehicle location (AVL), automatic passenger counters, on-board cameras, vehicle diagnostics, adaptive signal timing, and communication control, voice annunciation, and others</w:t>
      </w:r>
      <w:r w:rsidR="000B0570">
        <w:t>, can</w:t>
      </w:r>
      <w:r w:rsidR="00C53ECC">
        <w:t xml:space="preserve"> also</w:t>
      </w:r>
      <w:r w:rsidR="000B0570">
        <w:t xml:space="preserve"> lead to increased fleet reliability issues. </w:t>
      </w:r>
    </w:p>
    <w:p w14:paraId="658B5E5D" w14:textId="77777777" w:rsidR="006602C2" w:rsidRDefault="006602C2" w:rsidP="006602C2">
      <w:commentRangeStart w:id="5569"/>
      <w:r>
        <w:t xml:space="preserve">The report included two other sections of interest for current recommendations: </w:t>
      </w:r>
      <w:r w:rsidR="000F62A1">
        <w:t>a</w:t>
      </w:r>
      <w:r>
        <w:t xml:space="preserve"> transit operator survey and an economic analysis of optimal bus replacement timing.  </w:t>
      </w:r>
    </w:p>
    <w:p w14:paraId="2EB013BE" w14:textId="77777777" w:rsidR="006602C2" w:rsidRDefault="006602C2" w:rsidP="006602C2">
      <w:r>
        <w:t xml:space="preserve">Nine different transit operators provided information on their experiences operating buses in Northern America. Representing a combined fleet of over 12,000 buses and 1,400 vans, the average age of replacement for buses was 15.1 years instead of the 12-year useful life standard. While five of the nine </w:t>
      </w:r>
      <w:r>
        <w:lastRenderedPageBreak/>
        <w:t>operators had 12-year bus replacement policies, only one of them reported partially adhering to the policy due to either lack of funding or delayed in the procurement process.</w:t>
      </w:r>
    </w:p>
    <w:p w14:paraId="33F22076" w14:textId="2FBB2E6E" w:rsidR="006602C2" w:rsidRDefault="006602C2" w:rsidP="006602C2">
      <w:r>
        <w:t xml:space="preserve">In the economic analysis section of the report, the age of the asset when the cost is minimized to the agency was found to vary based on the average mileage of the vehicles. Higher annual mileage vehicles had shorter lifespans than those with lower annual miles. Forty-foot buses were given the most detailed analysis, which is summarized in </w:t>
      </w:r>
      <w:r w:rsidRPr="000F7783">
        <w:rPr>
          <w:b/>
        </w:rPr>
        <w:fldChar w:fldCharType="begin"/>
      </w:r>
      <w:r w:rsidRPr="000F7783">
        <w:rPr>
          <w:b/>
        </w:rPr>
        <w:instrText xml:space="preserve"> REF _Ref55127447 \h </w:instrText>
      </w:r>
      <w:r>
        <w:rPr>
          <w:b/>
        </w:rPr>
        <w:instrText xml:space="preserve"> \* MERGEFORMAT </w:instrText>
      </w:r>
      <w:r w:rsidRPr="000F7783">
        <w:rPr>
          <w:b/>
        </w:rPr>
      </w:r>
      <w:r w:rsidRPr="000F7783">
        <w:rPr>
          <w:b/>
        </w:rPr>
        <w:fldChar w:fldCharType="separate"/>
      </w:r>
      <w:ins w:id="5570" w:author="Lee, Doris" w:date="2021-02-02T17:07:00Z">
        <w:r w:rsidR="004B327E" w:rsidRPr="004B327E">
          <w:rPr>
            <w:b/>
            <w:rPrChange w:id="5571" w:author="Lee, Doris" w:date="2021-02-02T17:07:00Z">
              <w:rPr/>
            </w:rPrChange>
          </w:rPr>
          <w:t xml:space="preserve">Table </w:t>
        </w:r>
        <w:r w:rsidR="004B327E" w:rsidRPr="004B327E">
          <w:rPr>
            <w:b/>
            <w:noProof/>
            <w:rPrChange w:id="5572" w:author="Lee, Doris" w:date="2021-02-02T17:07:00Z">
              <w:rPr>
                <w:noProof/>
              </w:rPr>
            </w:rPrChange>
          </w:rPr>
          <w:t>3</w:t>
        </w:r>
        <w:r w:rsidR="004B327E" w:rsidRPr="004B327E">
          <w:rPr>
            <w:b/>
            <w:noProof/>
            <w:rPrChange w:id="5573" w:author="Lee, Doris" w:date="2021-02-02T17:07:00Z">
              <w:rPr/>
            </w:rPrChange>
          </w:rPr>
          <w:noBreakHyphen/>
        </w:r>
        <w:r w:rsidR="004B327E" w:rsidRPr="004B327E">
          <w:rPr>
            <w:b/>
            <w:noProof/>
            <w:rPrChange w:id="5574" w:author="Lee, Doris" w:date="2021-02-02T17:07:00Z">
              <w:rPr>
                <w:noProof/>
              </w:rPr>
            </w:rPrChange>
          </w:rPr>
          <w:t>7</w:t>
        </w:r>
      </w:ins>
      <w:del w:id="5575" w:author="Lee, Doris" w:date="2021-02-02T17:07:00Z">
        <w:r w:rsidR="00991551" w:rsidRPr="00991551" w:rsidDel="004B327E">
          <w:rPr>
            <w:b/>
          </w:rPr>
          <w:delText xml:space="preserve">Table </w:delText>
        </w:r>
        <w:r w:rsidR="00991551" w:rsidRPr="00991551" w:rsidDel="004B327E">
          <w:rPr>
            <w:b/>
            <w:noProof/>
          </w:rPr>
          <w:delText>3</w:delText>
        </w:r>
        <w:r w:rsidR="00991551" w:rsidRPr="00991551" w:rsidDel="004B327E">
          <w:rPr>
            <w:b/>
            <w:noProof/>
          </w:rPr>
          <w:noBreakHyphen/>
          <w:delText>1</w:delText>
        </w:r>
      </w:del>
      <w:r w:rsidRPr="000F7783">
        <w:rPr>
          <w:b/>
        </w:rPr>
        <w:fldChar w:fldCharType="end"/>
      </w:r>
      <w:r>
        <w:t>. Differences between propulsion types or manufacturer were not included.</w:t>
      </w:r>
    </w:p>
    <w:p w14:paraId="6AD430CC" w14:textId="6F389813" w:rsidR="006602C2" w:rsidRDefault="006602C2" w:rsidP="000F7783">
      <w:pPr>
        <w:pStyle w:val="Caption"/>
        <w:jc w:val="center"/>
      </w:pPr>
      <w:bookmarkStart w:id="5576" w:name="_Ref55127447"/>
      <w:r>
        <w:t xml:space="preserve">Table </w:t>
      </w:r>
      <w:ins w:id="5577" w:author="Lee, Doris" w:date="2021-02-02T16:43:00Z">
        <w:r w:rsidR="00FC6FAE">
          <w:fldChar w:fldCharType="begin"/>
        </w:r>
        <w:r w:rsidR="00FC6FAE">
          <w:instrText xml:space="preserve"> STYLEREF 1 \s </w:instrText>
        </w:r>
      </w:ins>
      <w:r w:rsidR="00FC6FAE">
        <w:fldChar w:fldCharType="separate"/>
      </w:r>
      <w:r w:rsidR="004B327E">
        <w:rPr>
          <w:noProof/>
        </w:rPr>
        <w:t>3</w:t>
      </w:r>
      <w:ins w:id="5578" w:author="Lee, Doris" w:date="2021-02-02T16:43:00Z">
        <w:r w:rsidR="00FC6FAE">
          <w:fldChar w:fldCharType="end"/>
        </w:r>
        <w:r w:rsidR="00FC6FAE">
          <w:noBreakHyphen/>
        </w:r>
        <w:r w:rsidR="00FC6FAE">
          <w:fldChar w:fldCharType="begin"/>
        </w:r>
        <w:r w:rsidR="00FC6FAE">
          <w:instrText xml:space="preserve"> SEQ Table \* ARABIC \s 1 </w:instrText>
        </w:r>
      </w:ins>
      <w:r w:rsidR="00FC6FAE">
        <w:fldChar w:fldCharType="separate"/>
      </w:r>
      <w:ins w:id="5579" w:author="Lee, Doris" w:date="2021-02-02T17:07:00Z">
        <w:r w:rsidR="004B327E">
          <w:rPr>
            <w:noProof/>
          </w:rPr>
          <w:t>7</w:t>
        </w:r>
      </w:ins>
      <w:ins w:id="5580" w:author="Lee, Doris" w:date="2021-02-02T16:43:00Z">
        <w:r w:rsidR="00FC6FAE">
          <w:fldChar w:fldCharType="end"/>
        </w:r>
      </w:ins>
      <w:del w:id="5581" w:author="Lee, Doris" w:date="2021-02-02T16:40:00Z">
        <w:r w:rsidR="00134714" w:rsidDel="00FC6FAE">
          <w:rPr>
            <w:noProof/>
          </w:rPr>
          <w:fldChar w:fldCharType="begin"/>
        </w:r>
        <w:r w:rsidR="00134714" w:rsidDel="00FC6FAE">
          <w:rPr>
            <w:noProof/>
          </w:rPr>
          <w:delInstrText xml:space="preserve"> STYLEREF 1 \s </w:delInstrText>
        </w:r>
        <w:r w:rsidR="00134714" w:rsidDel="00FC6FAE">
          <w:rPr>
            <w:noProof/>
          </w:rPr>
          <w:fldChar w:fldCharType="separate"/>
        </w:r>
        <w:r w:rsidR="00991551" w:rsidDel="00FC6FAE">
          <w:rPr>
            <w:noProof/>
          </w:rPr>
          <w:delText>3</w:delText>
        </w:r>
        <w:r w:rsidR="00134714" w:rsidDel="00FC6FAE">
          <w:rPr>
            <w:noProof/>
          </w:rPr>
          <w:fldChar w:fldCharType="end"/>
        </w:r>
        <w:r w:rsidR="003D18A0" w:rsidDel="00FC6FAE">
          <w:noBreakHyphen/>
        </w:r>
        <w:r w:rsidR="00134714" w:rsidDel="00FC6FAE">
          <w:rPr>
            <w:noProof/>
          </w:rPr>
          <w:fldChar w:fldCharType="begin"/>
        </w:r>
        <w:r w:rsidR="00134714" w:rsidDel="00FC6FAE">
          <w:rPr>
            <w:noProof/>
          </w:rPr>
          <w:delInstrText xml:space="preserve"> SEQ Table \* ARABIC \s 1 </w:delInstrText>
        </w:r>
        <w:r w:rsidR="00134714" w:rsidDel="00FC6FAE">
          <w:rPr>
            <w:noProof/>
          </w:rPr>
          <w:fldChar w:fldCharType="separate"/>
        </w:r>
        <w:r w:rsidR="00991551" w:rsidDel="00FC6FAE">
          <w:rPr>
            <w:noProof/>
          </w:rPr>
          <w:delText>1</w:delText>
        </w:r>
        <w:r w:rsidR="00134714" w:rsidDel="00FC6FAE">
          <w:rPr>
            <w:noProof/>
          </w:rPr>
          <w:fldChar w:fldCharType="end"/>
        </w:r>
      </w:del>
      <w:bookmarkEnd w:id="5576"/>
      <w:r>
        <w:t>: Age and Mileage at Which Lifecycle Cost is Minimized</w:t>
      </w:r>
    </w:p>
    <w:tbl>
      <w:tblPr>
        <w:tblW w:w="8676" w:type="dxa"/>
        <w:tblLook w:val="04A0" w:firstRow="1" w:lastRow="0" w:firstColumn="1" w:lastColumn="0" w:noHBand="0" w:noVBand="1"/>
      </w:tblPr>
      <w:tblGrid>
        <w:gridCol w:w="2736"/>
        <w:gridCol w:w="540"/>
        <w:gridCol w:w="540"/>
        <w:gridCol w:w="540"/>
        <w:gridCol w:w="540"/>
        <w:gridCol w:w="540"/>
        <w:gridCol w:w="540"/>
        <w:gridCol w:w="540"/>
        <w:gridCol w:w="540"/>
        <w:gridCol w:w="540"/>
        <w:gridCol w:w="540"/>
        <w:gridCol w:w="540"/>
      </w:tblGrid>
      <w:tr w:rsidR="000F62A1" w:rsidRPr="00B57D18" w14:paraId="52CD5486" w14:textId="77777777" w:rsidTr="000F7783">
        <w:trPr>
          <w:trHeight w:val="315"/>
        </w:trPr>
        <w:tc>
          <w:tcPr>
            <w:tcW w:w="2736" w:type="dxa"/>
            <w:tcBorders>
              <w:top w:val="nil"/>
              <w:left w:val="nil"/>
              <w:bottom w:val="nil"/>
              <w:right w:val="nil"/>
            </w:tcBorders>
            <w:shd w:val="clear" w:color="auto" w:fill="auto"/>
            <w:noWrap/>
            <w:vAlign w:val="bottom"/>
            <w:hideMark/>
          </w:tcPr>
          <w:p w14:paraId="6960EB75" w14:textId="77777777" w:rsidR="000F62A1" w:rsidRPr="00B57D18" w:rsidRDefault="000F62A1" w:rsidP="00F460E6">
            <w:pPr>
              <w:spacing w:after="0" w:line="240" w:lineRule="auto"/>
              <w:rPr>
                <w:rFonts w:ascii="Calibri" w:eastAsia="Times New Roman" w:hAnsi="Calibri" w:cs="Calibri"/>
                <w:color w:val="000000"/>
              </w:rPr>
            </w:pPr>
            <w:r w:rsidRPr="00B57D18">
              <w:rPr>
                <w:rFonts w:ascii="Calibri" w:eastAsia="Times New Roman" w:hAnsi="Calibri" w:cs="Calibri"/>
                <w:color w:val="000000"/>
              </w:rPr>
              <w:t>Average Annual Mileage</w:t>
            </w:r>
          </w:p>
        </w:tc>
        <w:tc>
          <w:tcPr>
            <w:tcW w:w="540" w:type="dxa"/>
            <w:tcBorders>
              <w:top w:val="nil"/>
              <w:left w:val="nil"/>
              <w:bottom w:val="nil"/>
              <w:right w:val="nil"/>
            </w:tcBorders>
            <w:shd w:val="clear" w:color="auto" w:fill="auto"/>
            <w:noWrap/>
            <w:vAlign w:val="bottom"/>
            <w:hideMark/>
          </w:tcPr>
          <w:p w14:paraId="4635D054"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20k</w:t>
            </w:r>
          </w:p>
        </w:tc>
        <w:tc>
          <w:tcPr>
            <w:tcW w:w="540" w:type="dxa"/>
            <w:tcBorders>
              <w:top w:val="nil"/>
              <w:left w:val="nil"/>
              <w:bottom w:val="nil"/>
              <w:right w:val="nil"/>
            </w:tcBorders>
            <w:shd w:val="clear" w:color="auto" w:fill="auto"/>
            <w:noWrap/>
            <w:vAlign w:val="bottom"/>
            <w:hideMark/>
          </w:tcPr>
          <w:p w14:paraId="198604C7"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25k</w:t>
            </w:r>
          </w:p>
        </w:tc>
        <w:tc>
          <w:tcPr>
            <w:tcW w:w="540" w:type="dxa"/>
            <w:tcBorders>
              <w:top w:val="nil"/>
              <w:left w:val="nil"/>
              <w:bottom w:val="nil"/>
              <w:right w:val="nil"/>
            </w:tcBorders>
            <w:shd w:val="clear" w:color="auto" w:fill="auto"/>
            <w:noWrap/>
            <w:vAlign w:val="bottom"/>
            <w:hideMark/>
          </w:tcPr>
          <w:p w14:paraId="45720D1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30k</w:t>
            </w:r>
          </w:p>
        </w:tc>
        <w:tc>
          <w:tcPr>
            <w:tcW w:w="540" w:type="dxa"/>
            <w:tcBorders>
              <w:top w:val="nil"/>
              <w:left w:val="nil"/>
              <w:bottom w:val="nil"/>
              <w:right w:val="nil"/>
            </w:tcBorders>
            <w:shd w:val="clear" w:color="auto" w:fill="auto"/>
            <w:noWrap/>
            <w:vAlign w:val="bottom"/>
            <w:hideMark/>
          </w:tcPr>
          <w:p w14:paraId="436D6ADF"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35k</w:t>
            </w:r>
          </w:p>
        </w:tc>
        <w:tc>
          <w:tcPr>
            <w:tcW w:w="540" w:type="dxa"/>
            <w:tcBorders>
              <w:top w:val="nil"/>
              <w:left w:val="nil"/>
              <w:bottom w:val="nil"/>
              <w:right w:val="nil"/>
            </w:tcBorders>
            <w:shd w:val="clear" w:color="auto" w:fill="auto"/>
            <w:noWrap/>
            <w:vAlign w:val="bottom"/>
            <w:hideMark/>
          </w:tcPr>
          <w:p w14:paraId="57A9D157"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40k</w:t>
            </w:r>
          </w:p>
        </w:tc>
        <w:tc>
          <w:tcPr>
            <w:tcW w:w="540" w:type="dxa"/>
            <w:tcBorders>
              <w:top w:val="nil"/>
              <w:left w:val="nil"/>
              <w:bottom w:val="nil"/>
              <w:right w:val="nil"/>
            </w:tcBorders>
            <w:shd w:val="clear" w:color="auto" w:fill="auto"/>
            <w:noWrap/>
            <w:vAlign w:val="bottom"/>
            <w:hideMark/>
          </w:tcPr>
          <w:p w14:paraId="28D0D8C3"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45k</w:t>
            </w:r>
          </w:p>
        </w:tc>
        <w:tc>
          <w:tcPr>
            <w:tcW w:w="540" w:type="dxa"/>
            <w:tcBorders>
              <w:top w:val="nil"/>
              <w:left w:val="nil"/>
              <w:bottom w:val="nil"/>
              <w:right w:val="nil"/>
            </w:tcBorders>
            <w:shd w:val="clear" w:color="auto" w:fill="auto"/>
            <w:noWrap/>
            <w:vAlign w:val="bottom"/>
            <w:hideMark/>
          </w:tcPr>
          <w:p w14:paraId="6F1888B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50k</w:t>
            </w:r>
          </w:p>
        </w:tc>
        <w:tc>
          <w:tcPr>
            <w:tcW w:w="540" w:type="dxa"/>
            <w:tcBorders>
              <w:top w:val="nil"/>
              <w:left w:val="nil"/>
              <w:bottom w:val="nil"/>
              <w:right w:val="nil"/>
            </w:tcBorders>
            <w:shd w:val="clear" w:color="auto" w:fill="auto"/>
            <w:noWrap/>
            <w:vAlign w:val="bottom"/>
            <w:hideMark/>
          </w:tcPr>
          <w:p w14:paraId="1B424A3F"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55k</w:t>
            </w:r>
          </w:p>
        </w:tc>
        <w:tc>
          <w:tcPr>
            <w:tcW w:w="540" w:type="dxa"/>
            <w:tcBorders>
              <w:top w:val="nil"/>
              <w:left w:val="nil"/>
              <w:bottom w:val="nil"/>
              <w:right w:val="nil"/>
            </w:tcBorders>
            <w:shd w:val="clear" w:color="auto" w:fill="auto"/>
            <w:noWrap/>
            <w:vAlign w:val="bottom"/>
            <w:hideMark/>
          </w:tcPr>
          <w:p w14:paraId="59272455"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60k</w:t>
            </w:r>
          </w:p>
        </w:tc>
        <w:tc>
          <w:tcPr>
            <w:tcW w:w="540" w:type="dxa"/>
            <w:tcBorders>
              <w:top w:val="nil"/>
              <w:left w:val="nil"/>
              <w:bottom w:val="nil"/>
              <w:right w:val="nil"/>
            </w:tcBorders>
            <w:shd w:val="clear" w:color="auto" w:fill="auto"/>
            <w:noWrap/>
            <w:vAlign w:val="bottom"/>
            <w:hideMark/>
          </w:tcPr>
          <w:p w14:paraId="4DA9BBB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65k</w:t>
            </w:r>
          </w:p>
        </w:tc>
        <w:tc>
          <w:tcPr>
            <w:tcW w:w="540" w:type="dxa"/>
            <w:tcBorders>
              <w:top w:val="nil"/>
              <w:left w:val="nil"/>
              <w:bottom w:val="nil"/>
              <w:right w:val="nil"/>
            </w:tcBorders>
            <w:shd w:val="clear" w:color="auto" w:fill="auto"/>
            <w:noWrap/>
            <w:vAlign w:val="bottom"/>
            <w:hideMark/>
          </w:tcPr>
          <w:p w14:paraId="0393A92A" w14:textId="77777777" w:rsidR="000F62A1" w:rsidRPr="00B57D18" w:rsidRDefault="000F62A1" w:rsidP="00F460E6">
            <w:pPr>
              <w:spacing w:after="0" w:line="240" w:lineRule="auto"/>
              <w:jc w:val="right"/>
              <w:rPr>
                <w:rFonts w:ascii="Calibri" w:eastAsia="Times New Roman" w:hAnsi="Calibri" w:cs="Calibri"/>
                <w:color w:val="000000"/>
              </w:rPr>
            </w:pPr>
            <w:r>
              <w:rPr>
                <w:rFonts w:ascii="Calibri" w:eastAsia="Times New Roman" w:hAnsi="Calibri" w:cs="Calibri"/>
                <w:color w:val="000000"/>
              </w:rPr>
              <w:t>70k</w:t>
            </w:r>
          </w:p>
        </w:tc>
      </w:tr>
      <w:tr w:rsidR="000F62A1" w:rsidRPr="00B57D18" w14:paraId="3CD44D6A" w14:textId="77777777" w:rsidTr="000F7783">
        <w:trPr>
          <w:trHeight w:val="330"/>
        </w:trPr>
        <w:tc>
          <w:tcPr>
            <w:tcW w:w="2736" w:type="dxa"/>
            <w:tcBorders>
              <w:top w:val="nil"/>
              <w:left w:val="nil"/>
              <w:bottom w:val="nil"/>
              <w:right w:val="nil"/>
            </w:tcBorders>
            <w:shd w:val="clear" w:color="auto" w:fill="auto"/>
            <w:noWrap/>
            <w:vAlign w:val="bottom"/>
            <w:hideMark/>
          </w:tcPr>
          <w:p w14:paraId="2A306F39" w14:textId="77777777" w:rsidR="000F62A1" w:rsidRPr="00B57D18" w:rsidRDefault="000F62A1" w:rsidP="00F460E6">
            <w:pPr>
              <w:spacing w:after="0" w:line="240" w:lineRule="auto"/>
              <w:rPr>
                <w:rFonts w:ascii="Calibri" w:eastAsia="Times New Roman" w:hAnsi="Calibri" w:cs="Calibri"/>
                <w:color w:val="000000"/>
              </w:rPr>
            </w:pPr>
            <w:r>
              <w:rPr>
                <w:rFonts w:ascii="Calibri" w:eastAsia="Times New Roman" w:hAnsi="Calibri" w:cs="Calibri"/>
                <w:color w:val="000000"/>
              </w:rPr>
              <w:t>Vehicle Age Lifecycle Cost is Minimized (in Years)</w:t>
            </w:r>
          </w:p>
        </w:tc>
        <w:tc>
          <w:tcPr>
            <w:tcW w:w="540" w:type="dxa"/>
            <w:tcBorders>
              <w:top w:val="nil"/>
              <w:left w:val="nil"/>
              <w:bottom w:val="nil"/>
              <w:right w:val="nil"/>
            </w:tcBorders>
            <w:shd w:val="clear" w:color="auto" w:fill="auto"/>
            <w:noWrap/>
            <w:vAlign w:val="bottom"/>
            <w:hideMark/>
          </w:tcPr>
          <w:p w14:paraId="1F27AFAE"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19</w:t>
            </w:r>
          </w:p>
        </w:tc>
        <w:tc>
          <w:tcPr>
            <w:tcW w:w="540" w:type="dxa"/>
            <w:tcBorders>
              <w:top w:val="nil"/>
              <w:left w:val="nil"/>
              <w:bottom w:val="nil"/>
              <w:right w:val="nil"/>
            </w:tcBorders>
            <w:shd w:val="clear" w:color="auto" w:fill="auto"/>
            <w:noWrap/>
            <w:vAlign w:val="bottom"/>
            <w:hideMark/>
          </w:tcPr>
          <w:p w14:paraId="508B751C"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17</w:t>
            </w:r>
          </w:p>
        </w:tc>
        <w:tc>
          <w:tcPr>
            <w:tcW w:w="540" w:type="dxa"/>
            <w:tcBorders>
              <w:top w:val="nil"/>
              <w:left w:val="nil"/>
              <w:bottom w:val="nil"/>
              <w:right w:val="nil"/>
            </w:tcBorders>
            <w:shd w:val="clear" w:color="auto" w:fill="auto"/>
            <w:noWrap/>
            <w:vAlign w:val="bottom"/>
            <w:hideMark/>
          </w:tcPr>
          <w:p w14:paraId="11189747"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15</w:t>
            </w:r>
          </w:p>
        </w:tc>
        <w:tc>
          <w:tcPr>
            <w:tcW w:w="540" w:type="dxa"/>
            <w:tcBorders>
              <w:top w:val="nil"/>
              <w:left w:val="nil"/>
              <w:bottom w:val="nil"/>
              <w:right w:val="nil"/>
            </w:tcBorders>
            <w:shd w:val="clear" w:color="auto" w:fill="auto"/>
            <w:noWrap/>
            <w:vAlign w:val="bottom"/>
            <w:hideMark/>
          </w:tcPr>
          <w:p w14:paraId="77704C0A"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14</w:t>
            </w:r>
          </w:p>
        </w:tc>
        <w:tc>
          <w:tcPr>
            <w:tcW w:w="540" w:type="dxa"/>
            <w:tcBorders>
              <w:top w:val="nil"/>
              <w:left w:val="nil"/>
              <w:bottom w:val="nil"/>
              <w:right w:val="nil"/>
            </w:tcBorders>
            <w:shd w:val="clear" w:color="auto" w:fill="auto"/>
            <w:noWrap/>
            <w:vAlign w:val="bottom"/>
            <w:hideMark/>
          </w:tcPr>
          <w:p w14:paraId="2A222640"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13</w:t>
            </w:r>
          </w:p>
        </w:tc>
        <w:tc>
          <w:tcPr>
            <w:tcW w:w="540" w:type="dxa"/>
            <w:tcBorders>
              <w:top w:val="nil"/>
              <w:left w:val="nil"/>
              <w:bottom w:val="nil"/>
              <w:right w:val="nil"/>
            </w:tcBorders>
            <w:shd w:val="clear" w:color="auto" w:fill="auto"/>
            <w:noWrap/>
            <w:vAlign w:val="bottom"/>
            <w:hideMark/>
          </w:tcPr>
          <w:p w14:paraId="7B224096"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12</w:t>
            </w:r>
          </w:p>
        </w:tc>
        <w:tc>
          <w:tcPr>
            <w:tcW w:w="540" w:type="dxa"/>
            <w:tcBorders>
              <w:top w:val="nil"/>
              <w:left w:val="nil"/>
              <w:bottom w:val="nil"/>
              <w:right w:val="nil"/>
            </w:tcBorders>
            <w:shd w:val="clear" w:color="auto" w:fill="auto"/>
            <w:noWrap/>
            <w:vAlign w:val="bottom"/>
            <w:hideMark/>
          </w:tcPr>
          <w:p w14:paraId="6C14A470"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11</w:t>
            </w:r>
          </w:p>
        </w:tc>
        <w:tc>
          <w:tcPr>
            <w:tcW w:w="540" w:type="dxa"/>
            <w:tcBorders>
              <w:top w:val="nil"/>
              <w:left w:val="nil"/>
              <w:bottom w:val="nil"/>
              <w:right w:val="nil"/>
            </w:tcBorders>
            <w:shd w:val="clear" w:color="auto" w:fill="auto"/>
            <w:noWrap/>
            <w:vAlign w:val="bottom"/>
            <w:hideMark/>
          </w:tcPr>
          <w:p w14:paraId="6EF556E5"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11</w:t>
            </w:r>
          </w:p>
        </w:tc>
        <w:tc>
          <w:tcPr>
            <w:tcW w:w="540" w:type="dxa"/>
            <w:tcBorders>
              <w:top w:val="nil"/>
              <w:left w:val="nil"/>
              <w:bottom w:val="nil"/>
              <w:right w:val="nil"/>
            </w:tcBorders>
            <w:shd w:val="clear" w:color="auto" w:fill="auto"/>
            <w:noWrap/>
            <w:vAlign w:val="bottom"/>
            <w:hideMark/>
          </w:tcPr>
          <w:p w14:paraId="551372EC"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10</w:t>
            </w:r>
          </w:p>
        </w:tc>
        <w:tc>
          <w:tcPr>
            <w:tcW w:w="540" w:type="dxa"/>
            <w:tcBorders>
              <w:top w:val="nil"/>
              <w:left w:val="nil"/>
              <w:bottom w:val="nil"/>
              <w:right w:val="nil"/>
            </w:tcBorders>
            <w:shd w:val="clear" w:color="auto" w:fill="auto"/>
            <w:noWrap/>
            <w:vAlign w:val="bottom"/>
            <w:hideMark/>
          </w:tcPr>
          <w:p w14:paraId="662C9894"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10</w:t>
            </w:r>
          </w:p>
        </w:tc>
        <w:tc>
          <w:tcPr>
            <w:tcW w:w="540" w:type="dxa"/>
            <w:tcBorders>
              <w:top w:val="nil"/>
              <w:left w:val="nil"/>
              <w:bottom w:val="nil"/>
              <w:right w:val="nil"/>
            </w:tcBorders>
            <w:shd w:val="clear" w:color="auto" w:fill="auto"/>
            <w:noWrap/>
            <w:vAlign w:val="bottom"/>
            <w:hideMark/>
          </w:tcPr>
          <w:p w14:paraId="57E66598" w14:textId="77777777" w:rsidR="000F62A1" w:rsidRPr="00B57D18" w:rsidRDefault="000F62A1" w:rsidP="00F460E6">
            <w:pPr>
              <w:spacing w:after="0" w:line="240" w:lineRule="auto"/>
              <w:jc w:val="right"/>
              <w:rPr>
                <w:rFonts w:ascii="Calibri" w:eastAsia="Times New Roman" w:hAnsi="Calibri" w:cs="Calibri"/>
                <w:color w:val="000000"/>
              </w:rPr>
            </w:pPr>
            <w:r w:rsidRPr="00B57D18">
              <w:rPr>
                <w:rFonts w:ascii="Calibri" w:eastAsia="Times New Roman" w:hAnsi="Calibri" w:cs="Calibri"/>
                <w:color w:val="000000"/>
              </w:rPr>
              <w:t>9</w:t>
            </w:r>
          </w:p>
        </w:tc>
      </w:tr>
    </w:tbl>
    <w:p w14:paraId="37AAA324" w14:textId="77777777" w:rsidR="006602C2" w:rsidRDefault="006602C2" w:rsidP="006602C2"/>
    <w:p w14:paraId="2841686F" w14:textId="742AC426" w:rsidR="006602C2" w:rsidRDefault="006602C2" w:rsidP="006602C2">
      <w:r>
        <w:t>Other bus types were also included with three average annual mile values.</w:t>
      </w:r>
      <w:r w:rsidR="003D18A0">
        <w:t xml:space="preserve"> </w:t>
      </w:r>
      <w:r w:rsidR="003D18A0" w:rsidRPr="000F7783">
        <w:rPr>
          <w:b/>
        </w:rPr>
        <w:fldChar w:fldCharType="begin"/>
      </w:r>
      <w:r w:rsidR="003D18A0" w:rsidRPr="000F7783">
        <w:rPr>
          <w:b/>
        </w:rPr>
        <w:instrText xml:space="preserve"> REF _Ref55127751 \h </w:instrText>
      </w:r>
      <w:r w:rsidR="003D18A0">
        <w:rPr>
          <w:b/>
        </w:rPr>
        <w:instrText xml:space="preserve"> \* MERGEFORMAT </w:instrText>
      </w:r>
      <w:r w:rsidR="003D18A0" w:rsidRPr="000F7783">
        <w:rPr>
          <w:b/>
        </w:rPr>
      </w:r>
      <w:r w:rsidR="003D18A0" w:rsidRPr="000F7783">
        <w:rPr>
          <w:b/>
        </w:rPr>
        <w:fldChar w:fldCharType="separate"/>
      </w:r>
      <w:ins w:id="5582" w:author="Lee, Doris" w:date="2021-02-02T17:07:00Z">
        <w:r w:rsidR="004B327E" w:rsidRPr="004B327E">
          <w:rPr>
            <w:b/>
            <w:rPrChange w:id="5583" w:author="Lee, Doris" w:date="2021-02-02T17:07:00Z">
              <w:rPr/>
            </w:rPrChange>
          </w:rPr>
          <w:t xml:space="preserve">Table </w:t>
        </w:r>
        <w:r w:rsidR="004B327E" w:rsidRPr="004B327E">
          <w:rPr>
            <w:b/>
            <w:noProof/>
            <w:rPrChange w:id="5584" w:author="Lee, Doris" w:date="2021-02-02T17:07:00Z">
              <w:rPr>
                <w:noProof/>
              </w:rPr>
            </w:rPrChange>
          </w:rPr>
          <w:t>3</w:t>
        </w:r>
        <w:r w:rsidR="004B327E" w:rsidRPr="004B327E">
          <w:rPr>
            <w:b/>
            <w:noProof/>
            <w:rPrChange w:id="5585" w:author="Lee, Doris" w:date="2021-02-02T17:07:00Z">
              <w:rPr/>
            </w:rPrChange>
          </w:rPr>
          <w:noBreakHyphen/>
        </w:r>
        <w:r w:rsidR="004B327E" w:rsidRPr="004B327E">
          <w:rPr>
            <w:b/>
            <w:noProof/>
            <w:rPrChange w:id="5586" w:author="Lee, Doris" w:date="2021-02-02T17:07:00Z">
              <w:rPr>
                <w:noProof/>
              </w:rPr>
            </w:rPrChange>
          </w:rPr>
          <w:t>8</w:t>
        </w:r>
      </w:ins>
      <w:del w:id="5587" w:author="Lee, Doris" w:date="2021-02-02T17:07:00Z">
        <w:r w:rsidR="00991551" w:rsidRPr="00991551" w:rsidDel="004B327E">
          <w:rPr>
            <w:b/>
          </w:rPr>
          <w:delText xml:space="preserve">Table </w:delText>
        </w:r>
        <w:r w:rsidR="00991551" w:rsidRPr="00991551" w:rsidDel="004B327E">
          <w:rPr>
            <w:b/>
            <w:noProof/>
          </w:rPr>
          <w:delText>3</w:delText>
        </w:r>
        <w:r w:rsidR="00991551" w:rsidRPr="00991551" w:rsidDel="004B327E">
          <w:rPr>
            <w:b/>
            <w:noProof/>
          </w:rPr>
          <w:noBreakHyphen/>
          <w:delText>2</w:delText>
        </w:r>
      </w:del>
      <w:r w:rsidR="003D18A0" w:rsidRPr="000F7783">
        <w:rPr>
          <w:b/>
        </w:rPr>
        <w:fldChar w:fldCharType="end"/>
      </w:r>
      <w:r w:rsidR="003D18A0">
        <w:t xml:space="preserve"> </w:t>
      </w:r>
      <w:r>
        <w:t xml:space="preserve">is a combination of tables, representing the “continuous vehicle rehabilitation” values provided. Forty-foot and 60-foot buses both had the same lowest cost age and mileage, while each of the lighter/smaller buses varied. The general observation is that buses with an average annual mileage utilization of 45,000 miles had lost cost of ownership where retirement occurred at the stated minimum useful life measured by age. </w:t>
      </w:r>
    </w:p>
    <w:p w14:paraId="70502152" w14:textId="77777777" w:rsidR="006602C2" w:rsidRDefault="006602C2" w:rsidP="006602C2">
      <w:r>
        <w:t>The study found that replacing assets sooner yielded a net cost of $3,600 if vehicles were replaced on a 10-year cycle instead of a 12-year cycle. It also found a net savings of $2,800 if vehicles were replaced at 14 years instead of 12 years. This was based on a 40</w:t>
      </w:r>
      <w:r w:rsidR="003D18A0">
        <w:t xml:space="preserve">-foot </w:t>
      </w:r>
      <w:r>
        <w:t xml:space="preserve">bus with 35,000 average miles per year (ibid. p. 102). </w:t>
      </w:r>
    </w:p>
    <w:p w14:paraId="4D1B2D11" w14:textId="71E3C204" w:rsidR="003D18A0" w:rsidRDefault="003D18A0" w:rsidP="000F7783">
      <w:pPr>
        <w:pStyle w:val="Caption"/>
        <w:jc w:val="center"/>
      </w:pPr>
      <w:bookmarkStart w:id="5588" w:name="_Ref55127751"/>
      <w:r>
        <w:t xml:space="preserve">Table </w:t>
      </w:r>
      <w:ins w:id="5589" w:author="Lee, Doris" w:date="2021-02-02T16:43:00Z">
        <w:r w:rsidR="00FC6FAE">
          <w:fldChar w:fldCharType="begin"/>
        </w:r>
        <w:r w:rsidR="00FC6FAE">
          <w:instrText xml:space="preserve"> STYLEREF 1 \s </w:instrText>
        </w:r>
      </w:ins>
      <w:r w:rsidR="00FC6FAE">
        <w:fldChar w:fldCharType="separate"/>
      </w:r>
      <w:r w:rsidR="004B327E">
        <w:rPr>
          <w:noProof/>
        </w:rPr>
        <w:t>3</w:t>
      </w:r>
      <w:ins w:id="5590" w:author="Lee, Doris" w:date="2021-02-02T16:43:00Z">
        <w:r w:rsidR="00FC6FAE">
          <w:fldChar w:fldCharType="end"/>
        </w:r>
        <w:r w:rsidR="00FC6FAE">
          <w:noBreakHyphen/>
        </w:r>
        <w:r w:rsidR="00FC6FAE">
          <w:fldChar w:fldCharType="begin"/>
        </w:r>
        <w:r w:rsidR="00FC6FAE">
          <w:instrText xml:space="preserve"> SEQ Table \* ARABIC \s 1 </w:instrText>
        </w:r>
      </w:ins>
      <w:r w:rsidR="00FC6FAE">
        <w:fldChar w:fldCharType="separate"/>
      </w:r>
      <w:ins w:id="5591" w:author="Lee, Doris" w:date="2021-02-02T17:07:00Z">
        <w:r w:rsidR="004B327E">
          <w:rPr>
            <w:noProof/>
          </w:rPr>
          <w:t>8</w:t>
        </w:r>
      </w:ins>
      <w:ins w:id="5592" w:author="Lee, Doris" w:date="2021-02-02T16:43:00Z">
        <w:r w:rsidR="00FC6FAE">
          <w:fldChar w:fldCharType="end"/>
        </w:r>
      </w:ins>
      <w:del w:id="5593" w:author="Lee, Doris" w:date="2021-02-02T16:40:00Z">
        <w:r w:rsidR="00134714" w:rsidDel="00FC6FAE">
          <w:rPr>
            <w:noProof/>
          </w:rPr>
          <w:fldChar w:fldCharType="begin"/>
        </w:r>
        <w:r w:rsidR="00134714" w:rsidDel="00FC6FAE">
          <w:rPr>
            <w:noProof/>
          </w:rPr>
          <w:delInstrText xml:space="preserve"> STYLEREF 1 \s </w:delInstrText>
        </w:r>
        <w:r w:rsidR="00134714" w:rsidDel="00FC6FAE">
          <w:rPr>
            <w:noProof/>
          </w:rPr>
          <w:fldChar w:fldCharType="separate"/>
        </w:r>
        <w:r w:rsidR="00991551" w:rsidDel="00FC6FAE">
          <w:rPr>
            <w:noProof/>
          </w:rPr>
          <w:delText>3</w:delText>
        </w:r>
        <w:r w:rsidR="00134714" w:rsidDel="00FC6FAE">
          <w:rPr>
            <w:noProof/>
          </w:rPr>
          <w:fldChar w:fldCharType="end"/>
        </w:r>
        <w:r w:rsidDel="00FC6FAE">
          <w:noBreakHyphen/>
        </w:r>
        <w:r w:rsidR="00134714" w:rsidDel="00FC6FAE">
          <w:rPr>
            <w:noProof/>
          </w:rPr>
          <w:fldChar w:fldCharType="begin"/>
        </w:r>
        <w:r w:rsidR="00134714" w:rsidDel="00FC6FAE">
          <w:rPr>
            <w:noProof/>
          </w:rPr>
          <w:delInstrText xml:space="preserve"> SEQ Table \* ARABIC \s 1 </w:delInstrText>
        </w:r>
        <w:r w:rsidR="00134714" w:rsidDel="00FC6FAE">
          <w:rPr>
            <w:noProof/>
          </w:rPr>
          <w:fldChar w:fldCharType="separate"/>
        </w:r>
        <w:r w:rsidR="00991551" w:rsidDel="00FC6FAE">
          <w:rPr>
            <w:noProof/>
          </w:rPr>
          <w:delText>2</w:delText>
        </w:r>
        <w:r w:rsidR="00134714" w:rsidDel="00FC6FAE">
          <w:rPr>
            <w:noProof/>
          </w:rPr>
          <w:fldChar w:fldCharType="end"/>
        </w:r>
      </w:del>
      <w:bookmarkEnd w:id="5588"/>
      <w:r>
        <w:t>: Minimum Lifecycle Cost Replacement Age</w:t>
      </w:r>
    </w:p>
    <w:tbl>
      <w:tblPr>
        <w:tblW w:w="9360" w:type="dxa"/>
        <w:jc w:val="center"/>
        <w:tblLook w:val="04A0" w:firstRow="1" w:lastRow="0" w:firstColumn="1" w:lastColumn="0" w:noHBand="0" w:noVBand="1"/>
      </w:tblPr>
      <w:tblGrid>
        <w:gridCol w:w="3834"/>
        <w:gridCol w:w="612"/>
        <w:gridCol w:w="1230"/>
        <w:gridCol w:w="612"/>
        <w:gridCol w:w="1230"/>
        <w:gridCol w:w="612"/>
        <w:gridCol w:w="1230"/>
      </w:tblGrid>
      <w:tr w:rsidR="006602C2" w:rsidRPr="00DB42BF" w14:paraId="32CD9FE5" w14:textId="77777777" w:rsidTr="00F460E6">
        <w:trPr>
          <w:trHeight w:val="300"/>
          <w:jc w:val="center"/>
        </w:trPr>
        <w:tc>
          <w:tcPr>
            <w:tcW w:w="3834" w:type="dxa"/>
            <w:tcBorders>
              <w:top w:val="nil"/>
              <w:left w:val="nil"/>
              <w:bottom w:val="single" w:sz="4" w:space="0" w:color="auto"/>
              <w:right w:val="single" w:sz="4" w:space="0" w:color="auto"/>
            </w:tcBorders>
            <w:shd w:val="clear" w:color="auto" w:fill="auto"/>
            <w:noWrap/>
            <w:vAlign w:val="bottom"/>
            <w:hideMark/>
          </w:tcPr>
          <w:p w14:paraId="269CBCC5" w14:textId="77777777" w:rsidR="006602C2" w:rsidRPr="00DB42BF" w:rsidRDefault="006602C2" w:rsidP="00F460E6">
            <w:pPr>
              <w:pStyle w:val="NoSpacing"/>
            </w:pPr>
          </w:p>
        </w:tc>
        <w:tc>
          <w:tcPr>
            <w:tcW w:w="1842" w:type="dxa"/>
            <w:gridSpan w:val="2"/>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66029201" w14:textId="77777777" w:rsidR="006602C2" w:rsidRPr="00DB42BF" w:rsidRDefault="006602C2" w:rsidP="00F460E6">
            <w:pPr>
              <w:pStyle w:val="NoSpacing"/>
              <w:jc w:val="center"/>
              <w:rPr>
                <w:rFonts w:cs="Calibri"/>
                <w:b/>
                <w:bCs/>
                <w:color w:val="000000"/>
              </w:rPr>
            </w:pPr>
            <w:r w:rsidRPr="00DB42BF">
              <w:rPr>
                <w:rFonts w:cs="Calibri"/>
                <w:b/>
                <w:bCs/>
                <w:color w:val="000000"/>
              </w:rPr>
              <w:t>25</w:t>
            </w:r>
            <w:r>
              <w:rPr>
                <w:rFonts w:cs="Calibri"/>
                <w:b/>
                <w:bCs/>
                <w:color w:val="000000"/>
              </w:rPr>
              <w:t>,</w:t>
            </w:r>
            <w:r w:rsidRPr="00DB42BF">
              <w:rPr>
                <w:rFonts w:cs="Calibri"/>
                <w:b/>
                <w:bCs/>
                <w:color w:val="000000"/>
              </w:rPr>
              <w:t>000</w:t>
            </w:r>
            <w:r>
              <w:rPr>
                <w:rFonts w:cs="Calibri"/>
                <w:b/>
                <w:bCs/>
                <w:color w:val="000000"/>
              </w:rPr>
              <w:t xml:space="preserve"> Average Annual Miles</w:t>
            </w:r>
          </w:p>
        </w:tc>
        <w:tc>
          <w:tcPr>
            <w:tcW w:w="1842" w:type="dxa"/>
            <w:gridSpan w:val="2"/>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0BA8124C" w14:textId="77777777" w:rsidR="006602C2" w:rsidRPr="00DB42BF" w:rsidRDefault="006602C2" w:rsidP="00F460E6">
            <w:pPr>
              <w:pStyle w:val="NoSpacing"/>
              <w:jc w:val="center"/>
              <w:rPr>
                <w:rFonts w:cs="Calibri"/>
                <w:b/>
                <w:bCs/>
                <w:color w:val="000000"/>
              </w:rPr>
            </w:pPr>
            <w:r>
              <w:rPr>
                <w:rFonts w:cs="Calibri"/>
                <w:b/>
                <w:bCs/>
                <w:color w:val="000000"/>
              </w:rPr>
              <w:t>3</w:t>
            </w:r>
            <w:r w:rsidRPr="00DB42BF">
              <w:rPr>
                <w:rFonts w:cs="Calibri"/>
                <w:b/>
                <w:bCs/>
                <w:color w:val="000000"/>
              </w:rPr>
              <w:t>5</w:t>
            </w:r>
            <w:r>
              <w:rPr>
                <w:rFonts w:cs="Calibri"/>
                <w:b/>
                <w:bCs/>
                <w:color w:val="000000"/>
              </w:rPr>
              <w:t>,</w:t>
            </w:r>
            <w:r w:rsidRPr="00DB42BF">
              <w:rPr>
                <w:rFonts w:cs="Calibri"/>
                <w:b/>
                <w:bCs/>
                <w:color w:val="000000"/>
              </w:rPr>
              <w:t>000</w:t>
            </w:r>
            <w:r>
              <w:rPr>
                <w:rFonts w:cs="Calibri"/>
                <w:b/>
                <w:bCs/>
                <w:color w:val="000000"/>
              </w:rPr>
              <w:t xml:space="preserve"> Average Annual Miles</w:t>
            </w:r>
          </w:p>
        </w:tc>
        <w:tc>
          <w:tcPr>
            <w:tcW w:w="1842" w:type="dxa"/>
            <w:gridSpan w:val="2"/>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49D2B098" w14:textId="77777777" w:rsidR="006602C2" w:rsidRPr="00DB42BF" w:rsidRDefault="006602C2" w:rsidP="00F460E6">
            <w:pPr>
              <w:pStyle w:val="NoSpacing"/>
              <w:jc w:val="center"/>
              <w:rPr>
                <w:rFonts w:cs="Calibri"/>
                <w:b/>
                <w:bCs/>
                <w:color w:val="000000"/>
              </w:rPr>
            </w:pPr>
            <w:r>
              <w:rPr>
                <w:rFonts w:cs="Calibri"/>
                <w:b/>
                <w:bCs/>
                <w:color w:val="000000"/>
              </w:rPr>
              <w:t>4</w:t>
            </w:r>
            <w:r w:rsidRPr="00DB42BF">
              <w:rPr>
                <w:rFonts w:cs="Calibri"/>
                <w:b/>
                <w:bCs/>
                <w:color w:val="000000"/>
              </w:rPr>
              <w:t>5</w:t>
            </w:r>
            <w:r>
              <w:rPr>
                <w:rFonts w:cs="Calibri"/>
                <w:b/>
                <w:bCs/>
                <w:color w:val="000000"/>
              </w:rPr>
              <w:t>,</w:t>
            </w:r>
            <w:r w:rsidRPr="00DB42BF">
              <w:rPr>
                <w:rFonts w:cs="Calibri"/>
                <w:b/>
                <w:bCs/>
                <w:color w:val="000000"/>
              </w:rPr>
              <w:t>000</w:t>
            </w:r>
            <w:r>
              <w:rPr>
                <w:rFonts w:cs="Calibri"/>
                <w:b/>
                <w:bCs/>
                <w:color w:val="000000"/>
              </w:rPr>
              <w:t xml:space="preserve"> Average Annual Miles</w:t>
            </w:r>
          </w:p>
        </w:tc>
      </w:tr>
      <w:tr w:rsidR="006602C2" w:rsidRPr="00DB42BF" w14:paraId="6C802F0A"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767171" w:themeFill="background2" w:themeFillShade="80"/>
            <w:noWrap/>
            <w:vAlign w:val="bottom"/>
            <w:hideMark/>
          </w:tcPr>
          <w:p w14:paraId="157BE484" w14:textId="77777777" w:rsidR="006602C2" w:rsidRPr="00C33E40" w:rsidRDefault="006602C2" w:rsidP="00F460E6">
            <w:pPr>
              <w:pStyle w:val="NoSpacing"/>
              <w:rPr>
                <w:rFonts w:cs="Calibri"/>
                <w:b/>
                <w:bCs/>
                <w:color w:val="FFFFFF" w:themeColor="background1"/>
                <w:sz w:val="20"/>
                <w:szCs w:val="20"/>
              </w:rPr>
            </w:pPr>
            <w:r w:rsidRPr="00C33E40">
              <w:rPr>
                <w:rFonts w:cs="Calibri"/>
                <w:b/>
                <w:bCs/>
                <w:color w:val="FFFFFF" w:themeColor="background1"/>
                <w:sz w:val="20"/>
                <w:szCs w:val="20"/>
              </w:rPr>
              <w:t>Bus Type</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4CFA6B01" w14:textId="77777777" w:rsidR="006602C2" w:rsidRPr="00DB42BF" w:rsidRDefault="006602C2" w:rsidP="00F460E6">
            <w:pPr>
              <w:pStyle w:val="NoSpacing"/>
              <w:jc w:val="center"/>
              <w:rPr>
                <w:rFonts w:cs="Calibri"/>
                <w:b/>
                <w:bCs/>
                <w:color w:val="000000"/>
              </w:rPr>
            </w:pPr>
            <w:r w:rsidRPr="00DB42BF">
              <w:rPr>
                <w:rFonts w:cs="Calibri"/>
                <w:b/>
                <w:bCs/>
                <w:color w:val="000000"/>
              </w:rPr>
              <w:t>Age</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3DE7D10B" w14:textId="77777777" w:rsidR="006602C2" w:rsidRPr="00DB42BF" w:rsidRDefault="006602C2" w:rsidP="00F460E6">
            <w:pPr>
              <w:pStyle w:val="NoSpacing"/>
              <w:jc w:val="center"/>
              <w:rPr>
                <w:rFonts w:cs="Calibri"/>
                <w:b/>
                <w:bCs/>
                <w:color w:val="000000"/>
              </w:rPr>
            </w:pPr>
            <w:r w:rsidRPr="00DB42BF">
              <w:rPr>
                <w:rFonts w:cs="Calibri"/>
                <w:b/>
                <w:bCs/>
                <w:color w:val="000000"/>
              </w:rPr>
              <w:t>Mileage</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014B5802" w14:textId="77777777" w:rsidR="006602C2" w:rsidRPr="00DB42BF" w:rsidRDefault="006602C2" w:rsidP="00F460E6">
            <w:pPr>
              <w:pStyle w:val="NoSpacing"/>
              <w:jc w:val="center"/>
              <w:rPr>
                <w:rFonts w:cs="Calibri"/>
                <w:b/>
                <w:bCs/>
                <w:color w:val="000000"/>
              </w:rPr>
            </w:pPr>
            <w:r w:rsidRPr="00DB42BF">
              <w:rPr>
                <w:rFonts w:cs="Calibri"/>
                <w:b/>
                <w:bCs/>
                <w:color w:val="000000"/>
              </w:rPr>
              <w:t>Age</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427C035E" w14:textId="77777777" w:rsidR="006602C2" w:rsidRPr="00DB42BF" w:rsidRDefault="006602C2" w:rsidP="00F460E6">
            <w:pPr>
              <w:pStyle w:val="NoSpacing"/>
              <w:jc w:val="center"/>
              <w:rPr>
                <w:rFonts w:cs="Calibri"/>
                <w:b/>
                <w:bCs/>
                <w:color w:val="000000"/>
              </w:rPr>
            </w:pPr>
            <w:r w:rsidRPr="00DB42BF">
              <w:rPr>
                <w:rFonts w:cs="Calibri"/>
                <w:b/>
                <w:bCs/>
                <w:color w:val="000000"/>
              </w:rPr>
              <w:t>Mileage</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2A9A014C" w14:textId="77777777" w:rsidR="006602C2" w:rsidRPr="00DB42BF" w:rsidRDefault="006602C2" w:rsidP="00F460E6">
            <w:pPr>
              <w:pStyle w:val="NoSpacing"/>
              <w:jc w:val="center"/>
              <w:rPr>
                <w:rFonts w:cs="Calibri"/>
                <w:b/>
                <w:bCs/>
                <w:color w:val="000000"/>
              </w:rPr>
            </w:pPr>
            <w:r w:rsidRPr="00DB42BF">
              <w:rPr>
                <w:rFonts w:cs="Calibri"/>
                <w:b/>
                <w:bCs/>
                <w:color w:val="000000"/>
              </w:rPr>
              <w:t>Age</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71307EDF" w14:textId="77777777" w:rsidR="006602C2" w:rsidRPr="00DB42BF" w:rsidRDefault="006602C2" w:rsidP="00F460E6">
            <w:pPr>
              <w:pStyle w:val="NoSpacing"/>
              <w:jc w:val="center"/>
              <w:rPr>
                <w:rFonts w:cs="Calibri"/>
                <w:b/>
                <w:bCs/>
                <w:color w:val="000000"/>
              </w:rPr>
            </w:pPr>
            <w:r w:rsidRPr="00DB42BF">
              <w:rPr>
                <w:rFonts w:cs="Calibri"/>
                <w:b/>
                <w:bCs/>
                <w:color w:val="000000"/>
              </w:rPr>
              <w:t>Mileage</w:t>
            </w:r>
          </w:p>
        </w:tc>
      </w:tr>
      <w:tr w:rsidR="006602C2" w:rsidRPr="00DB42BF" w14:paraId="753EE09D"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0C99808E"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40-Foot, 12-Yr/500,000-Mile Bus</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7E58D0B" w14:textId="77777777" w:rsidR="006602C2" w:rsidRPr="00DB42BF" w:rsidRDefault="006602C2" w:rsidP="00F460E6">
            <w:pPr>
              <w:pStyle w:val="NoSpacing"/>
              <w:jc w:val="center"/>
              <w:rPr>
                <w:rFonts w:cs="Calibri"/>
                <w:color w:val="000000"/>
              </w:rPr>
            </w:pPr>
            <w:r w:rsidRPr="00DB42BF">
              <w:rPr>
                <w:rFonts w:cs="Calibri"/>
                <w:color w:val="000000"/>
              </w:rPr>
              <w:t>17</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3C60C772" w14:textId="77777777" w:rsidR="006602C2" w:rsidRPr="00DB42BF" w:rsidRDefault="006602C2" w:rsidP="00F460E6">
            <w:pPr>
              <w:pStyle w:val="NoSpacing"/>
              <w:jc w:val="center"/>
              <w:rPr>
                <w:rFonts w:cs="Calibri"/>
                <w:color w:val="000000"/>
              </w:rPr>
            </w:pPr>
            <w:r w:rsidRPr="00DB42BF">
              <w:rPr>
                <w:rFonts w:cs="Calibri"/>
                <w:color w:val="000000"/>
              </w:rPr>
              <w:t>425k</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67D04258" w14:textId="77777777" w:rsidR="006602C2" w:rsidRPr="00DB42BF" w:rsidRDefault="006602C2" w:rsidP="00F460E6">
            <w:pPr>
              <w:pStyle w:val="NoSpacing"/>
              <w:jc w:val="center"/>
              <w:rPr>
                <w:rFonts w:cs="Calibri"/>
                <w:color w:val="000000"/>
              </w:rPr>
            </w:pPr>
            <w:r w:rsidRPr="00DB42BF">
              <w:rPr>
                <w:rFonts w:cs="Calibri"/>
                <w:color w:val="000000"/>
              </w:rPr>
              <w:t>14</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3B8E1352" w14:textId="77777777" w:rsidR="006602C2" w:rsidRPr="00DB42BF" w:rsidRDefault="006602C2" w:rsidP="00F460E6">
            <w:pPr>
              <w:pStyle w:val="NoSpacing"/>
              <w:jc w:val="center"/>
              <w:rPr>
                <w:rFonts w:cs="Calibri"/>
                <w:color w:val="000000"/>
              </w:rPr>
            </w:pPr>
            <w:r w:rsidRPr="00DB42BF">
              <w:rPr>
                <w:rFonts w:cs="Calibri"/>
                <w:color w:val="000000"/>
              </w:rPr>
              <w:t>490k</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5487F31A" w14:textId="77777777" w:rsidR="006602C2" w:rsidRPr="00DB42BF" w:rsidRDefault="006602C2" w:rsidP="00F460E6">
            <w:pPr>
              <w:pStyle w:val="NoSpacing"/>
              <w:jc w:val="center"/>
              <w:rPr>
                <w:rFonts w:cs="Calibri"/>
                <w:color w:val="000000"/>
              </w:rPr>
            </w:pPr>
            <w:r w:rsidRPr="00DB42BF">
              <w:rPr>
                <w:rFonts w:cs="Calibri"/>
                <w:color w:val="000000"/>
              </w:rPr>
              <w:t>12</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7E85FCC4" w14:textId="77777777" w:rsidR="006602C2" w:rsidRPr="00DB42BF" w:rsidRDefault="006602C2" w:rsidP="00F460E6">
            <w:pPr>
              <w:pStyle w:val="NoSpacing"/>
              <w:jc w:val="center"/>
              <w:rPr>
                <w:rFonts w:cs="Calibri"/>
                <w:color w:val="000000"/>
              </w:rPr>
            </w:pPr>
            <w:r w:rsidRPr="00DB42BF">
              <w:rPr>
                <w:rFonts w:cs="Calibri"/>
                <w:color w:val="000000"/>
              </w:rPr>
              <w:t>540k</w:t>
            </w:r>
          </w:p>
        </w:tc>
      </w:tr>
      <w:tr w:rsidR="006602C2" w:rsidRPr="00DB42BF" w14:paraId="4F8969C2"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083BD928"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Articulated Bus (60 Foot)</w:t>
            </w:r>
          </w:p>
        </w:tc>
        <w:tc>
          <w:tcPr>
            <w:tcW w:w="612"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7B067938" w14:textId="77777777" w:rsidR="006602C2" w:rsidRPr="00DB42BF" w:rsidRDefault="006602C2" w:rsidP="00F460E6">
            <w:pPr>
              <w:pStyle w:val="NoSpacing"/>
              <w:jc w:val="center"/>
              <w:rPr>
                <w:rFonts w:cs="Calibri"/>
                <w:color w:val="000000"/>
              </w:rPr>
            </w:pPr>
            <w:r w:rsidRPr="00DB42BF">
              <w:rPr>
                <w:rFonts w:cs="Calibri"/>
                <w:color w:val="000000"/>
              </w:rPr>
              <w:t>17</w:t>
            </w:r>
          </w:p>
        </w:tc>
        <w:tc>
          <w:tcPr>
            <w:tcW w:w="1230"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vAlign w:val="bottom"/>
            <w:hideMark/>
          </w:tcPr>
          <w:p w14:paraId="42654132" w14:textId="77777777" w:rsidR="006602C2" w:rsidRPr="00DB42BF" w:rsidRDefault="006602C2" w:rsidP="00F460E6">
            <w:pPr>
              <w:pStyle w:val="NoSpacing"/>
              <w:jc w:val="center"/>
              <w:rPr>
                <w:rFonts w:cs="Calibri"/>
                <w:color w:val="000000"/>
              </w:rPr>
            </w:pPr>
            <w:r w:rsidRPr="00DB42BF">
              <w:rPr>
                <w:rFonts w:cs="Calibri"/>
                <w:color w:val="000000"/>
              </w:rPr>
              <w:t>425k</w:t>
            </w:r>
          </w:p>
        </w:tc>
        <w:tc>
          <w:tcPr>
            <w:tcW w:w="612" w:type="dxa"/>
            <w:tcBorders>
              <w:top w:val="single" w:sz="4" w:space="0" w:color="auto"/>
              <w:left w:val="single" w:sz="4" w:space="0" w:color="auto"/>
              <w:bottom w:val="single" w:sz="4" w:space="0" w:color="auto"/>
              <w:right w:val="single" w:sz="4" w:space="0" w:color="auto"/>
            </w:tcBorders>
            <w:shd w:val="clear" w:color="auto" w:fill="2F5496" w:themeFill="accent1" w:themeFillShade="BF"/>
            <w:noWrap/>
            <w:vAlign w:val="bottom"/>
            <w:hideMark/>
          </w:tcPr>
          <w:p w14:paraId="4182EBB6" w14:textId="77777777" w:rsidR="006602C2" w:rsidRPr="00DB42BF" w:rsidRDefault="006602C2" w:rsidP="00F460E6">
            <w:pPr>
              <w:pStyle w:val="NoSpacing"/>
              <w:jc w:val="center"/>
              <w:rPr>
                <w:rFonts w:cs="Calibri"/>
                <w:color w:val="000000"/>
              </w:rPr>
            </w:pPr>
            <w:r w:rsidRPr="00DB42BF">
              <w:rPr>
                <w:rFonts w:cs="Calibri"/>
                <w:color w:val="000000"/>
              </w:rPr>
              <w:t>14</w:t>
            </w:r>
          </w:p>
        </w:tc>
        <w:tc>
          <w:tcPr>
            <w:tcW w:w="123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bottom"/>
            <w:hideMark/>
          </w:tcPr>
          <w:p w14:paraId="56998912" w14:textId="77777777" w:rsidR="006602C2" w:rsidRPr="00DB42BF" w:rsidRDefault="006602C2" w:rsidP="00F460E6">
            <w:pPr>
              <w:pStyle w:val="NoSpacing"/>
              <w:jc w:val="center"/>
              <w:rPr>
                <w:rFonts w:cs="Calibri"/>
                <w:color w:val="000000"/>
              </w:rPr>
            </w:pPr>
            <w:r w:rsidRPr="00C33E40">
              <w:rPr>
                <w:rFonts w:cs="Calibri"/>
                <w:color w:val="FFFFFF" w:themeColor="background1"/>
              </w:rPr>
              <w:t>490k</w:t>
            </w:r>
          </w:p>
        </w:tc>
        <w:tc>
          <w:tcPr>
            <w:tcW w:w="612"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14:paraId="5B2C5D37" w14:textId="77777777" w:rsidR="006602C2" w:rsidRPr="00DB42BF" w:rsidRDefault="006602C2" w:rsidP="00F460E6">
            <w:pPr>
              <w:pStyle w:val="NoSpacing"/>
              <w:jc w:val="center"/>
              <w:rPr>
                <w:rFonts w:cs="Calibri"/>
                <w:color w:val="000000"/>
              </w:rPr>
            </w:pPr>
            <w:r w:rsidRPr="00DB42BF">
              <w:rPr>
                <w:rFonts w:cs="Calibri"/>
                <w:color w:val="000000"/>
              </w:rPr>
              <w:t>12</w:t>
            </w:r>
          </w:p>
        </w:tc>
        <w:tc>
          <w:tcPr>
            <w:tcW w:w="1230" w:type="dxa"/>
            <w:tcBorders>
              <w:top w:val="single" w:sz="4" w:space="0" w:color="auto"/>
              <w:left w:val="single" w:sz="4" w:space="0" w:color="auto"/>
              <w:bottom w:val="single" w:sz="4" w:space="0" w:color="auto"/>
              <w:right w:val="single" w:sz="4" w:space="0" w:color="auto"/>
            </w:tcBorders>
            <w:shd w:val="clear" w:color="auto" w:fill="C45911" w:themeFill="accent2" w:themeFillShade="BF"/>
            <w:noWrap/>
            <w:vAlign w:val="bottom"/>
            <w:hideMark/>
          </w:tcPr>
          <w:p w14:paraId="5000F37A" w14:textId="77777777" w:rsidR="006602C2" w:rsidRPr="00C33E40" w:rsidRDefault="006602C2" w:rsidP="00F460E6">
            <w:pPr>
              <w:pStyle w:val="NoSpacing"/>
              <w:jc w:val="center"/>
              <w:rPr>
                <w:rFonts w:cs="Calibri"/>
                <w:color w:val="FFFFFF" w:themeColor="background1"/>
              </w:rPr>
            </w:pPr>
            <w:r w:rsidRPr="00C33E40">
              <w:rPr>
                <w:rFonts w:cs="Calibri"/>
                <w:color w:val="FFFFFF" w:themeColor="background1"/>
              </w:rPr>
              <w:t>540k</w:t>
            </w:r>
          </w:p>
        </w:tc>
      </w:tr>
      <w:tr w:rsidR="006602C2" w:rsidRPr="00DB42BF" w14:paraId="30A4FDCC"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65AB1A88"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10-Yr, Heavy-Duty, Small Bus </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7025B230" w14:textId="77777777" w:rsidR="006602C2" w:rsidRPr="00DB42BF" w:rsidRDefault="006602C2" w:rsidP="00F460E6">
            <w:pPr>
              <w:pStyle w:val="NoSpacing"/>
              <w:jc w:val="center"/>
              <w:rPr>
                <w:rFonts w:cs="Calibri"/>
                <w:color w:val="000000"/>
              </w:rPr>
            </w:pPr>
            <w:r w:rsidRPr="00DB42BF">
              <w:rPr>
                <w:rFonts w:cs="Calibri"/>
                <w:color w:val="000000"/>
              </w:rPr>
              <w:t>12</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7131D305" w14:textId="77777777" w:rsidR="006602C2" w:rsidRPr="00DB42BF" w:rsidRDefault="006602C2" w:rsidP="00F460E6">
            <w:pPr>
              <w:pStyle w:val="NoSpacing"/>
              <w:jc w:val="center"/>
              <w:rPr>
                <w:rFonts w:cs="Calibri"/>
                <w:color w:val="000000"/>
              </w:rPr>
            </w:pPr>
            <w:r w:rsidRPr="00DB42BF">
              <w:rPr>
                <w:rFonts w:cs="Calibri"/>
                <w:color w:val="000000"/>
              </w:rPr>
              <w:t>300k</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1F796320" w14:textId="77777777" w:rsidR="006602C2" w:rsidRPr="00DB42BF" w:rsidRDefault="006602C2" w:rsidP="00F460E6">
            <w:pPr>
              <w:pStyle w:val="NoSpacing"/>
              <w:jc w:val="center"/>
              <w:rPr>
                <w:rFonts w:cs="Calibri"/>
                <w:color w:val="000000"/>
              </w:rPr>
            </w:pPr>
            <w:r w:rsidRPr="00DB42BF">
              <w:rPr>
                <w:rFonts w:cs="Calibri"/>
                <w:color w:val="000000"/>
              </w:rPr>
              <w:t>11</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0EDC834B" w14:textId="77777777" w:rsidR="006602C2" w:rsidRPr="00DB42BF" w:rsidRDefault="006602C2" w:rsidP="00F460E6">
            <w:pPr>
              <w:pStyle w:val="NoSpacing"/>
              <w:jc w:val="center"/>
              <w:rPr>
                <w:rFonts w:cs="Calibri"/>
                <w:color w:val="000000"/>
              </w:rPr>
            </w:pPr>
            <w:r w:rsidRPr="00DB42BF">
              <w:rPr>
                <w:rFonts w:cs="Calibri"/>
                <w:color w:val="000000"/>
              </w:rPr>
              <w:t>385k</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3CA57E5B" w14:textId="77777777" w:rsidR="006602C2" w:rsidRPr="00DB42BF" w:rsidRDefault="006602C2" w:rsidP="00F460E6">
            <w:pPr>
              <w:pStyle w:val="NoSpacing"/>
              <w:jc w:val="center"/>
              <w:rPr>
                <w:rFonts w:cs="Calibri"/>
                <w:color w:val="000000"/>
              </w:rPr>
            </w:pPr>
            <w:r w:rsidRPr="00DB42BF">
              <w:rPr>
                <w:rFonts w:cs="Calibri"/>
                <w:color w:val="000000"/>
              </w:rPr>
              <w:t>11</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33ED460C" w14:textId="77777777" w:rsidR="006602C2" w:rsidRPr="00DB42BF" w:rsidRDefault="006602C2" w:rsidP="00F460E6">
            <w:pPr>
              <w:pStyle w:val="NoSpacing"/>
              <w:jc w:val="center"/>
              <w:rPr>
                <w:rFonts w:cs="Calibri"/>
                <w:color w:val="000000"/>
              </w:rPr>
            </w:pPr>
            <w:r w:rsidRPr="00DB42BF">
              <w:rPr>
                <w:rFonts w:cs="Calibri"/>
                <w:color w:val="000000"/>
              </w:rPr>
              <w:t>495k</w:t>
            </w:r>
          </w:p>
        </w:tc>
      </w:tr>
      <w:tr w:rsidR="006602C2" w:rsidRPr="00DB42BF" w14:paraId="7B6884FC"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44A940DE"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7-Year, Medium Duty, Small Bus </w:t>
            </w:r>
          </w:p>
        </w:tc>
        <w:tc>
          <w:tcPr>
            <w:tcW w:w="612"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2C2A629C" w14:textId="77777777" w:rsidR="006602C2" w:rsidRPr="00DB42BF" w:rsidRDefault="006602C2" w:rsidP="00F460E6">
            <w:pPr>
              <w:pStyle w:val="NoSpacing"/>
              <w:jc w:val="center"/>
              <w:rPr>
                <w:rFonts w:cs="Calibri"/>
                <w:color w:val="000000"/>
              </w:rPr>
            </w:pPr>
            <w:r w:rsidRPr="00DB42BF">
              <w:rPr>
                <w:rFonts w:cs="Calibri"/>
                <w:color w:val="000000"/>
              </w:rPr>
              <w:t>9</w:t>
            </w:r>
          </w:p>
        </w:tc>
        <w:tc>
          <w:tcPr>
            <w:tcW w:w="1230"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vAlign w:val="bottom"/>
            <w:hideMark/>
          </w:tcPr>
          <w:p w14:paraId="7115CBF7" w14:textId="77777777" w:rsidR="006602C2" w:rsidRPr="00DB42BF" w:rsidRDefault="006602C2" w:rsidP="00F460E6">
            <w:pPr>
              <w:pStyle w:val="NoSpacing"/>
              <w:jc w:val="center"/>
              <w:rPr>
                <w:rFonts w:cs="Calibri"/>
                <w:color w:val="000000"/>
              </w:rPr>
            </w:pPr>
            <w:r w:rsidRPr="00DB42BF">
              <w:rPr>
                <w:rFonts w:cs="Calibri"/>
                <w:color w:val="000000"/>
              </w:rPr>
              <w:t>225k</w:t>
            </w:r>
          </w:p>
        </w:tc>
        <w:tc>
          <w:tcPr>
            <w:tcW w:w="612" w:type="dxa"/>
            <w:tcBorders>
              <w:top w:val="single" w:sz="4" w:space="0" w:color="auto"/>
              <w:left w:val="single" w:sz="4" w:space="0" w:color="auto"/>
              <w:bottom w:val="single" w:sz="4" w:space="0" w:color="auto"/>
              <w:right w:val="single" w:sz="4" w:space="0" w:color="auto"/>
            </w:tcBorders>
            <w:shd w:val="clear" w:color="auto" w:fill="2F5496" w:themeFill="accent1" w:themeFillShade="BF"/>
            <w:noWrap/>
            <w:vAlign w:val="bottom"/>
            <w:hideMark/>
          </w:tcPr>
          <w:p w14:paraId="6C3EC601" w14:textId="77777777" w:rsidR="006602C2" w:rsidRPr="00DB42BF" w:rsidRDefault="006602C2" w:rsidP="00F460E6">
            <w:pPr>
              <w:pStyle w:val="NoSpacing"/>
              <w:jc w:val="center"/>
              <w:rPr>
                <w:rFonts w:cs="Calibri"/>
                <w:color w:val="000000"/>
              </w:rPr>
            </w:pPr>
            <w:r w:rsidRPr="00DB42BF">
              <w:rPr>
                <w:rFonts w:cs="Calibri"/>
                <w:color w:val="000000"/>
              </w:rPr>
              <w:t>8</w:t>
            </w:r>
          </w:p>
        </w:tc>
        <w:tc>
          <w:tcPr>
            <w:tcW w:w="123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bottom"/>
            <w:hideMark/>
          </w:tcPr>
          <w:p w14:paraId="3F3EF732" w14:textId="77777777" w:rsidR="006602C2" w:rsidRPr="00DB42BF" w:rsidRDefault="006602C2" w:rsidP="00F460E6">
            <w:pPr>
              <w:pStyle w:val="NoSpacing"/>
              <w:jc w:val="center"/>
              <w:rPr>
                <w:rFonts w:cs="Calibri"/>
                <w:color w:val="000000"/>
              </w:rPr>
            </w:pPr>
            <w:r w:rsidRPr="00C33E40">
              <w:rPr>
                <w:rFonts w:cs="Calibri"/>
                <w:color w:val="FFFFFF" w:themeColor="background1"/>
              </w:rPr>
              <w:t>280k</w:t>
            </w:r>
          </w:p>
        </w:tc>
        <w:tc>
          <w:tcPr>
            <w:tcW w:w="612"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14:paraId="6D9E031E" w14:textId="77777777" w:rsidR="006602C2" w:rsidRPr="00DB42BF" w:rsidRDefault="006602C2" w:rsidP="00F460E6">
            <w:pPr>
              <w:pStyle w:val="NoSpacing"/>
              <w:jc w:val="center"/>
              <w:rPr>
                <w:rFonts w:cs="Calibri"/>
                <w:color w:val="000000"/>
              </w:rPr>
            </w:pPr>
            <w:r w:rsidRPr="00DB42BF">
              <w:rPr>
                <w:rFonts w:cs="Calibri"/>
                <w:color w:val="000000"/>
              </w:rPr>
              <w:t>7</w:t>
            </w:r>
          </w:p>
        </w:tc>
        <w:tc>
          <w:tcPr>
            <w:tcW w:w="1230" w:type="dxa"/>
            <w:tcBorders>
              <w:top w:val="single" w:sz="4" w:space="0" w:color="auto"/>
              <w:left w:val="single" w:sz="4" w:space="0" w:color="auto"/>
              <w:bottom w:val="single" w:sz="4" w:space="0" w:color="auto"/>
              <w:right w:val="single" w:sz="4" w:space="0" w:color="auto"/>
            </w:tcBorders>
            <w:shd w:val="clear" w:color="auto" w:fill="C45911" w:themeFill="accent2" w:themeFillShade="BF"/>
            <w:noWrap/>
            <w:vAlign w:val="bottom"/>
            <w:hideMark/>
          </w:tcPr>
          <w:p w14:paraId="61EA7A73" w14:textId="77777777" w:rsidR="006602C2" w:rsidRPr="00DB42BF" w:rsidRDefault="006602C2" w:rsidP="00F460E6">
            <w:pPr>
              <w:pStyle w:val="NoSpacing"/>
              <w:jc w:val="center"/>
              <w:rPr>
                <w:rFonts w:cs="Calibri"/>
                <w:color w:val="000000"/>
              </w:rPr>
            </w:pPr>
            <w:r w:rsidRPr="00C33E40">
              <w:rPr>
                <w:rFonts w:cs="Calibri"/>
                <w:color w:val="FFFFFF" w:themeColor="background1"/>
              </w:rPr>
              <w:t>315k</w:t>
            </w:r>
          </w:p>
        </w:tc>
      </w:tr>
      <w:tr w:rsidR="006602C2" w:rsidRPr="00DB42BF" w14:paraId="45254CA5"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bottom"/>
            <w:hideMark/>
          </w:tcPr>
          <w:p w14:paraId="73C2B75F"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5-Yr, Light-Duty, Mid-Size Buses/Vans </w:t>
            </w:r>
          </w:p>
        </w:tc>
        <w:tc>
          <w:tcPr>
            <w:tcW w:w="612" w:type="dxa"/>
            <w:tcBorders>
              <w:top w:val="single" w:sz="4" w:space="0" w:color="auto"/>
              <w:left w:val="single" w:sz="4" w:space="0" w:color="auto"/>
              <w:bottom w:val="single" w:sz="4" w:space="0" w:color="auto"/>
              <w:right w:val="single" w:sz="4" w:space="0" w:color="auto"/>
            </w:tcBorders>
            <w:shd w:val="clear" w:color="auto" w:fill="FFF2CC" w:themeFill="accent4" w:themeFillTint="33"/>
            <w:noWrap/>
            <w:vAlign w:val="bottom"/>
            <w:hideMark/>
          </w:tcPr>
          <w:p w14:paraId="1001B339" w14:textId="77777777" w:rsidR="006602C2" w:rsidRPr="00DB42BF" w:rsidRDefault="006602C2" w:rsidP="00F460E6">
            <w:pPr>
              <w:pStyle w:val="NoSpacing"/>
              <w:jc w:val="center"/>
              <w:rPr>
                <w:rFonts w:cs="Calibri"/>
                <w:color w:val="000000"/>
              </w:rPr>
            </w:pPr>
            <w:r w:rsidRPr="00DB42BF">
              <w:rPr>
                <w:rFonts w:cs="Calibri"/>
                <w:color w:val="000000"/>
              </w:rPr>
              <w:t>7</w:t>
            </w:r>
          </w:p>
        </w:tc>
        <w:tc>
          <w:tcPr>
            <w:tcW w:w="1230" w:type="dxa"/>
            <w:tcBorders>
              <w:top w:val="single" w:sz="4" w:space="0" w:color="auto"/>
              <w:left w:val="single" w:sz="4" w:space="0" w:color="auto"/>
              <w:bottom w:val="single" w:sz="4" w:space="0" w:color="auto"/>
              <w:right w:val="single" w:sz="4" w:space="0" w:color="auto"/>
            </w:tcBorders>
            <w:shd w:val="clear" w:color="auto" w:fill="FFE599" w:themeFill="accent4" w:themeFillTint="66"/>
            <w:noWrap/>
            <w:vAlign w:val="bottom"/>
            <w:hideMark/>
          </w:tcPr>
          <w:p w14:paraId="2C4540FD" w14:textId="77777777" w:rsidR="006602C2" w:rsidRPr="00DB42BF" w:rsidRDefault="006602C2" w:rsidP="00F460E6">
            <w:pPr>
              <w:pStyle w:val="NoSpacing"/>
              <w:jc w:val="center"/>
              <w:rPr>
                <w:rFonts w:cs="Calibri"/>
                <w:color w:val="000000"/>
              </w:rPr>
            </w:pPr>
            <w:r w:rsidRPr="00DB42BF">
              <w:rPr>
                <w:rFonts w:cs="Calibri"/>
                <w:color w:val="000000"/>
              </w:rPr>
              <w:t>140k</w:t>
            </w:r>
          </w:p>
        </w:tc>
        <w:tc>
          <w:tcPr>
            <w:tcW w:w="612" w:type="dxa"/>
            <w:tcBorders>
              <w:top w:val="single" w:sz="4" w:space="0" w:color="auto"/>
              <w:left w:val="single" w:sz="4" w:space="0" w:color="auto"/>
              <w:bottom w:val="single" w:sz="4" w:space="0" w:color="auto"/>
              <w:right w:val="single" w:sz="4" w:space="0" w:color="auto"/>
            </w:tcBorders>
            <w:shd w:val="clear" w:color="auto" w:fill="B4C6E7" w:themeFill="accent1" w:themeFillTint="66"/>
            <w:noWrap/>
            <w:vAlign w:val="bottom"/>
            <w:hideMark/>
          </w:tcPr>
          <w:p w14:paraId="77DAF4FC" w14:textId="77777777" w:rsidR="006602C2" w:rsidRPr="00DB42BF" w:rsidRDefault="006602C2" w:rsidP="00F460E6">
            <w:pPr>
              <w:pStyle w:val="NoSpacing"/>
              <w:jc w:val="center"/>
              <w:rPr>
                <w:rFonts w:cs="Calibri"/>
                <w:color w:val="000000"/>
              </w:rPr>
            </w:pPr>
            <w:r w:rsidRPr="00DB42BF">
              <w:rPr>
                <w:rFonts w:cs="Calibri"/>
                <w:color w:val="000000"/>
              </w:rPr>
              <w:t>6</w:t>
            </w:r>
          </w:p>
        </w:tc>
        <w:tc>
          <w:tcPr>
            <w:tcW w:w="1230" w:type="dxa"/>
            <w:tcBorders>
              <w:top w:val="single" w:sz="4" w:space="0" w:color="auto"/>
              <w:left w:val="single" w:sz="4" w:space="0" w:color="auto"/>
              <w:bottom w:val="single" w:sz="4" w:space="0" w:color="auto"/>
              <w:right w:val="single" w:sz="4" w:space="0" w:color="auto"/>
            </w:tcBorders>
            <w:shd w:val="clear" w:color="auto" w:fill="8EAADB" w:themeFill="accent1" w:themeFillTint="99"/>
            <w:noWrap/>
            <w:vAlign w:val="bottom"/>
            <w:hideMark/>
          </w:tcPr>
          <w:p w14:paraId="25F567E7" w14:textId="77777777" w:rsidR="006602C2" w:rsidRPr="00DB42BF" w:rsidRDefault="006602C2" w:rsidP="00F460E6">
            <w:pPr>
              <w:pStyle w:val="NoSpacing"/>
              <w:jc w:val="center"/>
              <w:rPr>
                <w:rFonts w:cs="Calibri"/>
                <w:color w:val="000000"/>
              </w:rPr>
            </w:pPr>
            <w:r w:rsidRPr="00DB42BF">
              <w:rPr>
                <w:rFonts w:cs="Calibri"/>
                <w:color w:val="000000"/>
              </w:rPr>
              <w:t>180k</w:t>
            </w:r>
          </w:p>
        </w:tc>
        <w:tc>
          <w:tcPr>
            <w:tcW w:w="612" w:type="dxa"/>
            <w:tcBorders>
              <w:top w:val="single" w:sz="4" w:space="0" w:color="auto"/>
              <w:left w:val="single" w:sz="4" w:space="0" w:color="auto"/>
              <w:bottom w:val="single" w:sz="4" w:space="0" w:color="auto"/>
              <w:right w:val="single" w:sz="4" w:space="0" w:color="auto"/>
            </w:tcBorders>
            <w:shd w:val="clear" w:color="auto" w:fill="FBE4D5" w:themeFill="accent2" w:themeFillTint="33"/>
            <w:noWrap/>
            <w:vAlign w:val="bottom"/>
            <w:hideMark/>
          </w:tcPr>
          <w:p w14:paraId="529FC23D" w14:textId="77777777" w:rsidR="006602C2" w:rsidRPr="00DB42BF" w:rsidRDefault="006602C2" w:rsidP="00F460E6">
            <w:pPr>
              <w:pStyle w:val="NoSpacing"/>
              <w:jc w:val="center"/>
              <w:rPr>
                <w:rFonts w:cs="Calibri"/>
                <w:color w:val="000000"/>
              </w:rPr>
            </w:pPr>
            <w:r w:rsidRPr="00DB42BF">
              <w:rPr>
                <w:rFonts w:cs="Calibri"/>
                <w:color w:val="000000"/>
              </w:rPr>
              <w:t>5</w:t>
            </w:r>
          </w:p>
        </w:tc>
        <w:tc>
          <w:tcPr>
            <w:tcW w:w="1230" w:type="dxa"/>
            <w:tcBorders>
              <w:top w:val="single" w:sz="4" w:space="0" w:color="auto"/>
              <w:left w:val="single" w:sz="4" w:space="0" w:color="auto"/>
              <w:bottom w:val="single" w:sz="4" w:space="0" w:color="auto"/>
              <w:right w:val="single" w:sz="4" w:space="0" w:color="auto"/>
            </w:tcBorders>
            <w:shd w:val="clear" w:color="auto" w:fill="F7CAAC" w:themeFill="accent2" w:themeFillTint="66"/>
            <w:noWrap/>
            <w:vAlign w:val="bottom"/>
            <w:hideMark/>
          </w:tcPr>
          <w:p w14:paraId="55EB7646" w14:textId="77777777" w:rsidR="006602C2" w:rsidRPr="00DB42BF" w:rsidRDefault="006602C2" w:rsidP="00F460E6">
            <w:pPr>
              <w:pStyle w:val="NoSpacing"/>
              <w:jc w:val="center"/>
              <w:rPr>
                <w:rFonts w:cs="Calibri"/>
                <w:color w:val="000000"/>
              </w:rPr>
            </w:pPr>
            <w:r w:rsidRPr="00DB42BF">
              <w:rPr>
                <w:rFonts w:cs="Calibri"/>
                <w:color w:val="000000"/>
              </w:rPr>
              <w:t>200k</w:t>
            </w:r>
          </w:p>
        </w:tc>
      </w:tr>
      <w:tr w:rsidR="006602C2" w:rsidRPr="00DB42BF" w14:paraId="60988DBD" w14:textId="77777777" w:rsidTr="00F460E6">
        <w:trPr>
          <w:trHeight w:val="300"/>
          <w:jc w:val="center"/>
        </w:trPr>
        <w:tc>
          <w:tcPr>
            <w:tcW w:w="3834" w:type="dxa"/>
            <w:tcBorders>
              <w:top w:val="single" w:sz="4" w:space="0" w:color="auto"/>
              <w:left w:val="single" w:sz="4" w:space="0" w:color="auto"/>
              <w:bottom w:val="single" w:sz="4" w:space="0" w:color="auto"/>
              <w:right w:val="single" w:sz="4" w:space="0" w:color="auto"/>
            </w:tcBorders>
            <w:shd w:val="clear" w:color="auto" w:fill="AEAAAA" w:themeFill="background2" w:themeFillShade="BF"/>
            <w:noWrap/>
            <w:vAlign w:val="bottom"/>
            <w:hideMark/>
          </w:tcPr>
          <w:p w14:paraId="42FA4164" w14:textId="77777777" w:rsidR="006602C2" w:rsidRPr="00DB42BF" w:rsidRDefault="006602C2" w:rsidP="00F460E6">
            <w:pPr>
              <w:pStyle w:val="NoSpacing"/>
              <w:jc w:val="both"/>
              <w:rPr>
                <w:rFonts w:cs="Calibri"/>
                <w:b/>
                <w:bCs/>
                <w:color w:val="000000"/>
                <w:sz w:val="20"/>
                <w:szCs w:val="20"/>
              </w:rPr>
            </w:pPr>
            <w:r w:rsidRPr="00DB42BF">
              <w:rPr>
                <w:rFonts w:cs="Calibri"/>
                <w:b/>
                <w:bCs/>
                <w:color w:val="000000"/>
                <w:sz w:val="20"/>
                <w:szCs w:val="20"/>
              </w:rPr>
              <w:t xml:space="preserve">4-Yr, Light-Duty, Mid-Size Buses/Vans </w:t>
            </w:r>
          </w:p>
        </w:tc>
        <w:tc>
          <w:tcPr>
            <w:tcW w:w="612" w:type="dxa"/>
            <w:tcBorders>
              <w:top w:val="single" w:sz="4" w:space="0" w:color="auto"/>
              <w:left w:val="single" w:sz="4" w:space="0" w:color="auto"/>
              <w:bottom w:val="single" w:sz="4" w:space="0" w:color="auto"/>
              <w:right w:val="single" w:sz="4" w:space="0" w:color="auto"/>
            </w:tcBorders>
            <w:shd w:val="clear" w:color="auto" w:fill="FFD966" w:themeFill="accent4" w:themeFillTint="99"/>
            <w:noWrap/>
            <w:vAlign w:val="bottom"/>
            <w:hideMark/>
          </w:tcPr>
          <w:p w14:paraId="15AB5EF0" w14:textId="77777777" w:rsidR="006602C2" w:rsidRPr="00DB42BF" w:rsidRDefault="006602C2" w:rsidP="00F460E6">
            <w:pPr>
              <w:pStyle w:val="NoSpacing"/>
              <w:jc w:val="center"/>
              <w:rPr>
                <w:rFonts w:cs="Calibri"/>
                <w:color w:val="000000"/>
              </w:rPr>
            </w:pPr>
            <w:r w:rsidRPr="00DB42BF">
              <w:rPr>
                <w:rFonts w:cs="Calibri"/>
                <w:color w:val="000000"/>
              </w:rPr>
              <w:t>6</w:t>
            </w:r>
          </w:p>
        </w:tc>
        <w:tc>
          <w:tcPr>
            <w:tcW w:w="1230" w:type="dxa"/>
            <w:tcBorders>
              <w:top w:val="single" w:sz="4" w:space="0" w:color="auto"/>
              <w:left w:val="single" w:sz="4" w:space="0" w:color="auto"/>
              <w:bottom w:val="single" w:sz="4" w:space="0" w:color="auto"/>
              <w:right w:val="single" w:sz="4" w:space="0" w:color="auto"/>
            </w:tcBorders>
            <w:shd w:val="clear" w:color="auto" w:fill="BF8F00" w:themeFill="accent4" w:themeFillShade="BF"/>
            <w:noWrap/>
            <w:vAlign w:val="bottom"/>
            <w:hideMark/>
          </w:tcPr>
          <w:p w14:paraId="6A65ED35" w14:textId="77777777" w:rsidR="006602C2" w:rsidRPr="00DB42BF" w:rsidRDefault="006602C2" w:rsidP="00F460E6">
            <w:pPr>
              <w:pStyle w:val="NoSpacing"/>
              <w:jc w:val="center"/>
              <w:rPr>
                <w:rFonts w:cs="Calibri"/>
                <w:color w:val="000000"/>
              </w:rPr>
            </w:pPr>
            <w:r w:rsidRPr="00DB42BF">
              <w:rPr>
                <w:rFonts w:cs="Calibri"/>
                <w:color w:val="000000"/>
              </w:rPr>
              <w:t>120k</w:t>
            </w:r>
          </w:p>
        </w:tc>
        <w:tc>
          <w:tcPr>
            <w:tcW w:w="612" w:type="dxa"/>
            <w:tcBorders>
              <w:top w:val="single" w:sz="4" w:space="0" w:color="auto"/>
              <w:left w:val="single" w:sz="4" w:space="0" w:color="auto"/>
              <w:bottom w:val="single" w:sz="4" w:space="0" w:color="auto"/>
              <w:right w:val="single" w:sz="4" w:space="0" w:color="auto"/>
            </w:tcBorders>
            <w:shd w:val="clear" w:color="auto" w:fill="2F5496" w:themeFill="accent1" w:themeFillShade="BF"/>
            <w:noWrap/>
            <w:vAlign w:val="bottom"/>
            <w:hideMark/>
          </w:tcPr>
          <w:p w14:paraId="634A0A28" w14:textId="77777777" w:rsidR="006602C2" w:rsidRPr="00DB42BF" w:rsidRDefault="006602C2" w:rsidP="00F460E6">
            <w:pPr>
              <w:pStyle w:val="NoSpacing"/>
              <w:jc w:val="center"/>
              <w:rPr>
                <w:rFonts w:cs="Calibri"/>
                <w:color w:val="000000"/>
              </w:rPr>
            </w:pPr>
            <w:r w:rsidRPr="00DB42BF">
              <w:rPr>
                <w:rFonts w:cs="Calibri"/>
                <w:color w:val="000000"/>
              </w:rPr>
              <w:t>5</w:t>
            </w:r>
          </w:p>
        </w:tc>
        <w:tc>
          <w:tcPr>
            <w:tcW w:w="1230" w:type="dxa"/>
            <w:tcBorders>
              <w:top w:val="single" w:sz="4" w:space="0" w:color="auto"/>
              <w:left w:val="single" w:sz="4" w:space="0" w:color="auto"/>
              <w:bottom w:val="single" w:sz="4" w:space="0" w:color="auto"/>
              <w:right w:val="single" w:sz="4" w:space="0" w:color="auto"/>
            </w:tcBorders>
            <w:shd w:val="clear" w:color="auto" w:fill="1F3864" w:themeFill="accent1" w:themeFillShade="80"/>
            <w:noWrap/>
            <w:vAlign w:val="bottom"/>
            <w:hideMark/>
          </w:tcPr>
          <w:p w14:paraId="2A747CB2" w14:textId="77777777" w:rsidR="006602C2" w:rsidRPr="00DB42BF" w:rsidRDefault="006602C2" w:rsidP="00F460E6">
            <w:pPr>
              <w:pStyle w:val="NoSpacing"/>
              <w:jc w:val="center"/>
              <w:rPr>
                <w:rFonts w:cs="Calibri"/>
                <w:color w:val="000000"/>
              </w:rPr>
            </w:pPr>
            <w:r w:rsidRPr="00C33E40">
              <w:rPr>
                <w:rFonts w:cs="Calibri"/>
                <w:color w:val="FFFFFF" w:themeColor="background1"/>
              </w:rPr>
              <w:t>150k</w:t>
            </w:r>
          </w:p>
        </w:tc>
        <w:tc>
          <w:tcPr>
            <w:tcW w:w="612" w:type="dxa"/>
            <w:tcBorders>
              <w:top w:val="single" w:sz="4" w:space="0" w:color="auto"/>
              <w:left w:val="single" w:sz="4" w:space="0" w:color="auto"/>
              <w:bottom w:val="single" w:sz="4" w:space="0" w:color="auto"/>
              <w:right w:val="single" w:sz="4" w:space="0" w:color="auto"/>
            </w:tcBorders>
            <w:shd w:val="clear" w:color="auto" w:fill="F4B083" w:themeFill="accent2" w:themeFillTint="99"/>
            <w:noWrap/>
            <w:vAlign w:val="bottom"/>
            <w:hideMark/>
          </w:tcPr>
          <w:p w14:paraId="51E07C2C" w14:textId="77777777" w:rsidR="006602C2" w:rsidRPr="00DB42BF" w:rsidRDefault="006602C2" w:rsidP="00F460E6">
            <w:pPr>
              <w:pStyle w:val="NoSpacing"/>
              <w:jc w:val="center"/>
              <w:rPr>
                <w:rFonts w:cs="Calibri"/>
                <w:color w:val="000000"/>
              </w:rPr>
            </w:pPr>
            <w:r w:rsidRPr="00DB42BF">
              <w:rPr>
                <w:rFonts w:cs="Calibri"/>
                <w:color w:val="000000"/>
              </w:rPr>
              <w:t>4</w:t>
            </w:r>
          </w:p>
        </w:tc>
        <w:tc>
          <w:tcPr>
            <w:tcW w:w="1230" w:type="dxa"/>
            <w:tcBorders>
              <w:top w:val="single" w:sz="4" w:space="0" w:color="auto"/>
              <w:left w:val="single" w:sz="4" w:space="0" w:color="auto"/>
              <w:bottom w:val="single" w:sz="4" w:space="0" w:color="auto"/>
              <w:right w:val="single" w:sz="4" w:space="0" w:color="auto"/>
            </w:tcBorders>
            <w:shd w:val="clear" w:color="auto" w:fill="C45911" w:themeFill="accent2" w:themeFillShade="BF"/>
            <w:noWrap/>
            <w:vAlign w:val="bottom"/>
            <w:hideMark/>
          </w:tcPr>
          <w:p w14:paraId="2C089713" w14:textId="77777777" w:rsidR="006602C2" w:rsidRPr="00DB42BF" w:rsidRDefault="006602C2" w:rsidP="00F460E6">
            <w:pPr>
              <w:pStyle w:val="NoSpacing"/>
              <w:jc w:val="center"/>
              <w:rPr>
                <w:rFonts w:cs="Calibri"/>
                <w:color w:val="000000"/>
              </w:rPr>
            </w:pPr>
            <w:r w:rsidRPr="00C33E40">
              <w:rPr>
                <w:rFonts w:cs="Calibri"/>
                <w:color w:val="FFFFFF" w:themeColor="background1"/>
              </w:rPr>
              <w:t>160k</w:t>
            </w:r>
          </w:p>
        </w:tc>
      </w:tr>
    </w:tbl>
    <w:commentRangeEnd w:id="5569"/>
    <w:p w14:paraId="578283B2" w14:textId="77777777" w:rsidR="003D18A0" w:rsidRDefault="00277A60" w:rsidP="004D75BF">
      <w:r>
        <w:rPr>
          <w:rStyle w:val="CommentReference"/>
        </w:rPr>
        <w:commentReference w:id="5569"/>
      </w:r>
    </w:p>
    <w:p w14:paraId="45031D0E" w14:textId="77777777" w:rsidR="004D75BF" w:rsidRDefault="004D75BF" w:rsidP="004D75BF">
      <w:r>
        <w:t>Discussions with WSP’s transit fleet experts found that components other than the propulsion system must also be monitored when determining replacement. In addition to the propulsion system deteriorating, 70 percent of the bus is comprised of non-propulsion systems (e.g., suspension, brakes, seats, windows, flooring, etc.) and most of these systems wear out equally regardless of vehicle type.</w:t>
      </w:r>
    </w:p>
    <w:p w14:paraId="237E7050" w14:textId="77777777" w:rsidR="004D75BF" w:rsidRDefault="004D75BF" w:rsidP="004D75BF">
      <w:r w:rsidRPr="00D43424">
        <w:t>Previous studies</w:t>
      </w:r>
      <w:r w:rsidRPr="00EE3649">
        <w:t xml:space="preserve"> have shown that there is typically a progressive increase in vehicle operating costs after year 9, regardless of the bus type (e.g., if the hybrid propulsion system is still in good condition at year 12, the non-propulsion systems are still going to have the same issues as a non-hybrid bus).</w:t>
      </w:r>
      <w:r>
        <w:t xml:space="preserve">  </w:t>
      </w:r>
    </w:p>
    <w:p w14:paraId="44A778D1" w14:textId="77777777" w:rsidR="004D75BF" w:rsidRPr="00D43424" w:rsidRDefault="004D75BF" w:rsidP="00D43424"/>
    <w:p w14:paraId="67D2B5E7" w14:textId="77777777" w:rsidR="009C2239" w:rsidRPr="009C2239" w:rsidRDefault="009C2239" w:rsidP="00D43424">
      <w:pPr>
        <w:rPr>
          <w:highlight w:val="yellow"/>
        </w:rPr>
      </w:pPr>
    </w:p>
    <w:p w14:paraId="19993FCE" w14:textId="77777777" w:rsidR="00FB2577" w:rsidRDefault="00FB2577" w:rsidP="00FB2577">
      <w:pPr>
        <w:pStyle w:val="Heading1"/>
      </w:pPr>
      <w:bookmarkStart w:id="5594" w:name="_Toc63178122"/>
      <w:r>
        <w:lastRenderedPageBreak/>
        <w:t>Recommendations</w:t>
      </w:r>
      <w:bookmarkEnd w:id="5594"/>
    </w:p>
    <w:p w14:paraId="27316FFE" w14:textId="77777777" w:rsidR="004F5991" w:rsidRDefault="004F5991" w:rsidP="004F5991">
      <w:pPr>
        <w:pStyle w:val="Headline"/>
      </w:pPr>
      <w:r>
        <w:t>The recommendations set forth in this section reflect findings from interviews with Metro staff</w:t>
      </w:r>
      <w:r w:rsidR="00754D83">
        <w:t>,</w:t>
      </w:r>
      <w:r>
        <w:t xml:space="preserve"> an analysis of maintenance records, and best practice. </w:t>
      </w:r>
    </w:p>
    <w:p w14:paraId="2EA238EB" w14:textId="77777777" w:rsidR="004F5991" w:rsidRDefault="004F5991" w:rsidP="004F5991"/>
    <w:p w14:paraId="206E5A74" w14:textId="77777777" w:rsidR="004F5991" w:rsidRDefault="004F5991" w:rsidP="004F5991">
      <w:pPr>
        <w:pStyle w:val="Heading2"/>
      </w:pPr>
      <w:bookmarkStart w:id="5595" w:name="_Toc63178123"/>
      <w:r>
        <w:t>Recommended Useful Life Benchmarks</w:t>
      </w:r>
      <w:bookmarkEnd w:id="5595"/>
    </w:p>
    <w:p w14:paraId="4490C7C4" w14:textId="77777777" w:rsidR="00754D83" w:rsidRDefault="00754D83" w:rsidP="004F5991">
      <w:r>
        <w:t>Based on the findings described in this report, WSP recommends the following:</w:t>
      </w:r>
    </w:p>
    <w:p w14:paraId="363E77D0" w14:textId="0B6D77F9" w:rsidR="00083824" w:rsidRPr="004E3118" w:rsidRDefault="00754D83">
      <w:pPr>
        <w:pStyle w:val="ListParagraph"/>
        <w:numPr>
          <w:ilvl w:val="0"/>
          <w:numId w:val="28"/>
        </w:numPr>
        <w:rPr>
          <w:ins w:id="5596" w:author="Lee, Doris" w:date="2021-01-14T14:43:00Z"/>
        </w:rPr>
        <w:pPrChange w:id="5597" w:author="Lee, Doris" w:date="2021-01-14T14:56:00Z">
          <w:pPr>
            <w:pStyle w:val="CommentText"/>
            <w:numPr>
              <w:numId w:val="28"/>
            </w:numPr>
            <w:ind w:left="720" w:hanging="360"/>
          </w:pPr>
        </w:pPrChange>
      </w:pPr>
      <w:commentRangeStart w:id="5598"/>
      <w:commentRangeStart w:id="5599"/>
      <w:r w:rsidRPr="00991551">
        <w:rPr>
          <w:b/>
        </w:rPr>
        <w:t>Revenue buses</w:t>
      </w:r>
      <w:r w:rsidRPr="00991551">
        <w:t xml:space="preserve"> – </w:t>
      </w:r>
      <w:ins w:id="5600" w:author="Lee, Doris" w:date="2021-01-14T14:43:00Z">
        <w:r w:rsidR="00083824" w:rsidRPr="004E3118">
          <w:t>O</w:t>
        </w:r>
        <w:r w:rsidR="00083824" w:rsidRPr="00E22821">
          <w:t>ptimizing costs will depend on avoiding</w:t>
        </w:r>
      </w:ins>
      <w:ins w:id="5601" w:author="Lee, Doris" w:date="2021-01-14T14:44:00Z">
        <w:r w:rsidR="00903901" w:rsidRPr="00031D22">
          <w:t xml:space="preserve"> energy storage </w:t>
        </w:r>
      </w:ins>
      <w:ins w:id="5602" w:author="Lee, Doris" w:date="2021-01-14T14:46:00Z">
        <w:r w:rsidR="00903901" w:rsidRPr="00031D22">
          <w:t xml:space="preserve">system </w:t>
        </w:r>
      </w:ins>
      <w:ins w:id="5603" w:author="Lee, Doris" w:date="2021-01-14T14:44:00Z">
        <w:r w:rsidR="00903901" w:rsidRPr="004E024A">
          <w:t>replacements</w:t>
        </w:r>
      </w:ins>
      <w:ins w:id="5604" w:author="Lee, Doris" w:date="2021-01-14T14:43:00Z">
        <w:r w:rsidR="00083824" w:rsidRPr="004E024A">
          <w:t xml:space="preserve"> late</w:t>
        </w:r>
      </w:ins>
      <w:ins w:id="5605" w:author="Lee, Doris" w:date="2021-01-14T14:45:00Z">
        <w:r w:rsidR="00903901" w:rsidRPr="004E024A">
          <w:t xml:space="preserve"> in the</w:t>
        </w:r>
      </w:ins>
      <w:ins w:id="5606" w:author="Lee, Doris" w:date="2021-01-14T14:43:00Z">
        <w:r w:rsidR="00083824" w:rsidRPr="004E024A">
          <w:t xml:space="preserve"> life</w:t>
        </w:r>
      </w:ins>
      <w:ins w:id="5607" w:author="Lee, Doris" w:date="2021-01-14T14:45:00Z">
        <w:r w:rsidR="00903901" w:rsidRPr="004E024A">
          <w:t xml:space="preserve"> of the vehicle</w:t>
        </w:r>
      </w:ins>
      <w:ins w:id="5608" w:author="Lee, Doris" w:date="2021-01-14T14:43:00Z">
        <w:r w:rsidR="00083824" w:rsidRPr="004E024A">
          <w:t xml:space="preserve"> and ensuring that when </w:t>
        </w:r>
      </w:ins>
      <w:ins w:id="5609" w:author="Lee, Doris" w:date="2021-01-14T14:46:00Z">
        <w:r w:rsidR="00903901" w:rsidRPr="004E024A">
          <w:t xml:space="preserve">they are conducted, they will </w:t>
        </w:r>
      </w:ins>
      <w:ins w:id="5610" w:author="Lee, Doris" w:date="2021-01-14T14:43:00Z">
        <w:r w:rsidR="00083824" w:rsidRPr="004E024A">
          <w:t>achieve a reasonable extension of the useful life</w:t>
        </w:r>
      </w:ins>
      <w:ins w:id="5611" w:author="Lee, Doris" w:date="2021-01-14T14:52:00Z">
        <w:r w:rsidR="00903901" w:rsidRPr="00D71C40">
          <w:t>.</w:t>
        </w:r>
      </w:ins>
      <w:ins w:id="5612" w:author="Lee, Doris" w:date="2021-01-14T14:49:00Z">
        <w:r w:rsidR="00903901" w:rsidRPr="00D71C40">
          <w:t xml:space="preserve"> </w:t>
        </w:r>
      </w:ins>
      <w:ins w:id="5613" w:author="Lee, Doris" w:date="2021-01-14T14:52:00Z">
        <w:r w:rsidR="00903901" w:rsidRPr="00D71C40">
          <w:t>I</w:t>
        </w:r>
      </w:ins>
      <w:ins w:id="5614" w:author="Lee, Doris" w:date="2021-01-14T14:43:00Z">
        <w:r w:rsidR="00083824" w:rsidRPr="00D71C40">
          <w:t>f</w:t>
        </w:r>
      </w:ins>
      <w:ins w:id="5615" w:author="Lee, Doris" w:date="2021-01-14T14:46:00Z">
        <w:r w:rsidR="00903901" w:rsidRPr="00974B5B">
          <w:t xml:space="preserve"> the vehicle </w:t>
        </w:r>
      </w:ins>
      <w:ins w:id="5616" w:author="Lee, Doris" w:date="2021-01-14T14:49:00Z">
        <w:r w:rsidR="00903901" w:rsidRPr="008D3CB4">
          <w:t>is 12 years old and has not u</w:t>
        </w:r>
        <w:r w:rsidR="00903901" w:rsidRPr="00B86AFB">
          <w:t xml:space="preserve">ndergone an energy storage system </w:t>
        </w:r>
      </w:ins>
      <w:ins w:id="5617" w:author="Lee, Doris" w:date="2021-01-14T14:50:00Z">
        <w:r w:rsidR="00903901" w:rsidRPr="00F65D33">
          <w:t>replacement</w:t>
        </w:r>
      </w:ins>
      <w:ins w:id="5618" w:author="Lee, Doris" w:date="2021-01-14T14:43:00Z">
        <w:r w:rsidR="00083824" w:rsidRPr="00F65D33">
          <w:t>, the risk of incurring th</w:t>
        </w:r>
      </w:ins>
      <w:ins w:id="5619" w:author="Lee, Doris" w:date="2021-01-14T14:54:00Z">
        <w:r w:rsidR="00224B3B" w:rsidRPr="009D21BC">
          <w:t>e</w:t>
        </w:r>
      </w:ins>
      <w:ins w:id="5620" w:author="Lee, Doris" w:date="2021-01-14T14:43:00Z">
        <w:r w:rsidR="00083824" w:rsidRPr="009D21BC">
          <w:t xml:space="preserve"> major cost </w:t>
        </w:r>
      </w:ins>
      <w:ins w:id="5621" w:author="Lee, Doris" w:date="2021-01-14T14:54:00Z">
        <w:r w:rsidR="00224B3B" w:rsidRPr="009D21BC">
          <w:t xml:space="preserve">of replacing the energy storage system will </w:t>
        </w:r>
      </w:ins>
      <w:ins w:id="5622" w:author="Lee, Doris" w:date="2021-01-14T14:43:00Z">
        <w:r w:rsidR="00083824" w:rsidRPr="009D21BC">
          <w:t>likely justif</w:t>
        </w:r>
      </w:ins>
      <w:ins w:id="5623" w:author="Lee, Doris" w:date="2021-01-14T14:55:00Z">
        <w:r w:rsidR="00224B3B" w:rsidRPr="009D21BC">
          <w:t xml:space="preserve">y </w:t>
        </w:r>
      </w:ins>
      <w:ins w:id="5624" w:author="Lee, Doris" w:date="2021-01-14T14:43:00Z">
        <w:r w:rsidR="00083824" w:rsidRPr="009D21BC">
          <w:t>replacing th</w:t>
        </w:r>
      </w:ins>
      <w:ins w:id="5625" w:author="Lee, Doris" w:date="2021-01-14T14:55:00Z">
        <w:r w:rsidR="00224B3B" w:rsidRPr="009D21BC">
          <w:t>e entire vehicle</w:t>
        </w:r>
        <w:del w:id="5626" w:author="Lee, Doris" w:date="2021-02-02T17:04:00Z">
          <w:r w:rsidR="00224B3B" w:rsidRPr="009D21BC" w:rsidDel="00FC6FAE">
            <w:delText>s</w:delText>
          </w:r>
        </w:del>
      </w:ins>
      <w:ins w:id="5627" w:author="Lee, Doris" w:date="2021-01-14T14:43:00Z">
        <w:r w:rsidR="00083824" w:rsidRPr="009D21BC">
          <w:t xml:space="preserve">. However, if an </w:t>
        </w:r>
      </w:ins>
      <w:ins w:id="5628" w:author="Lee, Doris" w:date="2021-01-14T14:55:00Z">
        <w:r w:rsidR="00224B3B" w:rsidRPr="009D21BC">
          <w:t xml:space="preserve">energy storage replacement </w:t>
        </w:r>
      </w:ins>
      <w:ins w:id="5629" w:author="Lee, Doris" w:date="2021-01-14T14:43:00Z">
        <w:r w:rsidR="00083824" w:rsidRPr="009D21BC">
          <w:t>occurs in year</w:t>
        </w:r>
      </w:ins>
      <w:ins w:id="5630" w:author="Lee, Doris" w:date="2021-02-02T17:04:00Z">
        <w:r w:rsidR="00FC6FAE">
          <w:t>s</w:t>
        </w:r>
      </w:ins>
      <w:ins w:id="5631" w:author="Lee, Doris" w:date="2021-01-14T14:43:00Z">
        <w:r w:rsidR="00083824" w:rsidRPr="009D21BC">
          <w:t xml:space="preserve"> 9-11, then retaining the </w:t>
        </w:r>
      </w:ins>
      <w:ins w:id="5632" w:author="Lee, Doris" w:date="2021-01-14T14:56:00Z">
        <w:r w:rsidR="00224B3B" w:rsidRPr="009D21BC">
          <w:t>vehicle</w:t>
        </w:r>
      </w:ins>
      <w:ins w:id="5633" w:author="Lee, Doris" w:date="2021-01-14T14:43:00Z">
        <w:r w:rsidR="00083824" w:rsidRPr="009D21BC">
          <w:t xml:space="preserve"> will provide </w:t>
        </w:r>
      </w:ins>
      <w:ins w:id="5634" w:author="Lee, Doris" w:date="2021-01-14T14:55:00Z">
        <w:r w:rsidR="00224B3B" w:rsidRPr="009D21BC">
          <w:t xml:space="preserve">a </w:t>
        </w:r>
      </w:ins>
      <w:ins w:id="5635" w:author="Lee, Doris" w:date="2021-01-14T14:43:00Z">
        <w:r w:rsidR="00083824" w:rsidRPr="009D21BC">
          <w:t>better return on that addition</w:t>
        </w:r>
      </w:ins>
      <w:ins w:id="5636" w:author="Lee, Doris" w:date="2021-01-14T14:55:00Z">
        <w:r w:rsidR="00224B3B" w:rsidRPr="009D21BC">
          <w:t>al</w:t>
        </w:r>
      </w:ins>
      <w:ins w:id="5637" w:author="Lee, Doris" w:date="2021-01-14T14:43:00Z">
        <w:r w:rsidR="00083824" w:rsidRPr="009D21BC">
          <w:t xml:space="preserve"> investment and </w:t>
        </w:r>
      </w:ins>
      <w:ins w:id="5638" w:author="Lee, Doris" w:date="2021-01-14T14:56:00Z">
        <w:r w:rsidR="00224B3B" w:rsidRPr="009D21BC">
          <w:t xml:space="preserve">the vehicle </w:t>
        </w:r>
      </w:ins>
      <w:ins w:id="5639" w:author="Lee, Doris" w:date="2021-01-14T14:43:00Z">
        <w:r w:rsidR="00083824" w:rsidRPr="009D21BC">
          <w:t xml:space="preserve">should be replaced when </w:t>
        </w:r>
      </w:ins>
      <w:ins w:id="5640" w:author="Lee, Doris" w:date="2021-01-14T14:56:00Z">
        <w:r w:rsidR="00224B3B" w:rsidRPr="009D21BC">
          <w:t xml:space="preserve">it </w:t>
        </w:r>
      </w:ins>
      <w:ins w:id="5641" w:author="Lee, Doris" w:date="2021-01-14T14:43:00Z">
        <w:r w:rsidR="00083824" w:rsidRPr="009D21BC">
          <w:t>reaches obsolescence or when another major system fails.</w:t>
        </w:r>
      </w:ins>
      <w:commentRangeEnd w:id="5598"/>
      <w:ins w:id="5642" w:author="Lee, Doris" w:date="2021-01-14T14:56:00Z">
        <w:r w:rsidR="00224B3B">
          <w:rPr>
            <w:rStyle w:val="CommentReference"/>
          </w:rPr>
          <w:commentReference w:id="5598"/>
        </w:r>
      </w:ins>
      <w:ins w:id="5643" w:author="Richter, Nicholas" w:date="2021-01-28T16:29:00Z">
        <w:r w:rsidR="006C3007">
          <w:t xml:space="preserve"> </w:t>
        </w:r>
        <w:commentRangeStart w:id="5644"/>
        <w:commentRangeStart w:id="5645"/>
        <w:r w:rsidR="006C3007">
          <w:t>The data supports a general useful life target between 12 and 14 years.</w:t>
        </w:r>
      </w:ins>
      <w:commentRangeEnd w:id="5644"/>
      <w:r w:rsidR="00FC6FAE">
        <w:rPr>
          <w:rStyle w:val="CommentReference"/>
        </w:rPr>
        <w:commentReference w:id="5644"/>
      </w:r>
      <w:commentRangeEnd w:id="5645"/>
      <w:r w:rsidR="00CC6A3B">
        <w:rPr>
          <w:rStyle w:val="CommentReference"/>
        </w:rPr>
        <w:commentReference w:id="5645"/>
      </w:r>
    </w:p>
    <w:p w14:paraId="3EC73218" w14:textId="636AE12F" w:rsidR="00754D83" w:rsidDel="00224B3B" w:rsidRDefault="000E3438" w:rsidP="00991551">
      <w:pPr>
        <w:pStyle w:val="ListParagraph"/>
        <w:numPr>
          <w:ilvl w:val="0"/>
          <w:numId w:val="28"/>
        </w:numPr>
        <w:rPr>
          <w:del w:id="5646" w:author="Lee, Doris" w:date="2021-01-14T14:56:00Z"/>
        </w:rPr>
      </w:pPr>
      <w:del w:id="5647" w:author="Lee, Doris" w:date="2021-01-14T14:56:00Z">
        <w:r w:rsidRPr="00991551" w:rsidDel="00224B3B">
          <w:delText>Additional input beyond the maintenance cost dataset is required to establish a clear recommendation for a ULB. Warranty recovery as well as better removing non-lifecycle costs that would not be expected in new vehicles (like retrofits) may change the optimum economic replacement cost. In addition, some bus types in the dataset did not have an extended maintenance record (BEB) and lifecycle characteristics are unknown. Studies of peer agencies suggest that a longer ULB,</w:delText>
        </w:r>
        <w:r w:rsidR="001A7333" w:rsidRPr="00991551" w:rsidDel="00224B3B">
          <w:delText xml:space="preserve"> not shorter, is practical. </w:delText>
        </w:r>
        <w:r w:rsidR="00F460E6" w:rsidRPr="000F7783" w:rsidDel="00224B3B">
          <w:delText xml:space="preserve">However, </w:delText>
        </w:r>
        <w:r w:rsidR="001824BC" w:rsidDel="00224B3B">
          <w:delText xml:space="preserve">since overhauls are not currently being performed on coaches, </w:delText>
        </w:r>
        <w:r w:rsidR="00F460E6" w:rsidRPr="000F7783" w:rsidDel="00224B3B">
          <w:delText>Metro will need to review rehabilitation activities</w:delText>
        </w:r>
        <w:r w:rsidR="00A56DF3" w:rsidRPr="000F7783" w:rsidDel="00224B3B">
          <w:delText xml:space="preserve"> and associated costs</w:delText>
        </w:r>
        <w:r w:rsidR="00F460E6" w:rsidRPr="000F7783" w:rsidDel="00224B3B">
          <w:delText xml:space="preserve"> to ensure the appropriate activities are conducted to extend the life of the vehicle</w:delText>
        </w:r>
        <w:r w:rsidR="006A6C72" w:rsidDel="00224B3B">
          <w:delText>, and to analyze whether those activities will be cost-effective in the long-term</w:delText>
        </w:r>
        <w:r w:rsidR="00F460E6" w:rsidRPr="000F7783" w:rsidDel="00224B3B">
          <w:delText xml:space="preserve">. </w:delText>
        </w:r>
        <w:r w:rsidR="00754D83" w:rsidRPr="000F7783" w:rsidDel="00224B3B">
          <w:delText xml:space="preserve">Conducting a pilot </w:delText>
        </w:r>
        <w:r w:rsidR="00F460E6" w:rsidRPr="000F7783" w:rsidDel="00224B3B">
          <w:delText xml:space="preserve">to extend the ULB </w:delText>
        </w:r>
        <w:r w:rsidR="006A6C72" w:rsidDel="00224B3B">
          <w:delText>beyond</w:delText>
        </w:r>
        <w:r w:rsidR="00F460E6" w:rsidRPr="000F7783" w:rsidDel="00224B3B">
          <w:delText xml:space="preserve"> 1</w:delText>
        </w:r>
        <w:r w:rsidR="006A6C72" w:rsidDel="00224B3B">
          <w:delText>2</w:delText>
        </w:r>
        <w:r w:rsidR="00F460E6" w:rsidRPr="000F7783" w:rsidDel="00224B3B">
          <w:delText xml:space="preserve"> years </w:delText>
        </w:r>
        <w:r w:rsidR="00754D83" w:rsidRPr="000F7783" w:rsidDel="00224B3B">
          <w:delText>on a sub-fleet could help inform whether this would be viable in the long-term for the rest of Metro’s fleet.</w:delText>
        </w:r>
        <w:r w:rsidR="00F460E6" w:rsidRPr="000F7783" w:rsidDel="00224B3B">
          <w:delText xml:space="preserve"> The ULB for trolley buses (i.e., 1</w:delText>
        </w:r>
        <w:r w:rsidR="001824BC" w:rsidDel="00224B3B">
          <w:delText>8</w:delText>
        </w:r>
        <w:r w:rsidR="00F460E6" w:rsidRPr="000F7783" w:rsidDel="00224B3B">
          <w:delText xml:space="preserve"> years) can be maintained given maintenance costs are not increasing significantly</w:delText>
        </w:r>
        <w:r w:rsidR="00A56DF3" w:rsidDel="00224B3B">
          <w:delText xml:space="preserve"> over time</w:delText>
        </w:r>
        <w:r w:rsidR="001824BC" w:rsidDel="00224B3B">
          <w:delText xml:space="preserve"> and overhauls are being conducted to extend the life</w:delText>
        </w:r>
        <w:r w:rsidR="00F460E6" w:rsidRPr="000F7783" w:rsidDel="00224B3B">
          <w:delText>.</w:delText>
        </w:r>
        <w:commentRangeEnd w:id="5599"/>
        <w:r w:rsidR="002D235E" w:rsidDel="00224B3B">
          <w:rPr>
            <w:rStyle w:val="CommentReference"/>
          </w:rPr>
          <w:commentReference w:id="5599"/>
        </w:r>
      </w:del>
    </w:p>
    <w:p w14:paraId="7AD992F7" w14:textId="1FF26ED7" w:rsidR="00754D83" w:rsidRPr="00991551" w:rsidRDefault="00754D83" w:rsidP="00991551">
      <w:pPr>
        <w:pStyle w:val="ListParagraph"/>
        <w:numPr>
          <w:ilvl w:val="0"/>
          <w:numId w:val="28"/>
        </w:numPr>
      </w:pPr>
      <w:r w:rsidRPr="00991551">
        <w:rPr>
          <w:b/>
        </w:rPr>
        <w:t>Water taxi</w:t>
      </w:r>
      <w:r w:rsidR="00F460E6" w:rsidRPr="00991551">
        <w:rPr>
          <w:b/>
        </w:rPr>
        <w:t>s</w:t>
      </w:r>
      <w:r w:rsidRPr="00991551">
        <w:t xml:space="preserve"> – The 2018 TAMM incorrectly stated </w:t>
      </w:r>
      <w:r w:rsidR="00F460E6" w:rsidRPr="00991551">
        <w:t xml:space="preserve">the ULB </w:t>
      </w:r>
      <w:r w:rsidRPr="00991551">
        <w:t>for water taxis</w:t>
      </w:r>
      <w:r w:rsidR="00F460E6" w:rsidRPr="00991551">
        <w:t xml:space="preserve"> as 42 years</w:t>
      </w:r>
      <w:r w:rsidRPr="00991551">
        <w:t xml:space="preserve"> (the 2018 TAMM was written before the Marine Division was incorporated into Metro). Water taxis are being retired at 25 years, which is in line with best practice. </w:t>
      </w:r>
      <w:ins w:id="5648" w:author="Lee, Doris" w:date="2020-12-29T12:09:00Z">
        <w:r w:rsidR="002B47CD">
          <w:t xml:space="preserve">The FTA’s recommended useful life benchmark of 42 years </w:t>
        </w:r>
        <w:del w:id="5649" w:author="Lee, Doris" w:date="2021-01-13T16:51:00Z">
          <w:r w:rsidR="002B47CD" w:rsidDel="007B4068">
            <w:delText>is assuming</w:delText>
          </w:r>
        </w:del>
      </w:ins>
      <w:ins w:id="5650" w:author="Lee, Doris" w:date="2021-01-13T16:51:00Z">
        <w:r w:rsidR="007B4068">
          <w:t>assumes</w:t>
        </w:r>
      </w:ins>
      <w:ins w:id="5651" w:author="Lee, Doris" w:date="2020-12-29T12:09:00Z">
        <w:r w:rsidR="002B47CD">
          <w:t xml:space="preserve"> steel vessels (whereas Metro’s vessels are aluminum). </w:t>
        </w:r>
      </w:ins>
    </w:p>
    <w:p w14:paraId="27100836" w14:textId="036A0A43" w:rsidR="00C46972" w:rsidRPr="00AF7E78" w:rsidRDefault="00754D83" w:rsidP="00991551">
      <w:pPr>
        <w:pStyle w:val="ListParagraph"/>
        <w:numPr>
          <w:ilvl w:val="0"/>
          <w:numId w:val="28"/>
        </w:numPr>
        <w:rPr>
          <w:ins w:id="5652" w:author="Doris Lee" w:date="2021-05-13T14:15:00Z"/>
          <w:rPrChange w:id="5653" w:author="Doris Lee" w:date="2021-05-17T10:29:00Z">
            <w:rPr>
              <w:ins w:id="5654" w:author="Doris Lee" w:date="2021-05-13T14:15:00Z"/>
              <w:highlight w:val="yellow"/>
            </w:rPr>
          </w:rPrChange>
        </w:rPr>
      </w:pPr>
      <w:commentRangeStart w:id="5655"/>
      <w:r w:rsidRPr="00B42C98">
        <w:rPr>
          <w:b/>
        </w:rPr>
        <w:t>Paratransit vehicles</w:t>
      </w:r>
      <w:r w:rsidRPr="00486982">
        <w:t xml:space="preserve"> </w:t>
      </w:r>
      <w:r w:rsidR="00F460E6" w:rsidRPr="00486982">
        <w:t>–</w:t>
      </w:r>
      <w:r w:rsidRPr="00B876A2">
        <w:t xml:space="preserve"> </w:t>
      </w:r>
      <w:del w:id="5656" w:author="Richter, Nicholas" w:date="2021-01-28T16:37:00Z">
        <w:r w:rsidR="00F460E6" w:rsidRPr="00AF7E78" w:rsidDel="00276504">
          <w:delText>The current ULBs for vans (</w:delText>
        </w:r>
      </w:del>
      <w:ins w:id="5657" w:author="Lee, Doris" w:date="2021-01-14T15:27:00Z">
        <w:del w:id="5658" w:author="Richter, Nicholas" w:date="2021-01-28T16:37:00Z">
          <w:r w:rsidR="0021483F" w:rsidRPr="00AF7E78" w:rsidDel="00276504">
            <w:rPr>
              <w:rPrChange w:id="5659" w:author="Doris Lee" w:date="2021-05-17T10:29:00Z">
                <w:rPr>
                  <w:highlight w:val="yellow"/>
                </w:rPr>
              </w:rPrChange>
            </w:rPr>
            <w:delText>8</w:delText>
          </w:r>
        </w:del>
      </w:ins>
      <w:del w:id="5660" w:author="Richter, Nicholas" w:date="2021-01-28T16:37:00Z">
        <w:r w:rsidR="00F460E6" w:rsidRPr="00AF7E78" w:rsidDel="00276504">
          <w:delText>7 years) and cutaways (</w:delText>
        </w:r>
      </w:del>
      <w:ins w:id="5661" w:author="Lee, Doris" w:date="2021-01-14T15:27:00Z">
        <w:del w:id="5662" w:author="Richter, Nicholas" w:date="2021-01-28T16:37:00Z">
          <w:r w:rsidR="0021483F" w:rsidRPr="00AF7E78" w:rsidDel="00276504">
            <w:rPr>
              <w:rPrChange w:id="5663" w:author="Doris Lee" w:date="2021-05-17T10:29:00Z">
                <w:rPr>
                  <w:highlight w:val="yellow"/>
                </w:rPr>
              </w:rPrChange>
            </w:rPr>
            <w:delText>10</w:delText>
          </w:r>
        </w:del>
      </w:ins>
      <w:del w:id="5664" w:author="Richter, Nicholas" w:date="2021-01-28T16:37:00Z">
        <w:r w:rsidR="00F460E6" w:rsidRPr="00AF7E78" w:rsidDel="00276504">
          <w:delText>5 years) should be maintained</w:delText>
        </w:r>
        <w:r w:rsidR="001824BC" w:rsidRPr="00AF7E78" w:rsidDel="00276504">
          <w:delText>, given the number of work orders does not increase as the vehicles age</w:delText>
        </w:r>
        <w:r w:rsidR="00F460E6" w:rsidRPr="00AF7E78" w:rsidDel="00276504">
          <w:delText>. However, maintenance staf</w:delText>
        </w:r>
        <w:r w:rsidR="00A56DF3" w:rsidRPr="00AF7E78" w:rsidDel="00276504">
          <w:delText xml:space="preserve">f should review how cost data are </w:delText>
        </w:r>
        <w:r w:rsidR="00F460E6" w:rsidRPr="00AF7E78" w:rsidDel="00276504">
          <w:delText xml:space="preserve">being captured in the system. Records reviewed by WSP did not have labor or parts cost, which resulted in an incomplete analysis. </w:delText>
        </w:r>
        <w:r w:rsidR="00A972FB" w:rsidRPr="00AF7E78" w:rsidDel="00276504">
          <w:delText>It is also worth noting that the ULBs discussed during the workshops are different than those reported to the NTD (i.e., 8 years for vans and 10 years for cutaways).</w:delText>
        </w:r>
      </w:del>
      <w:ins w:id="5665" w:author="Richter, Nicholas" w:date="2021-01-28T16:37:00Z">
        <w:del w:id="5666" w:author="Gaunt, Michael" w:date="2021-05-10T14:16:00Z">
          <w:r w:rsidR="00276504" w:rsidRPr="00AF7E78" w:rsidDel="004061FA">
            <w:rPr>
              <w:rPrChange w:id="5667" w:author="Doris Lee" w:date="2021-05-17T10:29:00Z">
                <w:rPr>
                  <w:highlight w:val="yellow"/>
                </w:rPr>
              </w:rPrChange>
            </w:rPr>
            <w:delText>The data produced contrarian results for the 4 and 7 year useful life transit vans. The data suggests that 4</w:delText>
          </w:r>
        </w:del>
      </w:ins>
      <w:ins w:id="5668" w:author="Richter, Nicholas" w:date="2021-01-28T16:38:00Z">
        <w:del w:id="5669" w:author="Gaunt, Michael" w:date="2021-05-10T14:16:00Z">
          <w:r w:rsidR="00276504" w:rsidRPr="00AF7E78" w:rsidDel="004061FA">
            <w:rPr>
              <w:rPrChange w:id="5670" w:author="Doris Lee" w:date="2021-05-17T10:29:00Z">
                <w:rPr>
                  <w:highlight w:val="yellow"/>
                </w:rPr>
              </w:rPrChange>
            </w:rPr>
            <w:delText>-</w:delText>
          </w:r>
        </w:del>
      </w:ins>
      <w:ins w:id="5671" w:author="Richter, Nicholas" w:date="2021-01-28T16:37:00Z">
        <w:del w:id="5672" w:author="Gaunt, Michael" w:date="2021-05-10T14:16:00Z">
          <w:r w:rsidR="00276504" w:rsidRPr="00AF7E78" w:rsidDel="004061FA">
            <w:rPr>
              <w:rPrChange w:id="5673" w:author="Doris Lee" w:date="2021-05-17T10:29:00Z">
                <w:rPr>
                  <w:highlight w:val="yellow"/>
                </w:rPr>
              </w:rPrChange>
            </w:rPr>
            <w:delText>year vans may be kept until year 8 befo</w:delText>
          </w:r>
        </w:del>
      </w:ins>
      <w:ins w:id="5674" w:author="Richter, Nicholas" w:date="2021-01-28T16:38:00Z">
        <w:del w:id="5675" w:author="Gaunt, Michael" w:date="2021-05-10T14:16:00Z">
          <w:r w:rsidR="00276504" w:rsidRPr="00AF7E78" w:rsidDel="004061FA">
            <w:rPr>
              <w:rPrChange w:id="5676" w:author="Doris Lee" w:date="2021-05-17T10:29:00Z">
                <w:rPr>
                  <w:highlight w:val="yellow"/>
                </w:rPr>
              </w:rPrChange>
            </w:rPr>
            <w:delText xml:space="preserve">re they reach the economic optimum. In contrast, the 7-year useful life vans reach their economic optimum at year in year </w:delText>
          </w:r>
        </w:del>
      </w:ins>
      <w:ins w:id="5677" w:author="Richter, Nicholas" w:date="2021-01-28T16:39:00Z">
        <w:del w:id="5678" w:author="Gaunt, Michael" w:date="2021-05-10T14:16:00Z">
          <w:r w:rsidR="00276504" w:rsidRPr="00AF7E78" w:rsidDel="004061FA">
            <w:rPr>
              <w:rPrChange w:id="5679" w:author="Doris Lee" w:date="2021-05-17T10:29:00Z">
                <w:rPr>
                  <w:highlight w:val="yellow"/>
                </w:rPr>
              </w:rPrChange>
            </w:rPr>
            <w:delText xml:space="preserve">4. This suggests that further research is required to determine why this is the case. </w:delText>
          </w:r>
        </w:del>
      </w:ins>
      <w:ins w:id="5680" w:author="Doris Lee" w:date="2021-05-17T10:28:00Z">
        <w:r w:rsidR="00AF7E78" w:rsidRPr="00AF7E78">
          <w:rPr>
            <w:rFonts w:eastAsia="Times New Roman"/>
            <w:color w:val="000000"/>
            <w:highlight w:val="yellow"/>
            <w:rPrChange w:id="5681" w:author="Doris Lee" w:date="2021-05-17T10:29:00Z">
              <w:rPr>
                <w:rFonts w:eastAsia="Times New Roman"/>
                <w:color w:val="000000"/>
                <w:sz w:val="24"/>
                <w:szCs w:val="24"/>
                <w:highlight w:val="yellow"/>
              </w:rPr>
            </w:rPrChange>
          </w:rPr>
          <w:t xml:space="preserve">Only three vehicle classes - the </w:t>
        </w:r>
        <w:proofErr w:type="spellStart"/>
        <w:r w:rsidR="00AF7E78" w:rsidRPr="00AF7E78">
          <w:rPr>
            <w:rFonts w:eastAsia="Times New Roman"/>
            <w:color w:val="000000"/>
            <w:highlight w:val="yellow"/>
            <w:rPrChange w:id="5682" w:author="Doris Lee" w:date="2021-05-17T10:29:00Z">
              <w:rPr>
                <w:rFonts w:eastAsia="Times New Roman"/>
                <w:color w:val="000000"/>
                <w:sz w:val="24"/>
                <w:szCs w:val="24"/>
                <w:highlight w:val="yellow"/>
              </w:rPr>
            </w:rPrChange>
          </w:rPr>
          <w:t>Amerivan</w:t>
        </w:r>
        <w:proofErr w:type="spellEnd"/>
        <w:r w:rsidR="00AF7E78" w:rsidRPr="00AF7E78">
          <w:rPr>
            <w:rFonts w:eastAsia="Times New Roman"/>
            <w:color w:val="000000"/>
            <w:highlight w:val="yellow"/>
            <w:rPrChange w:id="5683" w:author="Doris Lee" w:date="2021-05-17T10:29:00Z">
              <w:rPr>
                <w:rFonts w:eastAsia="Times New Roman"/>
                <w:color w:val="000000"/>
                <w:sz w:val="24"/>
                <w:szCs w:val="24"/>
                <w:highlight w:val="yellow"/>
              </w:rPr>
            </w:rPrChange>
          </w:rPr>
          <w:t xml:space="preserve"> Uplander, the Goshen GC II, and the Supreme Senator </w:t>
        </w:r>
        <w:del w:id="5684" w:author="Gaunt, Michael" w:date="2021-05-17T15:44:00Z">
          <w:r w:rsidR="00AF7E78" w:rsidRPr="00AF7E78" w:rsidDel="00EF4B1E">
            <w:rPr>
              <w:rFonts w:eastAsia="Times New Roman"/>
              <w:color w:val="000000"/>
              <w:highlight w:val="yellow"/>
              <w:rPrChange w:id="5685" w:author="Doris Lee" w:date="2021-05-17T10:29:00Z">
                <w:rPr>
                  <w:rFonts w:eastAsia="Times New Roman"/>
                  <w:color w:val="000000"/>
                  <w:sz w:val="24"/>
                  <w:szCs w:val="24"/>
                  <w:highlight w:val="yellow"/>
                </w:rPr>
              </w:rPrChange>
            </w:rPr>
            <w:delText>-</w:delText>
          </w:r>
        </w:del>
      </w:ins>
      <w:ins w:id="5686" w:author="Gaunt, Michael" w:date="2021-05-17T15:44:00Z">
        <w:r w:rsidR="00EF4B1E">
          <w:rPr>
            <w:rFonts w:eastAsia="Times New Roman"/>
            <w:color w:val="000000"/>
            <w:highlight w:val="yellow"/>
          </w:rPr>
          <w:t>–</w:t>
        </w:r>
      </w:ins>
      <w:ins w:id="5687" w:author="Doris Lee" w:date="2021-05-17T10:28:00Z">
        <w:r w:rsidR="00AF7E78" w:rsidRPr="00AF7E78">
          <w:rPr>
            <w:rFonts w:eastAsia="Times New Roman"/>
            <w:color w:val="000000"/>
            <w:highlight w:val="yellow"/>
            <w:rPrChange w:id="5688" w:author="Doris Lee" w:date="2021-05-17T10:29:00Z">
              <w:rPr>
                <w:rFonts w:eastAsia="Times New Roman"/>
                <w:color w:val="000000"/>
                <w:sz w:val="24"/>
                <w:szCs w:val="24"/>
                <w:highlight w:val="yellow"/>
              </w:rPr>
            </w:rPrChange>
          </w:rPr>
          <w:t xml:space="preserve"> exhibited a rise in total operational costs</w:t>
        </w:r>
      </w:ins>
      <w:ins w:id="5689" w:author="Gaunt, Michael" w:date="2021-05-17T15:44:00Z">
        <w:r w:rsidR="00EF4B1E">
          <w:rPr>
            <w:rFonts w:eastAsia="Times New Roman"/>
            <w:color w:val="000000"/>
            <w:highlight w:val="yellow"/>
          </w:rPr>
          <w:t xml:space="preserve"> </w:t>
        </w:r>
      </w:ins>
      <w:ins w:id="5690" w:author="Gaunt, Michael" w:date="2021-05-17T15:45:00Z">
        <w:r w:rsidR="00B764D4">
          <w:rPr>
            <w:rFonts w:eastAsia="Times New Roman"/>
            <w:color w:val="000000"/>
            <w:highlight w:val="yellow"/>
          </w:rPr>
          <w:t>(one in the 80-120k range)</w:t>
        </w:r>
      </w:ins>
      <w:ins w:id="5691" w:author="Doris Lee" w:date="2021-05-17T10:28:00Z">
        <w:r w:rsidR="00AF7E78" w:rsidRPr="00AF7E78">
          <w:rPr>
            <w:rFonts w:eastAsia="Times New Roman"/>
            <w:color w:val="000000"/>
            <w:highlight w:val="yellow"/>
            <w:rPrChange w:id="5692" w:author="Doris Lee" w:date="2021-05-17T10:29:00Z">
              <w:rPr>
                <w:rFonts w:eastAsia="Times New Roman"/>
                <w:color w:val="000000"/>
                <w:sz w:val="24"/>
                <w:szCs w:val="24"/>
                <w:highlight w:val="yellow"/>
              </w:rPr>
            </w:rPrChange>
          </w:rPr>
          <w:t xml:space="preserve"> while others showed little to no increase.</w:t>
        </w:r>
        <w:r w:rsidR="00AF7E78" w:rsidRPr="00AF7E78">
          <w:rPr>
            <w:rFonts w:eastAsia="Times New Roman"/>
            <w:color w:val="000000"/>
            <w:rPrChange w:id="5693" w:author="Doris Lee" w:date="2021-05-17T10:29:00Z">
              <w:rPr>
                <w:rFonts w:eastAsia="Times New Roman"/>
                <w:color w:val="000000"/>
                <w:sz w:val="24"/>
                <w:szCs w:val="24"/>
              </w:rPr>
            </w:rPrChange>
          </w:rPr>
          <w:t xml:space="preserve"> In the latter case,</w:t>
        </w:r>
        <w:del w:id="5694" w:author="Gaunt, Michael" w:date="2021-05-17T15:47:00Z">
          <w:r w:rsidR="00AF7E78" w:rsidRPr="00AF7E78" w:rsidDel="00B764D4">
            <w:rPr>
              <w:rFonts w:eastAsia="Times New Roman"/>
              <w:color w:val="000000"/>
              <w:rPrChange w:id="5695" w:author="Doris Lee" w:date="2021-05-17T10:29:00Z">
                <w:rPr>
                  <w:rFonts w:eastAsia="Times New Roman"/>
                  <w:color w:val="000000"/>
                  <w:sz w:val="24"/>
                  <w:szCs w:val="24"/>
                </w:rPr>
              </w:rPrChange>
            </w:rPr>
            <w:delText xml:space="preserve"> it is suggested to operate said vehicles indefinitely or to use</w:delText>
          </w:r>
        </w:del>
        <w:r w:rsidR="00AF7E78" w:rsidRPr="00AF7E78">
          <w:rPr>
            <w:rFonts w:eastAsia="Times New Roman"/>
            <w:color w:val="000000"/>
            <w:rPrChange w:id="5696" w:author="Doris Lee" w:date="2021-05-17T10:29:00Z">
              <w:rPr>
                <w:rFonts w:eastAsia="Times New Roman"/>
                <w:color w:val="000000"/>
                <w:sz w:val="24"/>
                <w:szCs w:val="24"/>
              </w:rPr>
            </w:rPrChange>
          </w:rPr>
          <w:t xml:space="preserve"> some</w:t>
        </w:r>
      </w:ins>
      <w:ins w:id="5697" w:author="Gaunt, Michael" w:date="2021-05-17T15:47:00Z">
        <w:r w:rsidR="00B764D4">
          <w:rPr>
            <w:rFonts w:eastAsia="Times New Roman"/>
            <w:color w:val="000000"/>
          </w:rPr>
          <w:t xml:space="preserve"> </w:t>
        </w:r>
      </w:ins>
      <w:ins w:id="5698" w:author="Doris Lee" w:date="2021-05-17T10:28:00Z">
        <w:del w:id="5699" w:author="Gaunt, Michael" w:date="2021-05-17T15:47:00Z">
          <w:r w:rsidR="00AF7E78" w:rsidRPr="00AF7E78" w:rsidDel="00B764D4">
            <w:rPr>
              <w:rFonts w:eastAsia="Times New Roman"/>
              <w:color w:val="000000"/>
              <w:rPrChange w:id="5700" w:author="Doris Lee" w:date="2021-05-17T10:29:00Z">
                <w:rPr>
                  <w:rFonts w:eastAsia="Times New Roman"/>
                  <w:color w:val="000000"/>
                  <w:sz w:val="24"/>
                  <w:szCs w:val="24"/>
                </w:rPr>
              </w:rPrChange>
            </w:rPr>
            <w:delText xml:space="preserve"> other </w:delText>
          </w:r>
        </w:del>
        <w:r w:rsidR="00AF7E78" w:rsidRPr="00AF7E78">
          <w:rPr>
            <w:rFonts w:eastAsia="Times New Roman"/>
            <w:color w:val="000000"/>
            <w:rPrChange w:id="5701" w:author="Doris Lee" w:date="2021-05-17T10:29:00Z">
              <w:rPr>
                <w:rFonts w:eastAsia="Times New Roman"/>
                <w:color w:val="000000"/>
                <w:sz w:val="24"/>
                <w:szCs w:val="24"/>
              </w:rPr>
            </w:rPrChange>
          </w:rPr>
          <w:t>metric</w:t>
        </w:r>
        <w:del w:id="5702" w:author="Gaunt, Michael" w:date="2021-05-17T15:48:00Z">
          <w:r w:rsidR="00AF7E78" w:rsidRPr="00AF7E78" w:rsidDel="00B764D4">
            <w:rPr>
              <w:rFonts w:eastAsia="Times New Roman"/>
              <w:color w:val="000000"/>
              <w:rPrChange w:id="5703" w:author="Doris Lee" w:date="2021-05-17T10:29:00Z">
                <w:rPr>
                  <w:rFonts w:eastAsia="Times New Roman"/>
                  <w:color w:val="000000"/>
                  <w:sz w:val="24"/>
                  <w:szCs w:val="24"/>
                </w:rPr>
              </w:rPrChange>
            </w:rPr>
            <w:delText>/method</w:delText>
          </w:r>
        </w:del>
      </w:ins>
      <w:ins w:id="5704" w:author="Gaunt, Michael" w:date="2021-05-17T15:47:00Z">
        <w:r w:rsidR="00B764D4">
          <w:rPr>
            <w:rFonts w:eastAsia="Times New Roman"/>
            <w:color w:val="000000"/>
          </w:rPr>
          <w:t xml:space="preserve"> other than </w:t>
        </w:r>
      </w:ins>
      <w:ins w:id="5705" w:author="Gaunt, Michael" w:date="2021-05-17T15:48:00Z">
        <w:r w:rsidR="00B764D4">
          <w:rPr>
            <w:rFonts w:eastAsia="Times New Roman"/>
            <w:color w:val="000000"/>
          </w:rPr>
          <w:t xml:space="preserve">cumulative maintenance cost </w:t>
        </w:r>
      </w:ins>
      <w:ins w:id="5706" w:author="Gaunt, Michael" w:date="2021-05-17T15:49:00Z">
        <w:r w:rsidR="00B764D4">
          <w:rPr>
            <w:rFonts w:eastAsia="Times New Roman"/>
            <w:color w:val="000000"/>
          </w:rPr>
          <w:t xml:space="preserve">will be </w:t>
        </w:r>
      </w:ins>
      <w:ins w:id="5707" w:author="Gaunt, Michael" w:date="2021-05-17T15:47:00Z">
        <w:r w:rsidR="00B764D4">
          <w:rPr>
            <w:rFonts w:eastAsia="Times New Roman"/>
            <w:color w:val="000000"/>
          </w:rPr>
          <w:t xml:space="preserve">required to </w:t>
        </w:r>
      </w:ins>
      <w:ins w:id="5708" w:author="Doris Lee" w:date="2021-05-17T10:28:00Z">
        <w:del w:id="5709" w:author="Gaunt, Michael" w:date="2021-05-17T15:48:00Z">
          <w:r w:rsidR="00AF7E78" w:rsidRPr="00AF7E78" w:rsidDel="00B764D4">
            <w:rPr>
              <w:rFonts w:eastAsia="Times New Roman"/>
              <w:color w:val="000000"/>
              <w:rPrChange w:id="5710" w:author="Doris Lee" w:date="2021-05-17T10:29:00Z">
                <w:rPr>
                  <w:rFonts w:eastAsia="Times New Roman"/>
                  <w:color w:val="000000"/>
                  <w:sz w:val="24"/>
                  <w:szCs w:val="24"/>
                </w:rPr>
              </w:rPrChange>
            </w:rPr>
            <w:delText xml:space="preserve"> to </w:delText>
          </w:r>
        </w:del>
        <w:r w:rsidR="00AF7E78" w:rsidRPr="00AF7E78">
          <w:rPr>
            <w:rFonts w:eastAsia="Times New Roman"/>
            <w:color w:val="000000"/>
            <w:rPrChange w:id="5711" w:author="Doris Lee" w:date="2021-05-17T10:29:00Z">
              <w:rPr>
                <w:rFonts w:eastAsia="Times New Roman"/>
                <w:color w:val="000000"/>
                <w:sz w:val="24"/>
                <w:szCs w:val="24"/>
              </w:rPr>
            </w:rPrChange>
          </w:rPr>
          <w:t>determine a</w:t>
        </w:r>
      </w:ins>
      <w:ins w:id="5712" w:author="Gaunt, Michael" w:date="2021-05-17T15:48:00Z">
        <w:r w:rsidR="00B764D4">
          <w:rPr>
            <w:rFonts w:eastAsia="Times New Roman"/>
            <w:color w:val="000000"/>
          </w:rPr>
          <w:t xml:space="preserve"> suitable</w:t>
        </w:r>
      </w:ins>
      <w:ins w:id="5713" w:author="Doris Lee" w:date="2021-05-17T10:28:00Z">
        <w:r w:rsidR="00AF7E78" w:rsidRPr="00AF7E78">
          <w:rPr>
            <w:rFonts w:eastAsia="Times New Roman"/>
            <w:color w:val="000000"/>
            <w:rPrChange w:id="5714" w:author="Doris Lee" w:date="2021-05-17T10:29:00Z">
              <w:rPr>
                <w:rFonts w:eastAsia="Times New Roman"/>
                <w:color w:val="000000"/>
                <w:sz w:val="24"/>
                <w:szCs w:val="24"/>
              </w:rPr>
            </w:rPrChange>
          </w:rPr>
          <w:t xml:space="preserve"> replacement schedule</w:t>
        </w:r>
      </w:ins>
      <w:ins w:id="5715" w:author="Gaunt, Michael" w:date="2021-05-17T15:50:00Z">
        <w:r w:rsidR="00B764D4">
          <w:rPr>
            <w:rFonts w:eastAsia="Times New Roman"/>
            <w:color w:val="000000"/>
          </w:rPr>
          <w:t xml:space="preserve"> as this analysis suggests they can be indefinitely operated at their economic minimum</w:t>
        </w:r>
      </w:ins>
      <w:ins w:id="5716" w:author="Doris Lee" w:date="2021-05-17T10:28:00Z">
        <w:r w:rsidR="00AF7E78" w:rsidRPr="00AF7E78">
          <w:rPr>
            <w:rFonts w:eastAsia="Times New Roman"/>
            <w:color w:val="000000"/>
            <w:rPrChange w:id="5717" w:author="Doris Lee" w:date="2021-05-17T10:29:00Z">
              <w:rPr>
                <w:rFonts w:eastAsia="Times New Roman"/>
                <w:color w:val="000000"/>
                <w:sz w:val="24"/>
                <w:szCs w:val="24"/>
              </w:rPr>
            </w:rPrChange>
          </w:rPr>
          <w:t xml:space="preserve">. In the former case, a cost-based rule or threshold </w:t>
        </w:r>
        <w:del w:id="5718" w:author="Gaunt, Michael" w:date="2021-05-17T15:51:00Z">
          <w:r w:rsidR="00AF7E78" w:rsidRPr="00AF7E78" w:rsidDel="00B764D4">
            <w:rPr>
              <w:rFonts w:eastAsia="Times New Roman"/>
              <w:color w:val="000000"/>
              <w:rPrChange w:id="5719" w:author="Doris Lee" w:date="2021-05-17T10:29:00Z">
                <w:rPr>
                  <w:rFonts w:eastAsia="Times New Roman"/>
                  <w:color w:val="000000"/>
                  <w:sz w:val="24"/>
                  <w:szCs w:val="24"/>
                </w:rPr>
              </w:rPrChange>
            </w:rPr>
            <w:delText>needs</w:delText>
          </w:r>
        </w:del>
      </w:ins>
      <w:ins w:id="5720" w:author="Gaunt, Michael" w:date="2021-05-17T15:51:00Z">
        <w:r w:rsidR="00B764D4">
          <w:rPr>
            <w:rFonts w:eastAsia="Times New Roman"/>
            <w:color w:val="000000"/>
          </w:rPr>
          <w:t>should</w:t>
        </w:r>
      </w:ins>
      <w:ins w:id="5721" w:author="Doris Lee" w:date="2021-05-17T10:28:00Z">
        <w:r w:rsidR="00AF7E78" w:rsidRPr="00AF7E78">
          <w:rPr>
            <w:rFonts w:eastAsia="Times New Roman"/>
            <w:color w:val="000000"/>
            <w:rPrChange w:id="5722" w:author="Doris Lee" w:date="2021-05-17T10:29:00Z">
              <w:rPr>
                <w:rFonts w:eastAsia="Times New Roman"/>
                <w:color w:val="000000"/>
                <w:sz w:val="24"/>
                <w:szCs w:val="24"/>
              </w:rPr>
            </w:rPrChange>
          </w:rPr>
          <w:t xml:space="preserve"> to be developed to define vehicle replacement schedules. For instance, the </w:t>
        </w:r>
        <w:proofErr w:type="spellStart"/>
        <w:r w:rsidR="00AF7E78" w:rsidRPr="00AF7E78">
          <w:rPr>
            <w:rFonts w:eastAsia="Times New Roman"/>
            <w:color w:val="000000"/>
            <w:rPrChange w:id="5723" w:author="Doris Lee" w:date="2021-05-17T10:29:00Z">
              <w:rPr>
                <w:rFonts w:eastAsia="Times New Roman"/>
                <w:color w:val="000000"/>
                <w:sz w:val="24"/>
                <w:szCs w:val="24"/>
              </w:rPr>
            </w:rPrChange>
          </w:rPr>
          <w:t>Amerivan</w:t>
        </w:r>
        <w:proofErr w:type="spellEnd"/>
        <w:r w:rsidR="00AF7E78" w:rsidRPr="00AF7E78">
          <w:rPr>
            <w:rFonts w:eastAsia="Times New Roman"/>
            <w:color w:val="000000"/>
            <w:rPrChange w:id="5724" w:author="Doris Lee" w:date="2021-05-17T10:29:00Z">
              <w:rPr>
                <w:rFonts w:eastAsia="Times New Roman"/>
                <w:color w:val="000000"/>
                <w:sz w:val="24"/>
                <w:szCs w:val="24"/>
              </w:rPr>
            </w:rPrChange>
          </w:rPr>
          <w:t xml:space="preserve"> Uplander is roughly $2 and $7 to operate at 80k and 125k miles, respectively. While the latter is $5 dollars more expensive, these vehicles can be operated an additional 45k miles - Metro may conclude that i</w:t>
        </w:r>
      </w:ins>
      <w:ins w:id="5725" w:author="Gaunt, Michael" w:date="2021-05-17T15:53:00Z">
        <w:r w:rsidR="00B764D4">
          <w:rPr>
            <w:rFonts w:eastAsia="Times New Roman"/>
            <w:color w:val="000000"/>
          </w:rPr>
          <w:t xml:space="preserve">s operationally optimal as it </w:t>
        </w:r>
      </w:ins>
      <w:ins w:id="5726" w:author="Gaunt, Michael" w:date="2021-05-17T15:55:00Z">
        <w:r w:rsidR="00B764D4">
          <w:rPr>
            <w:rFonts w:eastAsia="Times New Roman"/>
            <w:color w:val="000000"/>
          </w:rPr>
          <w:t>lowers</w:t>
        </w:r>
        <w:r w:rsidR="00B764D4" w:rsidRPr="00323B58">
          <w:rPr>
            <w:rFonts w:eastAsia="Times New Roman"/>
            <w:color w:val="000000"/>
          </w:rPr>
          <w:t xml:space="preserve"> vehicle replacement</w:t>
        </w:r>
        <w:r w:rsidR="00B764D4">
          <w:rPr>
            <w:rFonts w:eastAsia="Times New Roman"/>
            <w:color w:val="000000"/>
          </w:rPr>
          <w:t xml:space="preserve"> </w:t>
        </w:r>
      </w:ins>
      <w:ins w:id="5727" w:author="Gaunt, Michael" w:date="2021-05-17T15:53:00Z">
        <w:r w:rsidR="00B764D4">
          <w:rPr>
            <w:rFonts w:eastAsia="Times New Roman"/>
            <w:color w:val="000000"/>
          </w:rPr>
          <w:t xml:space="preserve">frequency </w:t>
        </w:r>
      </w:ins>
      <w:ins w:id="5728" w:author="Gaunt, Michael" w:date="2021-05-17T15:54:00Z">
        <w:r w:rsidR="00B764D4">
          <w:rPr>
            <w:rFonts w:eastAsia="Times New Roman"/>
            <w:color w:val="000000"/>
          </w:rPr>
          <w:t>while</w:t>
        </w:r>
      </w:ins>
      <w:ins w:id="5729" w:author="Gaunt, Michael" w:date="2021-05-17T15:53:00Z">
        <w:r w:rsidR="00B764D4">
          <w:rPr>
            <w:rFonts w:eastAsia="Times New Roman"/>
            <w:color w:val="000000"/>
          </w:rPr>
          <w:t xml:space="preserve"> </w:t>
        </w:r>
      </w:ins>
      <w:ins w:id="5730" w:author="Gaunt, Michael" w:date="2021-05-17T15:54:00Z">
        <w:r w:rsidR="00B764D4">
          <w:rPr>
            <w:rFonts w:eastAsia="Times New Roman"/>
            <w:color w:val="000000"/>
          </w:rPr>
          <w:t>incurring</w:t>
        </w:r>
      </w:ins>
      <w:ins w:id="5731" w:author="Gaunt, Michael" w:date="2021-05-17T15:53:00Z">
        <w:r w:rsidR="00B764D4">
          <w:rPr>
            <w:rFonts w:eastAsia="Times New Roman"/>
            <w:color w:val="000000"/>
          </w:rPr>
          <w:t xml:space="preserve"> a modest </w:t>
        </w:r>
      </w:ins>
      <w:ins w:id="5732" w:author="Gaunt, Michael" w:date="2021-05-17T15:54:00Z">
        <w:r w:rsidR="00B764D4">
          <w:rPr>
            <w:rFonts w:eastAsia="Times New Roman"/>
            <w:color w:val="000000"/>
          </w:rPr>
          <w:t xml:space="preserve">increase in </w:t>
        </w:r>
      </w:ins>
      <w:ins w:id="5733" w:author="Gaunt, Michael" w:date="2021-05-17T15:53:00Z">
        <w:r w:rsidR="00B764D4">
          <w:rPr>
            <w:rFonts w:eastAsia="Times New Roman"/>
            <w:color w:val="000000"/>
          </w:rPr>
          <w:t xml:space="preserve">cost of </w:t>
        </w:r>
      </w:ins>
      <w:ins w:id="5734" w:author="Gaunt, Michael" w:date="2021-05-17T15:54:00Z">
        <w:r w:rsidR="00B764D4">
          <w:rPr>
            <w:rFonts w:eastAsia="Times New Roman"/>
            <w:color w:val="000000"/>
          </w:rPr>
          <w:t>ownership.</w:t>
        </w:r>
      </w:ins>
      <w:ins w:id="5735" w:author="Doris Lee" w:date="2021-05-17T10:28:00Z">
        <w:del w:id="5736" w:author="Gaunt, Michael" w:date="2021-05-17T15:52:00Z">
          <w:r w:rsidR="00AF7E78" w:rsidRPr="00AF7E78" w:rsidDel="00B764D4">
            <w:rPr>
              <w:rFonts w:eastAsia="Times New Roman"/>
              <w:color w:val="000000"/>
              <w:rPrChange w:id="5737" w:author="Doris Lee" w:date="2021-05-17T10:29:00Z">
                <w:rPr>
                  <w:rFonts w:eastAsia="Times New Roman"/>
                  <w:color w:val="000000"/>
                  <w:sz w:val="24"/>
                  <w:szCs w:val="24"/>
                </w:rPr>
              </w:rPrChange>
            </w:rPr>
            <w:delText>s more</w:delText>
          </w:r>
        </w:del>
        <w:del w:id="5738" w:author="Gaunt, Michael" w:date="2021-05-17T15:55:00Z">
          <w:r w:rsidR="00AF7E78" w:rsidRPr="00AF7E78" w:rsidDel="00B764D4">
            <w:rPr>
              <w:rFonts w:eastAsia="Times New Roman"/>
              <w:color w:val="000000"/>
              <w:rPrChange w:id="5739" w:author="Doris Lee" w:date="2021-05-17T10:29:00Z">
                <w:rPr>
                  <w:rFonts w:eastAsia="Times New Roman"/>
                  <w:color w:val="000000"/>
                  <w:sz w:val="24"/>
                  <w:szCs w:val="24"/>
                </w:rPr>
              </w:rPrChange>
            </w:rPr>
            <w:delText xml:space="preserve"> in line with their business strategy to operate certain vehicles past their economic optimum to limit the frequency of vehicle replacement.</w:delText>
          </w:r>
        </w:del>
        <w:r w:rsidR="00AF7E78" w:rsidRPr="00AF7E78">
          <w:rPr>
            <w:rFonts w:eastAsia="Times New Roman"/>
            <w:color w:val="000000"/>
            <w:rPrChange w:id="5740" w:author="Doris Lee" w:date="2021-05-17T10:29:00Z">
              <w:rPr>
                <w:rFonts w:eastAsia="Times New Roman"/>
                <w:color w:val="000000"/>
                <w:sz w:val="24"/>
                <w:szCs w:val="24"/>
              </w:rPr>
            </w:rPrChange>
          </w:rPr>
          <w:t xml:space="preserve"> It is recommended that metro defines a rule set which </w:t>
        </w:r>
        <w:del w:id="5741" w:author="Gaunt, Michael" w:date="2021-05-17T15:56:00Z">
          <w:r w:rsidR="00AF7E78" w:rsidRPr="00AF7E78" w:rsidDel="00B764D4">
            <w:rPr>
              <w:rFonts w:eastAsia="Times New Roman"/>
              <w:color w:val="000000"/>
              <w:rPrChange w:id="5742" w:author="Doris Lee" w:date="2021-05-17T10:29:00Z">
                <w:rPr>
                  <w:rFonts w:eastAsia="Times New Roman"/>
                  <w:color w:val="000000"/>
                  <w:sz w:val="24"/>
                  <w:szCs w:val="24"/>
                </w:rPr>
              </w:rPrChange>
            </w:rPr>
            <w:delText>prioritizes</w:delText>
          </w:r>
        </w:del>
      </w:ins>
      <w:ins w:id="5743" w:author="Gaunt, Michael" w:date="2021-05-17T15:56:00Z">
        <w:r w:rsidR="00B764D4">
          <w:rPr>
            <w:rFonts w:eastAsia="Times New Roman"/>
            <w:color w:val="000000"/>
          </w:rPr>
          <w:t>optimizes</w:t>
        </w:r>
      </w:ins>
      <w:ins w:id="5744" w:author="Doris Lee" w:date="2021-05-17T10:28:00Z">
        <w:r w:rsidR="00AF7E78" w:rsidRPr="00AF7E78">
          <w:rPr>
            <w:rFonts w:eastAsia="Times New Roman"/>
            <w:color w:val="000000"/>
            <w:rPrChange w:id="5745" w:author="Doris Lee" w:date="2021-05-17T10:29:00Z">
              <w:rPr>
                <w:rFonts w:eastAsia="Times New Roman"/>
                <w:color w:val="000000"/>
                <w:sz w:val="24"/>
                <w:szCs w:val="24"/>
              </w:rPr>
            </w:rPrChange>
          </w:rPr>
          <w:t xml:space="preserve"> cost</w:t>
        </w:r>
      </w:ins>
      <w:ins w:id="5746" w:author="Gaunt, Michael" w:date="2021-05-17T15:56:00Z">
        <w:r w:rsidR="00B764D4">
          <w:rPr>
            <w:rFonts w:eastAsia="Times New Roman"/>
            <w:color w:val="000000"/>
          </w:rPr>
          <w:t xml:space="preserve"> of ownership</w:t>
        </w:r>
      </w:ins>
      <w:ins w:id="5747" w:author="Doris Lee" w:date="2021-05-17T10:28:00Z">
        <w:r w:rsidR="00AF7E78" w:rsidRPr="00AF7E78">
          <w:rPr>
            <w:rFonts w:eastAsia="Times New Roman"/>
            <w:color w:val="000000"/>
            <w:rPrChange w:id="5748" w:author="Doris Lee" w:date="2021-05-17T10:29:00Z">
              <w:rPr>
                <w:rFonts w:eastAsia="Times New Roman"/>
                <w:color w:val="000000"/>
                <w:sz w:val="24"/>
                <w:szCs w:val="24"/>
              </w:rPr>
            </w:rPrChange>
          </w:rPr>
          <w:t>, miles driven, and frequency of vehicle replacement for vehicles that experience rising operational costs.</w:t>
        </w:r>
      </w:ins>
      <w:ins w:id="5749" w:author="Gaunt, Michael" w:date="2021-05-10T14:09:00Z">
        <w:del w:id="5750" w:author="Doris Lee" w:date="2021-05-17T10:28:00Z">
          <w:r w:rsidR="004061FA" w:rsidRPr="00AF7E78" w:rsidDel="00AF7E78">
            <w:rPr>
              <w:rPrChange w:id="5751" w:author="Doris Lee" w:date="2021-05-17T10:29:00Z">
                <w:rPr>
                  <w:highlight w:val="yellow"/>
                </w:rPr>
              </w:rPrChange>
            </w:rPr>
            <w:delText xml:space="preserve">The combined cost analysis </w:delText>
          </w:r>
        </w:del>
      </w:ins>
      <w:ins w:id="5752" w:author="Gaunt, Michael" w:date="2021-05-10T14:10:00Z">
        <w:del w:id="5753" w:author="Doris Lee" w:date="2021-05-17T10:28:00Z">
          <w:r w:rsidR="004061FA" w:rsidRPr="00AF7E78" w:rsidDel="00AF7E78">
            <w:rPr>
              <w:rPrChange w:id="5754" w:author="Doris Lee" w:date="2021-05-17T10:29:00Z">
                <w:rPr>
                  <w:highlight w:val="yellow"/>
                </w:rPr>
              </w:rPrChange>
            </w:rPr>
            <w:delText>suggests</w:delText>
          </w:r>
        </w:del>
      </w:ins>
      <w:ins w:id="5755" w:author="Gaunt, Michael" w:date="2021-05-10T14:12:00Z">
        <w:del w:id="5756" w:author="Doris Lee" w:date="2021-05-17T10:28:00Z">
          <w:r w:rsidR="004061FA" w:rsidRPr="00AF7E78" w:rsidDel="00AF7E78">
            <w:rPr>
              <w:rPrChange w:id="5757" w:author="Doris Lee" w:date="2021-05-17T10:29:00Z">
                <w:rPr>
                  <w:highlight w:val="yellow"/>
                </w:rPr>
              </w:rPrChange>
            </w:rPr>
            <w:delText xml:space="preserve"> that there is not an economically optimal point of replacement for vehicles solely based on the co</w:delText>
          </w:r>
        </w:del>
      </w:ins>
      <w:ins w:id="5758" w:author="Gaunt, Michael" w:date="2021-05-10T14:13:00Z">
        <w:del w:id="5759" w:author="Doris Lee" w:date="2021-05-17T10:28:00Z">
          <w:r w:rsidR="004061FA" w:rsidRPr="00AF7E78" w:rsidDel="00AF7E78">
            <w:rPr>
              <w:rPrChange w:id="5760" w:author="Doris Lee" w:date="2021-05-17T10:29:00Z">
                <w:rPr>
                  <w:highlight w:val="yellow"/>
                </w:rPr>
              </w:rPrChange>
            </w:rPr>
            <w:delText>st and occurrence of monthly maintenance events</w:delText>
          </w:r>
        </w:del>
      </w:ins>
      <w:ins w:id="5761" w:author="Gaunt, Michael" w:date="2021-05-10T14:14:00Z">
        <w:del w:id="5762" w:author="Doris Lee" w:date="2021-05-17T10:28:00Z">
          <w:r w:rsidR="004061FA" w:rsidRPr="00AF7E78" w:rsidDel="00AF7E78">
            <w:rPr>
              <w:rPrChange w:id="5763" w:author="Doris Lee" w:date="2021-05-17T10:29:00Z">
                <w:rPr>
                  <w:highlight w:val="yellow"/>
                </w:rPr>
              </w:rPrChange>
            </w:rPr>
            <w:delText xml:space="preserve"> (corrective costs)</w:delText>
          </w:r>
        </w:del>
      </w:ins>
      <w:ins w:id="5764" w:author="Gaunt, Michael" w:date="2021-05-10T14:13:00Z">
        <w:del w:id="5765" w:author="Doris Lee" w:date="2021-05-17T10:28:00Z">
          <w:r w:rsidR="004061FA" w:rsidRPr="00AF7E78" w:rsidDel="00AF7E78">
            <w:rPr>
              <w:rPrChange w:id="5766" w:author="Doris Lee" w:date="2021-05-17T10:29:00Z">
                <w:rPr>
                  <w:highlight w:val="yellow"/>
                </w:rPr>
              </w:rPrChange>
            </w:rPr>
            <w:delText xml:space="preserve"> </w:delText>
          </w:r>
        </w:del>
      </w:ins>
      <w:ins w:id="5767" w:author="Gaunt, Michael" w:date="2021-05-10T14:14:00Z">
        <w:del w:id="5768" w:author="Doris Lee" w:date="2021-05-17T10:28:00Z">
          <w:r w:rsidR="004061FA" w:rsidRPr="00AF7E78" w:rsidDel="00AF7E78">
            <w:rPr>
              <w:rPrChange w:id="5769" w:author="Doris Lee" w:date="2021-05-17T10:29:00Z">
                <w:rPr>
                  <w:highlight w:val="yellow"/>
                </w:rPr>
              </w:rPrChange>
            </w:rPr>
            <w:delText>and preven</w:delText>
          </w:r>
        </w:del>
        <w:del w:id="5770" w:author="Doris Lee" w:date="2021-05-13T14:09:00Z">
          <w:r w:rsidR="004061FA" w:rsidRPr="00AF7E78" w:rsidDel="0022707A">
            <w:rPr>
              <w:rPrChange w:id="5771" w:author="Doris Lee" w:date="2021-05-17T10:29:00Z">
                <w:rPr>
                  <w:highlight w:val="yellow"/>
                </w:rPr>
              </w:rPrChange>
            </w:rPr>
            <w:delText>ta</w:delText>
          </w:r>
        </w:del>
        <w:del w:id="5772" w:author="Doris Lee" w:date="2021-05-17T10:28:00Z">
          <w:r w:rsidR="004061FA" w:rsidRPr="00AF7E78" w:rsidDel="00AF7E78">
            <w:rPr>
              <w:rPrChange w:id="5773" w:author="Doris Lee" w:date="2021-05-17T10:29:00Z">
                <w:rPr>
                  <w:highlight w:val="yellow"/>
                </w:rPr>
              </w:rPrChange>
            </w:rPr>
            <w:delText>tive costs</w:delText>
          </w:r>
        </w:del>
      </w:ins>
      <w:ins w:id="5774" w:author="Gaunt, Michael" w:date="2021-05-10T14:15:00Z">
        <w:del w:id="5775" w:author="Doris Lee" w:date="2021-05-17T10:28:00Z">
          <w:r w:rsidR="004061FA" w:rsidRPr="00AF7E78" w:rsidDel="00AF7E78">
            <w:rPr>
              <w:rPrChange w:id="5776" w:author="Doris Lee" w:date="2021-05-17T10:29:00Z">
                <w:rPr>
                  <w:highlight w:val="yellow"/>
                </w:rPr>
              </w:rPrChange>
            </w:rPr>
            <w:delText xml:space="preserve"> given the </w:delText>
          </w:r>
        </w:del>
      </w:ins>
      <w:ins w:id="5777" w:author="Gaunt, Michael" w:date="2021-05-10T14:16:00Z">
        <w:del w:id="5778" w:author="Doris Lee" w:date="2021-05-17T10:28:00Z">
          <w:r w:rsidR="004061FA" w:rsidRPr="00AF7E78" w:rsidDel="00AF7E78">
            <w:rPr>
              <w:rPrChange w:id="5779" w:author="Doris Lee" w:date="2021-05-17T10:29:00Z">
                <w:rPr>
                  <w:highlight w:val="yellow"/>
                </w:rPr>
              </w:rPrChange>
            </w:rPr>
            <w:delText xml:space="preserve">vehicle </w:delText>
          </w:r>
        </w:del>
      </w:ins>
      <w:ins w:id="5780" w:author="Gaunt, Michael" w:date="2021-05-10T14:15:00Z">
        <w:del w:id="5781" w:author="Doris Lee" w:date="2021-05-17T10:28:00Z">
          <w:r w:rsidR="004061FA" w:rsidRPr="00AF7E78" w:rsidDel="00AF7E78">
            <w:rPr>
              <w:rPrChange w:id="5782" w:author="Doris Lee" w:date="2021-05-17T10:29:00Z">
                <w:rPr>
                  <w:highlight w:val="yellow"/>
                </w:rPr>
              </w:rPrChange>
            </w:rPr>
            <w:delText>operational status</w:delText>
          </w:r>
        </w:del>
      </w:ins>
      <w:ins w:id="5783" w:author="Gaunt, Michael" w:date="2021-05-10T14:16:00Z">
        <w:del w:id="5784" w:author="Doris Lee" w:date="2021-05-17T10:28:00Z">
          <w:r w:rsidR="004061FA" w:rsidRPr="00AF7E78" w:rsidDel="00AF7E78">
            <w:rPr>
              <w:rPrChange w:id="5785" w:author="Doris Lee" w:date="2021-05-17T10:29:00Z">
                <w:rPr>
                  <w:highlight w:val="yellow"/>
                </w:rPr>
              </w:rPrChange>
            </w:rPr>
            <w:delText xml:space="preserve"> (miles driven and age)</w:delText>
          </w:r>
        </w:del>
      </w:ins>
      <w:ins w:id="5786" w:author="Gaunt, Michael" w:date="2021-05-10T14:14:00Z">
        <w:del w:id="5787" w:author="Doris Lee" w:date="2021-05-17T10:28:00Z">
          <w:r w:rsidR="004061FA" w:rsidRPr="00AF7E78" w:rsidDel="00AF7E78">
            <w:rPr>
              <w:rPrChange w:id="5788" w:author="Doris Lee" w:date="2021-05-17T10:29:00Z">
                <w:rPr>
                  <w:highlight w:val="yellow"/>
                </w:rPr>
              </w:rPrChange>
            </w:rPr>
            <w:delText>.</w:delText>
          </w:r>
        </w:del>
      </w:ins>
      <w:ins w:id="5789" w:author="Gaunt, Michael" w:date="2021-05-10T14:11:00Z">
        <w:del w:id="5790" w:author="Doris Lee" w:date="2021-05-17T10:28:00Z">
          <w:r w:rsidR="004061FA" w:rsidRPr="00AF7E78" w:rsidDel="00AF7E78">
            <w:delText xml:space="preserve"> </w:delText>
          </w:r>
        </w:del>
      </w:ins>
      <w:ins w:id="5791" w:author="Gaunt, Michael" w:date="2021-05-10T14:18:00Z">
        <w:del w:id="5792" w:author="Doris Lee" w:date="2021-05-13T14:14:00Z">
          <w:r w:rsidR="004061FA" w:rsidRPr="00AF7E78" w:rsidDel="00C46972">
            <w:delText>Barring other factors, t</w:delText>
          </w:r>
        </w:del>
        <w:del w:id="5793" w:author="Doris Lee" w:date="2021-05-17T10:28:00Z">
          <w:r w:rsidR="004061FA" w:rsidRPr="00AF7E78" w:rsidDel="00AF7E78">
            <w:delText xml:space="preserve">he asymptotic </w:delText>
          </w:r>
        </w:del>
      </w:ins>
      <w:ins w:id="5794" w:author="Gaunt, Michael" w:date="2021-05-10T14:19:00Z">
        <w:del w:id="5795" w:author="Doris Lee" w:date="2021-05-17T10:28:00Z">
          <w:r w:rsidR="004061FA" w:rsidRPr="00AF7E78" w:rsidDel="00AF7E78">
            <w:delText>behavior</w:delText>
          </w:r>
        </w:del>
      </w:ins>
      <w:ins w:id="5796" w:author="Gaunt, Michael" w:date="2021-05-10T14:18:00Z">
        <w:del w:id="5797" w:author="Doris Lee" w:date="2021-05-17T10:28:00Z">
          <w:r w:rsidR="004061FA" w:rsidRPr="00AF7E78" w:rsidDel="00AF7E78">
            <w:delText xml:space="preserve"> </w:delText>
          </w:r>
        </w:del>
        <w:del w:id="5798" w:author="Doris Lee" w:date="2021-05-13T14:14:00Z">
          <w:r w:rsidR="004061FA" w:rsidRPr="00AF7E78" w:rsidDel="00C46972">
            <w:delText xml:space="preserve">seen </w:delText>
          </w:r>
        </w:del>
        <w:del w:id="5799" w:author="Doris Lee" w:date="2021-05-17T10:28:00Z">
          <w:r w:rsidR="004061FA" w:rsidRPr="00AF7E78" w:rsidDel="00AF7E78">
            <w:delText>in the multiple</w:delText>
          </w:r>
        </w:del>
      </w:ins>
      <w:ins w:id="5800" w:author="Gaunt, Michael" w:date="2021-05-10T14:19:00Z">
        <w:del w:id="5801" w:author="Doris Lee" w:date="2021-05-17T10:28:00Z">
          <w:r w:rsidR="004061FA" w:rsidRPr="00AF7E78" w:rsidDel="00AF7E78">
            <w:delText xml:space="preserve"> total cost curves </w:delText>
          </w:r>
        </w:del>
      </w:ins>
      <w:ins w:id="5802" w:author="Gaunt, Michael" w:date="2021-05-10T14:20:00Z">
        <w:del w:id="5803" w:author="Doris Lee" w:date="2021-05-17T10:28:00Z">
          <w:r w:rsidR="00CF2F14" w:rsidRPr="00AF7E78" w:rsidDel="00AF7E78">
            <w:delText>indicate</w:delText>
          </w:r>
        </w:del>
      </w:ins>
      <w:ins w:id="5804" w:author="Gaunt, Michael" w:date="2021-05-10T14:19:00Z">
        <w:del w:id="5805" w:author="Doris Lee" w:date="2021-05-17T10:28:00Z">
          <w:r w:rsidR="004061FA" w:rsidRPr="00AF7E78" w:rsidDel="00AF7E78">
            <w:delText xml:space="preserve"> that</w:delText>
          </w:r>
        </w:del>
      </w:ins>
    </w:p>
    <w:p w14:paraId="07E7FC2E" w14:textId="32FEED25" w:rsidR="00754D83" w:rsidRPr="00CF2F14" w:rsidDel="0060674D" w:rsidRDefault="004061FA" w:rsidP="00991551">
      <w:pPr>
        <w:pStyle w:val="ListParagraph"/>
        <w:numPr>
          <w:ilvl w:val="0"/>
          <w:numId w:val="28"/>
        </w:numPr>
        <w:rPr>
          <w:del w:id="5806" w:author="Doris Lee" w:date="2021-05-13T14:19:00Z"/>
          <w:highlight w:val="yellow"/>
          <w:rPrChange w:id="5807" w:author="Gaunt, Michael" w:date="2021-05-10T14:21:00Z">
            <w:rPr>
              <w:del w:id="5808" w:author="Doris Lee" w:date="2021-05-13T14:19:00Z"/>
            </w:rPr>
          </w:rPrChange>
        </w:rPr>
      </w:pPr>
      <w:ins w:id="5809" w:author="Gaunt, Michael" w:date="2021-05-10T14:19:00Z">
        <w:del w:id="5810" w:author="Doris Lee" w:date="2021-05-13T14:19:00Z">
          <w:r w:rsidRPr="00CF2F14" w:rsidDel="0060674D">
            <w:rPr>
              <w:highlight w:val="yellow"/>
              <w:rPrChange w:id="5811" w:author="Gaunt, Michael" w:date="2021-05-10T14:21:00Z">
                <w:rPr/>
              </w:rPrChange>
            </w:rPr>
            <w:delText xml:space="preserve"> </w:delText>
          </w:r>
        </w:del>
        <w:del w:id="5812" w:author="Doris Lee" w:date="2021-05-13T14:18:00Z">
          <w:r w:rsidRPr="00CF2F14" w:rsidDel="0060674D">
            <w:rPr>
              <w:highlight w:val="yellow"/>
              <w:rPrChange w:id="5813" w:author="Gaunt, Michael" w:date="2021-05-10T14:21:00Z">
                <w:rPr/>
              </w:rPrChange>
            </w:rPr>
            <w:delText xml:space="preserve">vehicles can be operated </w:delText>
          </w:r>
          <w:r w:rsidR="00CF2F14" w:rsidRPr="00CF2F14" w:rsidDel="0060674D">
            <w:rPr>
              <w:highlight w:val="yellow"/>
              <w:rPrChange w:id="5814" w:author="Gaunt, Michael" w:date="2021-05-10T14:21:00Z">
                <w:rPr/>
              </w:rPrChange>
            </w:rPr>
            <w:delText xml:space="preserve">for the entirety of their life without incurring </w:delText>
          </w:r>
        </w:del>
      </w:ins>
      <w:ins w:id="5815" w:author="Gaunt, Michael" w:date="2021-05-10T14:20:00Z">
        <w:del w:id="5816" w:author="Doris Lee" w:date="2021-05-13T14:18:00Z">
          <w:r w:rsidR="00CF2F14" w:rsidRPr="00CF2F14" w:rsidDel="0060674D">
            <w:rPr>
              <w:highlight w:val="yellow"/>
              <w:rPrChange w:id="5817" w:author="Gaunt, Michael" w:date="2021-05-10T14:21:00Z">
                <w:rPr/>
              </w:rPrChange>
            </w:rPr>
            <w:delText>increasing operational costs in higher mileage regimes.</w:delText>
          </w:r>
        </w:del>
      </w:ins>
    </w:p>
    <w:p w14:paraId="69C21A4B" w14:textId="04E10696" w:rsidR="003613A9" w:rsidRDefault="00F460E6" w:rsidP="00991551">
      <w:pPr>
        <w:pStyle w:val="ListParagraph"/>
        <w:numPr>
          <w:ilvl w:val="0"/>
          <w:numId w:val="28"/>
        </w:numPr>
      </w:pPr>
      <w:r w:rsidRPr="00991551">
        <w:rPr>
          <w:b/>
        </w:rPr>
        <w:t>Non-revenue vehicles</w:t>
      </w:r>
      <w:r w:rsidR="00754D83">
        <w:t xml:space="preserve"> – </w:t>
      </w:r>
      <w:r>
        <w:t>Since maintenance cost increase</w:t>
      </w:r>
      <w:r w:rsidR="00B826A4">
        <w:t>s</w:t>
      </w:r>
      <w:r>
        <w:t xml:space="preserve"> significantly </w:t>
      </w:r>
      <w:r w:rsidR="00C12817">
        <w:t xml:space="preserve">after </w:t>
      </w:r>
      <w:r>
        <w:t xml:space="preserve">12 years, vehicles should not be kept longer unless Metro is able to demonstrate that </w:t>
      </w:r>
      <w:r w:rsidR="008C046A">
        <w:t>holding onto a vehicle beyond 12 years</w:t>
      </w:r>
      <w:r>
        <w:t xml:space="preserve"> avoids a major capital replacement cost. </w:t>
      </w:r>
      <w:commentRangeEnd w:id="5655"/>
      <w:r w:rsidR="00DF64BE">
        <w:rPr>
          <w:rStyle w:val="CommentReference"/>
        </w:rPr>
        <w:commentReference w:id="5655"/>
      </w:r>
    </w:p>
    <w:p w14:paraId="477BCCFE" w14:textId="63D9B503" w:rsidR="003613A9" w:rsidRDefault="001824BC" w:rsidP="000F7783">
      <w:r>
        <w:t>These recommendation</w:t>
      </w:r>
      <w:r w:rsidR="00A01C21">
        <w:t>s</w:t>
      </w:r>
      <w:r>
        <w:t xml:space="preserve"> </w:t>
      </w:r>
      <w:r w:rsidR="003613A9">
        <w:t xml:space="preserve">are limited by the input received and the analyses the WSP team </w:t>
      </w:r>
      <w:ins w:id="5818" w:author="Lee, Doris" w:date="2021-01-14T15:28:00Z">
        <w:r w:rsidR="00B24283">
          <w:t xml:space="preserve">was able to </w:t>
        </w:r>
      </w:ins>
      <w:del w:id="5819" w:author="Lee, Doris" w:date="2021-01-14T15:28:00Z">
        <w:r w:rsidDel="00B24283">
          <w:delText xml:space="preserve">could </w:delText>
        </w:r>
      </w:del>
      <w:r w:rsidR="003613A9">
        <w:t xml:space="preserve">conduct based on available data. </w:t>
      </w:r>
    </w:p>
    <w:p w14:paraId="0962E50F" w14:textId="77777777" w:rsidR="002D374F" w:rsidRPr="00EE3649" w:rsidRDefault="002D374F" w:rsidP="00D444F7">
      <w:bookmarkStart w:id="5820" w:name="_Toc55217590"/>
      <w:bookmarkStart w:id="5821" w:name="_Toc55807480"/>
      <w:bookmarkStart w:id="5822" w:name="_Toc54346533"/>
      <w:bookmarkStart w:id="5823" w:name="_Toc54346534"/>
      <w:bookmarkStart w:id="5824" w:name="_Toc54346535"/>
      <w:bookmarkStart w:id="5825" w:name="_Toc54346536"/>
      <w:bookmarkStart w:id="5826" w:name="_Toc54346537"/>
      <w:bookmarkStart w:id="5827" w:name="_Toc54346538"/>
      <w:bookmarkStart w:id="5828" w:name="_Toc54346539"/>
      <w:bookmarkStart w:id="5829" w:name="_Toc54346540"/>
      <w:bookmarkStart w:id="5830" w:name="_Toc54346541"/>
      <w:bookmarkStart w:id="5831" w:name="_Toc54346542"/>
      <w:bookmarkEnd w:id="5820"/>
      <w:bookmarkEnd w:id="5821"/>
      <w:bookmarkEnd w:id="5822"/>
      <w:bookmarkEnd w:id="5823"/>
      <w:bookmarkEnd w:id="5824"/>
      <w:bookmarkEnd w:id="5825"/>
      <w:bookmarkEnd w:id="5826"/>
      <w:bookmarkEnd w:id="5827"/>
      <w:bookmarkEnd w:id="5828"/>
      <w:bookmarkEnd w:id="5829"/>
      <w:bookmarkEnd w:id="5830"/>
      <w:bookmarkEnd w:id="5831"/>
    </w:p>
    <w:p w14:paraId="6546A100" w14:textId="77777777" w:rsidR="005F3FB4" w:rsidRPr="005F3FB4" w:rsidRDefault="00E35FDE" w:rsidP="00E35FDE">
      <w:pPr>
        <w:pStyle w:val="Heading1"/>
      </w:pPr>
      <w:bookmarkStart w:id="5832" w:name="_Toc63178124"/>
      <w:r>
        <w:lastRenderedPageBreak/>
        <w:t>Next Steps</w:t>
      </w:r>
      <w:bookmarkEnd w:id="5832"/>
    </w:p>
    <w:p w14:paraId="619B5F01" w14:textId="77777777" w:rsidR="005F3FB4" w:rsidRPr="005F3FB4" w:rsidRDefault="005F3FB4" w:rsidP="005F3FB4">
      <w:pPr>
        <w:jc w:val="center"/>
      </w:pPr>
    </w:p>
    <w:p w14:paraId="209899AF" w14:textId="77777777" w:rsidR="005F3FB4" w:rsidRDefault="00E35FDE" w:rsidP="00E35FDE">
      <w:r w:rsidRPr="00D43424">
        <w:t>The next tasks will</w:t>
      </w:r>
      <w:r w:rsidR="001F5507" w:rsidRPr="00D43424">
        <w:t xml:space="preserve"> focus on redefining the approach for assessing fixed assets, selecting a decision support tool, and conducting an analysis with the selected tool: </w:t>
      </w:r>
    </w:p>
    <w:p w14:paraId="194C8CC4" w14:textId="77777777" w:rsidR="00E35FDE" w:rsidRDefault="00E35FDE" w:rsidP="00E35FDE">
      <w:pPr>
        <w:pStyle w:val="ListParagraph"/>
        <w:numPr>
          <w:ilvl w:val="0"/>
          <w:numId w:val="10"/>
        </w:numPr>
      </w:pPr>
      <w:r w:rsidRPr="001C1C3F">
        <w:rPr>
          <w:i/>
        </w:rPr>
        <w:t>Task 1.3: Criticality of Assets (Risk of Failure)</w:t>
      </w:r>
      <w:r>
        <w:t xml:space="preserve"> will involve an assessment of Metro’s approach for assessing the condition of its fixed </w:t>
      </w:r>
      <w:proofErr w:type="gramStart"/>
      <w:r>
        <w:t>assets, and</w:t>
      </w:r>
      <w:proofErr w:type="gramEnd"/>
      <w:r>
        <w:t xml:space="preserve"> developing a </w:t>
      </w:r>
      <w:r w:rsidR="00A336C3">
        <w:t xml:space="preserve">risk and criticality framework to assess the probability and consequence of failure. The approach will include conducting workshops to gather feedback from staff and incorporating best practice to develop a framework that Metro can leverage for its investment prioritization process. </w:t>
      </w:r>
    </w:p>
    <w:p w14:paraId="28C10BE7" w14:textId="77777777" w:rsidR="001F5507" w:rsidRDefault="001F5507" w:rsidP="00E35FDE">
      <w:pPr>
        <w:pStyle w:val="ListParagraph"/>
        <w:numPr>
          <w:ilvl w:val="0"/>
          <w:numId w:val="10"/>
        </w:numPr>
      </w:pPr>
      <w:r>
        <w:rPr>
          <w:i/>
        </w:rPr>
        <w:t xml:space="preserve">Task 2.1: Decision Support Tool </w:t>
      </w:r>
      <w:r>
        <w:t xml:space="preserve">will focus on selecting a decision support tool based on Metro’s unique needs and the capabilities of proposed tools, including FTA’s TERM Lite, and </w:t>
      </w:r>
      <w:r w:rsidRPr="00D43424">
        <w:rPr>
          <w:b/>
          <w:color w:val="FF0000"/>
        </w:rPr>
        <w:t>am2p</w:t>
      </w:r>
      <w:r>
        <w:t xml:space="preserve">, WSP’s proprietary asset management planning tool. </w:t>
      </w:r>
    </w:p>
    <w:p w14:paraId="59AF0EA3" w14:textId="323818EE" w:rsidR="00A336C3" w:rsidRDefault="00A336C3" w:rsidP="00A336C3">
      <w:r>
        <w:t>The findings from these tasks will be incorporated in Metro’s final TAM Plan.</w:t>
      </w:r>
    </w:p>
    <w:p w14:paraId="2D213A94" w14:textId="442697BD" w:rsidR="00A16536" w:rsidRDefault="00A16536">
      <w:r>
        <w:br w:type="page"/>
      </w:r>
    </w:p>
    <w:p w14:paraId="1797FF2F" w14:textId="77777777" w:rsidR="00A16536" w:rsidRPr="005F3FB4" w:rsidRDefault="00A16536" w:rsidP="00A336C3">
      <w:pPr>
        <w:sectPr w:rsidR="00A16536" w:rsidRPr="005F3FB4" w:rsidSect="00315E79">
          <w:headerReference w:type="even" r:id="rId63"/>
          <w:headerReference w:type="default" r:id="rId64"/>
          <w:footerReference w:type="default" r:id="rId65"/>
          <w:headerReference w:type="first" r:id="rId66"/>
          <w:pgSz w:w="12240" w:h="15840" w:code="1"/>
          <w:pgMar w:top="1440" w:right="1440" w:bottom="1440" w:left="1440" w:header="720" w:footer="720" w:gutter="0"/>
          <w:cols w:space="720"/>
          <w:docGrid w:linePitch="360"/>
        </w:sectPr>
      </w:pPr>
    </w:p>
    <w:p w14:paraId="0A62C2BA" w14:textId="5F271959" w:rsidR="00A16536" w:rsidRPr="00991551" w:rsidRDefault="00A16536" w:rsidP="00991551">
      <w:pPr>
        <w:pStyle w:val="Heading1"/>
        <w:numPr>
          <w:ilvl w:val="0"/>
          <w:numId w:val="0"/>
        </w:numPr>
        <w:ind w:left="432" w:hanging="432"/>
      </w:pPr>
      <w:bookmarkStart w:id="5833" w:name="_Ref55761874"/>
      <w:bookmarkStart w:id="5834" w:name="_Toc63178125"/>
      <w:commentRangeStart w:id="5835"/>
      <w:r>
        <w:lastRenderedPageBreak/>
        <w:t xml:space="preserve">Appendix A: </w:t>
      </w:r>
      <w:r w:rsidRPr="000F7783">
        <w:t>Analysis Metho</w:t>
      </w:r>
      <w:r w:rsidRPr="00991551">
        <w:t>dology</w:t>
      </w:r>
      <w:bookmarkEnd w:id="5833"/>
      <w:commentRangeEnd w:id="5835"/>
      <w:r w:rsidR="00DF64BE">
        <w:rPr>
          <w:rStyle w:val="CommentReference"/>
          <w:rFonts w:asciiTheme="minorHAnsi" w:eastAsiaTheme="minorHAnsi" w:hAnsiTheme="minorHAnsi" w:cstheme="minorBidi"/>
          <w:b w:val="0"/>
          <w:color w:val="auto"/>
        </w:rPr>
        <w:commentReference w:id="5835"/>
      </w:r>
      <w:bookmarkEnd w:id="5834"/>
    </w:p>
    <w:p w14:paraId="08E06DC9" w14:textId="77777777" w:rsidR="00582B83" w:rsidRDefault="00582B83" w:rsidP="00582B83">
      <w:pPr>
        <w:pStyle w:val="Heading2"/>
        <w:numPr>
          <w:ilvl w:val="0"/>
          <w:numId w:val="0"/>
        </w:numPr>
        <w:ind w:left="576" w:hanging="576"/>
        <w:rPr>
          <w:ins w:id="5836" w:author="Doris Lee" w:date="2021-05-13T17:22:00Z"/>
        </w:rPr>
      </w:pPr>
      <w:bookmarkStart w:id="5837" w:name="_Toc63178126"/>
      <w:commentRangeStart w:id="5838"/>
      <w:ins w:id="5839" w:author="Doris Lee" w:date="2021-05-13T17:22:00Z">
        <w:r>
          <w:t>Analysis Methodology</w:t>
        </w:r>
      </w:ins>
    </w:p>
    <w:p w14:paraId="24E06E58" w14:textId="6695E4E8" w:rsidR="00582B83" w:rsidRDefault="00582B83" w:rsidP="00582B83">
      <w:pPr>
        <w:rPr>
          <w:ins w:id="5840" w:author="Doris Lee" w:date="2021-05-13T17:22:00Z"/>
        </w:rPr>
      </w:pPr>
      <w:ins w:id="5841" w:author="Doris Lee" w:date="2021-05-13T17:22:00Z">
        <w:r>
          <w:t xml:space="preserve">The analyses described in </w:t>
        </w:r>
        <w:r w:rsidR="00BF1E66">
          <w:t>S</w:t>
        </w:r>
        <w:r>
          <w:t xml:space="preserve">ection </w:t>
        </w:r>
        <w:r w:rsidR="00BF1E66">
          <w:fldChar w:fldCharType="begin"/>
        </w:r>
        <w:r w:rsidR="00BF1E66">
          <w:instrText xml:space="preserve"> REF _Ref71818967 \r \h </w:instrText>
        </w:r>
      </w:ins>
      <w:r w:rsidR="00BF1E66">
        <w:fldChar w:fldCharType="separate"/>
      </w:r>
      <w:ins w:id="5842" w:author="Doris Lee" w:date="2021-05-13T17:22:00Z">
        <w:r w:rsidR="00BF1E66">
          <w:t>3.3</w:t>
        </w:r>
        <w:r w:rsidR="00BF1E66">
          <w:fldChar w:fldCharType="end"/>
        </w:r>
        <w:r>
          <w:t xml:space="preserve"> were performed using exports from </w:t>
        </w:r>
        <w:proofErr w:type="spellStart"/>
        <w:r>
          <w:t>FleetFocus</w:t>
        </w:r>
        <w:proofErr w:type="spellEnd"/>
        <w:r>
          <w:t xml:space="preserve"> M5, provided by Metro staff. Data from each of the individual extracts were combined, normalizing the vehicle ID to “UNIT NO,” and exported into a Tableau hyper database. The information in the </w:t>
        </w:r>
        <w:proofErr w:type="gramStart"/>
        <w:r>
          <w:t>jobs</w:t>
        </w:r>
        <w:proofErr w:type="gramEnd"/>
        <w:r>
          <w:t xml:space="preserve"> tables, which are components of work orders, had detailed information on actions taken and costs associated with those actions. This was used as the basis for the analyses, along with the inventory and domain lists for the job visit reason code, system code, system component code, and </w:t>
        </w:r>
        <w:commentRangeStart w:id="5843"/>
        <w:r>
          <w:t>WAC</w:t>
        </w:r>
        <w:commentRangeEnd w:id="5843"/>
        <w:r>
          <w:rPr>
            <w:rStyle w:val="CommentReference"/>
          </w:rPr>
          <w:commentReference w:id="5843"/>
        </w:r>
        <w:r>
          <w:t xml:space="preserve">. The fiscal period table was used to decode time codes in the job dataset. </w:t>
        </w:r>
      </w:ins>
    </w:p>
    <w:p w14:paraId="069A6E70" w14:textId="7F9844E7" w:rsidR="00582B83" w:rsidRPr="00BF1E66" w:rsidRDefault="00582B83" w:rsidP="00582B83">
      <w:pPr>
        <w:rPr>
          <w:ins w:id="5844" w:author="Doris Lee" w:date="2021-05-13T17:22:00Z"/>
          <w:rPrChange w:id="5845" w:author="Doris Lee" w:date="2021-05-13T17:22:00Z">
            <w:rPr>
              <w:ins w:id="5846" w:author="Doris Lee" w:date="2021-05-13T17:22:00Z"/>
              <w:b/>
              <w:bCs/>
            </w:rPr>
          </w:rPrChange>
        </w:rPr>
      </w:pPr>
      <w:ins w:id="5847" w:author="Doris Lee" w:date="2021-05-13T17:22:00Z">
        <w:r>
          <w:t xml:space="preserve">The job dataset was provided as 2.76GB of CSVs. The files were merged using a data transformation tool called </w:t>
        </w:r>
        <w:proofErr w:type="spellStart"/>
        <w:r>
          <w:t>EasyMorph</w:t>
        </w:r>
        <w:proofErr w:type="spellEnd"/>
        <w:r>
          <w:t xml:space="preserve">. Details on the transformation process is available as part of the project archive. The data merge resulted in a .hyper file native to the Tableau ecosystem. </w:t>
        </w:r>
        <w:r w:rsidRPr="009D2F5E">
          <w:rPr>
            <w:b/>
            <w:bCs/>
          </w:rPr>
          <w:t xml:space="preserve"> </w:t>
        </w:r>
      </w:ins>
    </w:p>
    <w:p w14:paraId="6D8B74C9" w14:textId="7E03D4ED" w:rsidR="00582B83" w:rsidRPr="00A16536" w:rsidRDefault="00582B83" w:rsidP="00582B83">
      <w:pPr>
        <w:pStyle w:val="Caption"/>
        <w:jc w:val="center"/>
        <w:rPr>
          <w:ins w:id="5848" w:author="Doris Lee" w:date="2021-05-13T17:22:00Z"/>
        </w:rPr>
      </w:pPr>
      <w:ins w:id="5849" w:author="Doris Lee" w:date="2021-05-13T17:22:00Z">
        <w:r w:rsidRPr="00A16536">
          <w:t xml:space="preserve">Figure </w:t>
        </w:r>
        <w:r>
          <w:t>A</w:t>
        </w:r>
      </w:ins>
      <w:ins w:id="5850" w:author="Doris Lee" w:date="2021-05-17T10:12:00Z">
        <w:r w:rsidR="0035567E">
          <w:noBreakHyphen/>
        </w:r>
        <w:r w:rsidR="0035567E">
          <w:fldChar w:fldCharType="begin"/>
        </w:r>
        <w:r w:rsidR="0035567E">
          <w:instrText xml:space="preserve"> SEQ Figure \* ARABIC \s 1 </w:instrText>
        </w:r>
      </w:ins>
      <w:r w:rsidR="0035567E">
        <w:fldChar w:fldCharType="separate"/>
      </w:r>
      <w:ins w:id="5851" w:author="Doris Lee" w:date="2021-05-17T10:12:00Z">
        <w:r w:rsidR="0035567E">
          <w:rPr>
            <w:noProof/>
          </w:rPr>
          <w:t>1</w:t>
        </w:r>
        <w:r w:rsidR="0035567E">
          <w:fldChar w:fldCharType="end"/>
        </w:r>
      </w:ins>
      <w:ins w:id="5852" w:author="Doris Lee" w:date="2021-05-13T17:22:00Z">
        <w:r w:rsidRPr="00A16536">
          <w:t>: Data Used to Conduct Analysis</w:t>
        </w:r>
      </w:ins>
    </w:p>
    <w:p w14:paraId="1A0C2268" w14:textId="77777777" w:rsidR="00582B83" w:rsidRDefault="00582B83" w:rsidP="00582B83">
      <w:pPr>
        <w:jc w:val="center"/>
        <w:rPr>
          <w:ins w:id="5853" w:author="Doris Lee" w:date="2021-05-13T17:22:00Z"/>
        </w:rPr>
      </w:pPr>
      <w:ins w:id="5854" w:author="Doris Lee" w:date="2021-05-13T17:22:00Z">
        <w:r w:rsidRPr="004302E3">
          <w:rPr>
            <w:noProof/>
          </w:rPr>
          <w:t xml:space="preserve"> </w:t>
        </w:r>
        <w:r w:rsidRPr="004302E3">
          <w:rPr>
            <w:noProof/>
          </w:rPr>
          <w:drawing>
            <wp:inline distT="0" distB="0" distL="0" distR="0" wp14:anchorId="17D8C504" wp14:editId="720AE113">
              <wp:extent cx="5544324" cy="2143424"/>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2143424"/>
                      </a:xfrm>
                      <a:prstGeom prst="rect">
                        <a:avLst/>
                      </a:prstGeom>
                    </pic:spPr>
                  </pic:pic>
                </a:graphicData>
              </a:graphic>
            </wp:inline>
          </w:drawing>
        </w:r>
        <w:r w:rsidRPr="00405707" w:rsidDel="00405707">
          <w:t xml:space="preserve"> </w:t>
        </w:r>
      </w:ins>
    </w:p>
    <w:p w14:paraId="5E90AC19" w14:textId="77777777" w:rsidR="00582B83" w:rsidRDefault="00582B83" w:rsidP="00582B83">
      <w:pPr>
        <w:pStyle w:val="Caption"/>
        <w:ind w:firstLine="720"/>
        <w:jc w:val="center"/>
        <w:rPr>
          <w:ins w:id="5855" w:author="Doris Lee" w:date="2021-05-13T17:22:00Z"/>
        </w:rPr>
      </w:pPr>
      <w:ins w:id="5856" w:author="Doris Lee" w:date="2021-05-13T17:22:00Z">
        <w:r>
          <w:t xml:space="preserve">                                                                            Table A-1: Data Sources</w:t>
        </w:r>
      </w:ins>
    </w:p>
    <w:tbl>
      <w:tblPr>
        <w:tblStyle w:val="TableGrid"/>
        <w:tblpPr w:leftFromText="180" w:rightFromText="180" w:vertAnchor="text" w:horzAnchor="page" w:tblpX="4934" w:tblpY="84"/>
        <w:tblW w:w="6475" w:type="dxa"/>
        <w:tblLayout w:type="fixed"/>
        <w:tblLook w:val="04A0" w:firstRow="1" w:lastRow="0" w:firstColumn="1" w:lastColumn="0" w:noHBand="0" w:noVBand="1"/>
      </w:tblPr>
      <w:tblGrid>
        <w:gridCol w:w="2785"/>
        <w:gridCol w:w="3690"/>
      </w:tblGrid>
      <w:tr w:rsidR="00582B83" w14:paraId="5B1EF3E4" w14:textId="77777777" w:rsidTr="00045F02">
        <w:trPr>
          <w:ins w:id="5857" w:author="Doris Lee" w:date="2021-05-13T17:22:00Z"/>
        </w:trPr>
        <w:tc>
          <w:tcPr>
            <w:tcW w:w="2785" w:type="dxa"/>
            <w:tcBorders>
              <w:top w:val="single" w:sz="4" w:space="0" w:color="auto"/>
              <w:left w:val="single" w:sz="4" w:space="0" w:color="auto"/>
              <w:bottom w:val="single" w:sz="4" w:space="0" w:color="auto"/>
              <w:right w:val="single" w:sz="4" w:space="0" w:color="auto"/>
            </w:tcBorders>
            <w:shd w:val="clear" w:color="auto" w:fill="002060"/>
            <w:hideMark/>
          </w:tcPr>
          <w:p w14:paraId="6F271D63" w14:textId="77777777" w:rsidR="00582B83" w:rsidRPr="00991551" w:rsidRDefault="00582B83" w:rsidP="00045F02">
            <w:pPr>
              <w:rPr>
                <w:ins w:id="5858" w:author="Doris Lee" w:date="2021-05-13T17:22:00Z"/>
                <w:b/>
              </w:rPr>
            </w:pPr>
            <w:ins w:id="5859" w:author="Doris Lee" w:date="2021-05-13T17:22:00Z">
              <w:r w:rsidRPr="00991551">
                <w:rPr>
                  <w:b/>
                </w:rPr>
                <w:t>Display Name</w:t>
              </w:r>
            </w:ins>
          </w:p>
        </w:tc>
        <w:tc>
          <w:tcPr>
            <w:tcW w:w="3690" w:type="dxa"/>
            <w:tcBorders>
              <w:top w:val="single" w:sz="4" w:space="0" w:color="auto"/>
              <w:left w:val="single" w:sz="4" w:space="0" w:color="auto"/>
              <w:bottom w:val="single" w:sz="4" w:space="0" w:color="auto"/>
              <w:right w:val="single" w:sz="4" w:space="0" w:color="auto"/>
            </w:tcBorders>
            <w:shd w:val="clear" w:color="auto" w:fill="002060"/>
            <w:hideMark/>
          </w:tcPr>
          <w:p w14:paraId="4A9F44CB" w14:textId="77777777" w:rsidR="00582B83" w:rsidRPr="00991551" w:rsidRDefault="00582B83" w:rsidP="00045F02">
            <w:pPr>
              <w:rPr>
                <w:ins w:id="5860" w:author="Doris Lee" w:date="2021-05-13T17:22:00Z"/>
                <w:b/>
              </w:rPr>
            </w:pPr>
            <w:ins w:id="5861" w:author="Doris Lee" w:date="2021-05-13T17:22:00Z">
              <w:r w:rsidRPr="00991551">
                <w:rPr>
                  <w:b/>
                </w:rPr>
                <w:t>Data Source</w:t>
              </w:r>
            </w:ins>
          </w:p>
        </w:tc>
      </w:tr>
      <w:tr w:rsidR="00582B83" w14:paraId="14BF7C1F" w14:textId="77777777" w:rsidTr="00045F02">
        <w:trPr>
          <w:ins w:id="5862" w:author="Doris Lee" w:date="2021-05-13T17:22:00Z"/>
        </w:trPr>
        <w:tc>
          <w:tcPr>
            <w:tcW w:w="2785" w:type="dxa"/>
            <w:tcBorders>
              <w:top w:val="single" w:sz="4" w:space="0" w:color="auto"/>
              <w:left w:val="single" w:sz="4" w:space="0" w:color="auto"/>
              <w:bottom w:val="single" w:sz="4" w:space="0" w:color="auto"/>
              <w:right w:val="single" w:sz="4" w:space="0" w:color="auto"/>
            </w:tcBorders>
            <w:hideMark/>
          </w:tcPr>
          <w:p w14:paraId="4D7F4AFE" w14:textId="77777777" w:rsidR="00582B83" w:rsidRDefault="00582B83" w:rsidP="00045F02">
            <w:pPr>
              <w:rPr>
                <w:ins w:id="5863" w:author="Doris Lee" w:date="2021-05-13T17:22:00Z"/>
              </w:rPr>
            </w:pPr>
            <w:proofErr w:type="spellStart"/>
            <w:ins w:id="5864" w:author="Doris Lee" w:date="2021-05-13T17:22:00Z">
              <w:r>
                <w:t>Job_Data</w:t>
              </w:r>
              <w:proofErr w:type="spellEnd"/>
            </w:ins>
          </w:p>
        </w:tc>
        <w:tc>
          <w:tcPr>
            <w:tcW w:w="3690" w:type="dxa"/>
            <w:tcBorders>
              <w:top w:val="single" w:sz="4" w:space="0" w:color="auto"/>
              <w:left w:val="single" w:sz="4" w:space="0" w:color="auto"/>
              <w:bottom w:val="single" w:sz="4" w:space="0" w:color="auto"/>
              <w:right w:val="single" w:sz="4" w:space="0" w:color="auto"/>
            </w:tcBorders>
            <w:hideMark/>
          </w:tcPr>
          <w:p w14:paraId="276CD1F5" w14:textId="77777777" w:rsidR="00582B83" w:rsidRDefault="00582B83" w:rsidP="00045F02">
            <w:pPr>
              <w:rPr>
                <w:ins w:id="5865" w:author="Doris Lee" w:date="2021-05-13T17:22:00Z"/>
              </w:rPr>
            </w:pPr>
            <w:ins w:id="5866" w:author="Doris Lee" w:date="2021-05-13T17:22:00Z">
              <w:r>
                <w:t>Combination of 22 records called year=YYYY_O_JOB.csv</w:t>
              </w:r>
            </w:ins>
          </w:p>
        </w:tc>
      </w:tr>
      <w:tr w:rsidR="00582B83" w:rsidRPr="00B32279" w14:paraId="65683C27" w14:textId="77777777" w:rsidTr="00045F02">
        <w:trPr>
          <w:ins w:id="5867" w:author="Doris Lee" w:date="2021-05-13T17:22:00Z"/>
        </w:trPr>
        <w:tc>
          <w:tcPr>
            <w:tcW w:w="2785" w:type="dxa"/>
            <w:tcBorders>
              <w:top w:val="single" w:sz="4" w:space="0" w:color="auto"/>
              <w:left w:val="single" w:sz="4" w:space="0" w:color="auto"/>
              <w:bottom w:val="single" w:sz="4" w:space="0" w:color="auto"/>
              <w:right w:val="single" w:sz="4" w:space="0" w:color="auto"/>
            </w:tcBorders>
            <w:hideMark/>
          </w:tcPr>
          <w:p w14:paraId="11097C1E" w14:textId="77777777" w:rsidR="00582B83" w:rsidRDefault="00582B83" w:rsidP="00045F02">
            <w:pPr>
              <w:rPr>
                <w:ins w:id="5868" w:author="Doris Lee" w:date="2021-05-13T17:22:00Z"/>
              </w:rPr>
            </w:pPr>
            <w:ins w:id="5869" w:author="Doris Lee" w:date="2021-05-13T17:22:00Z">
              <w:r>
                <w:t>Fiscal Period</w:t>
              </w:r>
            </w:ins>
          </w:p>
        </w:tc>
        <w:tc>
          <w:tcPr>
            <w:tcW w:w="3690" w:type="dxa"/>
            <w:tcBorders>
              <w:top w:val="single" w:sz="4" w:space="0" w:color="auto"/>
              <w:left w:val="single" w:sz="4" w:space="0" w:color="auto"/>
              <w:bottom w:val="single" w:sz="4" w:space="0" w:color="auto"/>
              <w:right w:val="single" w:sz="4" w:space="0" w:color="auto"/>
            </w:tcBorders>
            <w:hideMark/>
          </w:tcPr>
          <w:p w14:paraId="33EB4FFC" w14:textId="77777777" w:rsidR="00582B83" w:rsidRPr="009D2F5E" w:rsidRDefault="00582B83" w:rsidP="00045F02">
            <w:pPr>
              <w:rPr>
                <w:ins w:id="5870" w:author="Doris Lee" w:date="2021-05-13T17:22:00Z"/>
              </w:rPr>
            </w:pPr>
            <w:ins w:id="5871" w:author="Doris Lee" w:date="2021-05-13T17:22:00Z">
              <w:r w:rsidRPr="005608F0">
                <w:t>FISCAL_CAL_all_records</w:t>
              </w:r>
              <w:r w:rsidRPr="009D2F5E">
                <w:t>.csv</w:t>
              </w:r>
            </w:ins>
          </w:p>
        </w:tc>
      </w:tr>
      <w:tr w:rsidR="00582B83" w14:paraId="3B208EDD" w14:textId="77777777" w:rsidTr="00045F02">
        <w:trPr>
          <w:ins w:id="5872" w:author="Doris Lee" w:date="2021-05-13T17:22:00Z"/>
        </w:trPr>
        <w:tc>
          <w:tcPr>
            <w:tcW w:w="2785" w:type="dxa"/>
            <w:tcBorders>
              <w:top w:val="single" w:sz="4" w:space="0" w:color="auto"/>
              <w:left w:val="single" w:sz="4" w:space="0" w:color="auto"/>
              <w:bottom w:val="single" w:sz="4" w:space="0" w:color="auto"/>
              <w:right w:val="single" w:sz="4" w:space="0" w:color="auto"/>
            </w:tcBorders>
            <w:hideMark/>
          </w:tcPr>
          <w:p w14:paraId="6AD89A8D" w14:textId="77777777" w:rsidR="00582B83" w:rsidRDefault="00582B83" w:rsidP="00045F02">
            <w:pPr>
              <w:rPr>
                <w:ins w:id="5873" w:author="Doris Lee" w:date="2021-05-13T17:22:00Z"/>
              </w:rPr>
            </w:pPr>
            <w:ins w:id="5874" w:author="Doris Lee" w:date="2021-05-13T17:22:00Z">
              <w:r>
                <w:t>M5_Jobs_and_Descriptions</w:t>
              </w:r>
            </w:ins>
          </w:p>
        </w:tc>
        <w:tc>
          <w:tcPr>
            <w:tcW w:w="3690" w:type="dxa"/>
            <w:tcBorders>
              <w:top w:val="single" w:sz="4" w:space="0" w:color="auto"/>
              <w:left w:val="single" w:sz="4" w:space="0" w:color="auto"/>
              <w:bottom w:val="single" w:sz="4" w:space="0" w:color="auto"/>
              <w:right w:val="single" w:sz="4" w:space="0" w:color="auto"/>
            </w:tcBorders>
            <w:hideMark/>
          </w:tcPr>
          <w:p w14:paraId="12AE1321" w14:textId="77777777" w:rsidR="00582B83" w:rsidRDefault="00582B83" w:rsidP="00045F02">
            <w:pPr>
              <w:rPr>
                <w:ins w:id="5875" w:author="Doris Lee" w:date="2021-05-13T17:22:00Z"/>
              </w:rPr>
            </w:pPr>
            <w:ins w:id="5876" w:author="Doris Lee" w:date="2021-05-13T17:22:00Z">
              <w:r>
                <w:t>Combined Job Visit Reason.csv</w:t>
              </w:r>
            </w:ins>
          </w:p>
        </w:tc>
      </w:tr>
    </w:tbl>
    <w:p w14:paraId="6B157EC3" w14:textId="77777777" w:rsidR="00582B83" w:rsidRDefault="00582B83" w:rsidP="00582B83">
      <w:pPr>
        <w:rPr>
          <w:ins w:id="5877" w:author="Doris Lee" w:date="2021-05-13T17:22:00Z"/>
        </w:rPr>
      </w:pPr>
      <w:ins w:id="5878" w:author="Doris Lee" w:date="2021-05-13T17:22:00Z">
        <w:r>
          <w:t xml:space="preserve">Vehicle age was calculated using the </w:t>
        </w:r>
        <w:r w:rsidRPr="00170CC7">
          <w:t>year</w:t>
        </w:r>
        <w:r>
          <w:t xml:space="preserve"> of the open date data value from the job record entry and the install y</w:t>
        </w:r>
        <w:r w:rsidRPr="00170CC7">
          <w:t>ear</w:t>
        </w:r>
        <w:r>
          <w:t xml:space="preserve"> data value found in the inventory dataset. Using this age, the costs and other data points were grouped by the age of the asset when the job occurred. </w:t>
        </w:r>
      </w:ins>
    </w:p>
    <w:p w14:paraId="32ACEDCF" w14:textId="77777777" w:rsidR="00582B83" w:rsidRDefault="00582B83" w:rsidP="00582B83">
      <w:pPr>
        <w:rPr>
          <w:ins w:id="5879" w:author="Doris Lee" w:date="2021-05-13T17:22:00Z"/>
        </w:rPr>
      </w:pPr>
      <w:ins w:id="5880" w:author="Doris Lee" w:date="2021-05-13T17:22:00Z">
        <w:r>
          <w:t xml:space="preserve">The counts of vehicles were based on the UNIT NO column, which is the bus number or other unique identifier in the system for the vehicle. Each Division uses a slightly different system for identifying vehicles. The Class2 and </w:t>
        </w:r>
        <w:r w:rsidRPr="00170CC7">
          <w:t>Owning Dept Desc</w:t>
        </w:r>
        <w:r>
          <w:t xml:space="preserve"> columns were used to group records together for analysis in addition to the Company column. </w:t>
        </w:r>
      </w:ins>
    </w:p>
    <w:p w14:paraId="2F2BF87D" w14:textId="77777777" w:rsidR="00582B83" w:rsidRDefault="00582B83" w:rsidP="00582B83">
      <w:pPr>
        <w:rPr>
          <w:ins w:id="5881" w:author="Doris Lee" w:date="2021-05-13T17:22:00Z"/>
        </w:rPr>
      </w:pPr>
      <w:ins w:id="5882" w:author="Doris Lee" w:date="2021-05-13T17:22:00Z">
        <w:r>
          <w:t xml:space="preserve">The total cost ([Total Cost]) of a job was calculated as a combination of fields </w:t>
        </w:r>
        <w:r w:rsidRPr="00170CC7">
          <w:t>[Act Comm Cost Do] + [Act Labor Cost Do]</w:t>
        </w:r>
        <w:r>
          <w:t>,</w:t>
        </w:r>
        <w:r w:rsidRPr="00170CC7">
          <w:t xml:space="preserve"> [Act Part Cost Do]</w:t>
        </w:r>
        <w:r>
          <w:t xml:space="preserve"> found in the job record. Total cost per vehicle was calculated as [Total </w:t>
        </w:r>
        <w:r>
          <w:lastRenderedPageBreak/>
          <w:t>Cost] divided by the distinct count of unit number. Part and labor costs per vehicle were calculated using the same approach as total cost, but with [Total Cost] replaced by [</w:t>
        </w:r>
        <w:r w:rsidRPr="00170CC7">
          <w:t>Act Labor Cost Do</w:t>
        </w:r>
        <w:r>
          <w:t xml:space="preserve">] or </w:t>
        </w:r>
        <w:r w:rsidRPr="00170CC7">
          <w:t>[Act Part Cost Do]</w:t>
        </w:r>
        <w:r>
          <w:t xml:space="preserve">. Work order counts were a distinct count of wo no. Reason code descriptions were based on a join between the job table and the domain value list on both job reason and company (Note, </w:t>
        </w:r>
        <w:r w:rsidRPr="009D2F5E">
          <w:rPr>
            <w:highlight w:val="yellow"/>
          </w:rPr>
          <w:t>KCMRS</w:t>
        </w:r>
        <w:r>
          <w:t xml:space="preserve"> does not have entries in this table). </w:t>
        </w:r>
      </w:ins>
    </w:p>
    <w:p w14:paraId="44E8A887" w14:textId="77777777" w:rsidR="00582B83" w:rsidRDefault="00582B83" w:rsidP="00582B83">
      <w:pPr>
        <w:rPr>
          <w:ins w:id="5883" w:author="Doris Lee" w:date="2021-05-13T17:22:00Z"/>
        </w:rPr>
      </w:pPr>
      <w:ins w:id="5884" w:author="Doris Lee" w:date="2021-05-13T17:22:00Z">
        <w:r>
          <w:t>The average total cost of ownership is calculated using two parts – The capital costs and the maintenance costs. The capital cost value is equal to the unit replacement cost ($1m, as specified by Metro for buses) divided by the average maximum mileage recorded in a year. The maintenance cost is the cumulative costs of the sum of all costs incurred in each year of the asset life, divided by the count of buses in that year. This value is then divided by the average maximum mileage recorded in that year. These two values were then added together to obtain the total cost per mile. In this analysis, the capital cost decreases over time while the maintenance costs increase over time.</w:t>
        </w:r>
      </w:ins>
    </w:p>
    <w:p w14:paraId="2C962A12" w14:textId="77777777" w:rsidR="00582B83" w:rsidRDefault="00582B83" w:rsidP="00582B83">
      <w:pPr>
        <w:rPr>
          <w:ins w:id="5885" w:author="Doris Lee" w:date="2021-05-13T17:22:00Z"/>
        </w:rPr>
      </w:pPr>
      <w:ins w:id="5886" w:author="Doris Lee" w:date="2021-05-13T17:22:00Z">
        <w:r w:rsidRPr="009D2F5E">
          <w:rPr>
            <w:highlight w:val="yellow"/>
          </w:rPr>
          <w:t>For the 4- and 7- year transit vans, the unit replacement cost was adjusted to reflect the lower vehicle value.</w:t>
        </w:r>
      </w:ins>
      <w:commentRangeEnd w:id="5838"/>
      <w:ins w:id="5887" w:author="Doris Lee" w:date="2021-05-13T17:31:00Z">
        <w:r w:rsidR="006377C3">
          <w:rPr>
            <w:rStyle w:val="CommentReference"/>
          </w:rPr>
          <w:commentReference w:id="5838"/>
        </w:r>
      </w:ins>
    </w:p>
    <w:p w14:paraId="3F51A8A6" w14:textId="77777777" w:rsidR="00C94BDD" w:rsidRDefault="00C94BDD">
      <w:pPr>
        <w:rPr>
          <w:ins w:id="5888" w:author="Doris Lee" w:date="2021-05-13T17:21:00Z"/>
          <w:highlight w:val="yellow"/>
        </w:rPr>
        <w:pPrChange w:id="5889" w:author="Doris Lee" w:date="2021-05-13T17:22:00Z">
          <w:pPr>
            <w:pStyle w:val="Heading2"/>
            <w:numPr>
              <w:ilvl w:val="0"/>
              <w:numId w:val="0"/>
            </w:numPr>
            <w:ind w:left="0" w:firstLine="0"/>
          </w:pPr>
        </w:pPrChange>
      </w:pPr>
    </w:p>
    <w:p w14:paraId="71A7AA5B" w14:textId="1DAE35C6" w:rsidR="00CA7692" w:rsidRDefault="00CA7692" w:rsidP="00CA7692">
      <w:pPr>
        <w:pStyle w:val="Heading2"/>
        <w:numPr>
          <w:ilvl w:val="0"/>
          <w:numId w:val="0"/>
        </w:numPr>
        <w:ind w:left="576" w:hanging="576"/>
        <w:rPr>
          <w:ins w:id="5890" w:author="Gaunt, Michael" w:date="2021-05-13T16:25:00Z"/>
        </w:rPr>
      </w:pPr>
      <w:commentRangeStart w:id="5891"/>
      <w:ins w:id="5892" w:author="Gaunt, Michael" w:date="2021-05-13T16:25:00Z">
        <w:r w:rsidRPr="00BC0B31">
          <w:rPr>
            <w:highlight w:val="yellow"/>
          </w:rPr>
          <w:t>Methodology: Total Cost of Ownership per Mile Analysis</w:t>
        </w:r>
        <w:r w:rsidRPr="00CF2F14">
          <w:t xml:space="preserve"> </w:t>
        </w:r>
      </w:ins>
    </w:p>
    <w:p w14:paraId="483F5779" w14:textId="5CAFF543" w:rsidR="00CA7692" w:rsidRDefault="00CA7692" w:rsidP="00CA7692">
      <w:pPr>
        <w:spacing w:after="0" w:line="240" w:lineRule="auto"/>
        <w:rPr>
          <w:ins w:id="5893" w:author="Gaunt, Michael" w:date="2021-05-13T16:25:00Z"/>
          <w:rFonts w:ascii="Calibri" w:eastAsia="Times New Roman" w:hAnsi="Calibri" w:cs="Calibri"/>
          <w:highlight w:val="yellow"/>
        </w:rPr>
      </w:pPr>
      <w:ins w:id="5894" w:author="Gaunt, Michael" w:date="2021-05-13T16:25:00Z">
        <w:r w:rsidRPr="00BC0B31">
          <w:rPr>
            <w:rFonts w:ascii="Calibri" w:eastAsia="Times New Roman" w:hAnsi="Calibri" w:cs="Calibri"/>
            <w:highlight w:val="yellow"/>
          </w:rPr>
          <w:t xml:space="preserve">The scope of </w:t>
        </w:r>
        <w:r>
          <w:rPr>
            <w:rFonts w:ascii="Calibri" w:eastAsia="Times New Roman" w:hAnsi="Calibri" w:cs="Calibri"/>
            <w:highlight w:val="yellow"/>
          </w:rPr>
          <w:t xml:space="preserve">the analyses described in </w:t>
        </w:r>
      </w:ins>
      <w:ins w:id="5895" w:author="Doris Lee" w:date="2021-05-13T16:55:00Z">
        <w:r w:rsidR="001171C5">
          <w:rPr>
            <w:rFonts w:ascii="Calibri" w:eastAsia="Times New Roman" w:hAnsi="Calibri" w:cs="Calibri"/>
            <w:highlight w:val="yellow"/>
          </w:rPr>
          <w:t>S</w:t>
        </w:r>
      </w:ins>
      <w:ins w:id="5896" w:author="Gaunt, Michael" w:date="2021-05-13T16:25:00Z">
        <w:del w:id="5897" w:author="Doris Lee" w:date="2021-05-13T16:55:00Z">
          <w:r w:rsidDel="001171C5">
            <w:rPr>
              <w:rFonts w:ascii="Calibri" w:eastAsia="Times New Roman" w:hAnsi="Calibri" w:cs="Calibri"/>
              <w:highlight w:val="yellow"/>
            </w:rPr>
            <w:delText>s</w:delText>
          </w:r>
        </w:del>
        <w:r>
          <w:rPr>
            <w:rFonts w:ascii="Calibri" w:eastAsia="Times New Roman" w:hAnsi="Calibri" w:cs="Calibri"/>
            <w:highlight w:val="yellow"/>
          </w:rPr>
          <w:t xml:space="preserve">ection </w:t>
        </w:r>
      </w:ins>
      <w:ins w:id="5898" w:author="Doris Lee" w:date="2021-05-13T16:57:00Z">
        <w:r w:rsidR="00A85494">
          <w:rPr>
            <w:rFonts w:ascii="Calibri" w:eastAsia="Times New Roman" w:hAnsi="Calibri" w:cs="Calibri"/>
            <w:highlight w:val="yellow"/>
          </w:rPr>
          <w:fldChar w:fldCharType="begin"/>
        </w:r>
        <w:r w:rsidR="00A85494">
          <w:rPr>
            <w:rFonts w:ascii="Calibri" w:eastAsia="Times New Roman" w:hAnsi="Calibri" w:cs="Calibri"/>
            <w:highlight w:val="yellow"/>
          </w:rPr>
          <w:instrText xml:space="preserve"> REF _Ref71815794 \r \h </w:instrText>
        </w:r>
      </w:ins>
      <w:r w:rsidR="00A85494">
        <w:rPr>
          <w:rFonts w:ascii="Calibri" w:eastAsia="Times New Roman" w:hAnsi="Calibri" w:cs="Calibri"/>
          <w:highlight w:val="yellow"/>
        </w:rPr>
      </w:r>
      <w:r w:rsidR="00A85494">
        <w:rPr>
          <w:rFonts w:ascii="Calibri" w:eastAsia="Times New Roman" w:hAnsi="Calibri" w:cs="Calibri"/>
          <w:highlight w:val="yellow"/>
        </w:rPr>
        <w:fldChar w:fldCharType="separate"/>
      </w:r>
      <w:ins w:id="5899" w:author="Doris Lee" w:date="2021-05-13T16:57:00Z">
        <w:r w:rsidR="00A85494">
          <w:rPr>
            <w:rFonts w:ascii="Calibri" w:eastAsia="Times New Roman" w:hAnsi="Calibri" w:cs="Calibri"/>
            <w:highlight w:val="yellow"/>
          </w:rPr>
          <w:t>3.3.3</w:t>
        </w:r>
        <w:r w:rsidR="00A85494">
          <w:rPr>
            <w:rFonts w:ascii="Calibri" w:eastAsia="Times New Roman" w:hAnsi="Calibri" w:cs="Calibri"/>
            <w:highlight w:val="yellow"/>
          </w:rPr>
          <w:fldChar w:fldCharType="end"/>
        </w:r>
        <w:r w:rsidR="00A85494">
          <w:rPr>
            <w:rFonts w:ascii="Calibri" w:eastAsia="Times New Roman" w:hAnsi="Calibri" w:cs="Calibri"/>
            <w:highlight w:val="yellow"/>
          </w:rPr>
          <w:t xml:space="preserve"> </w:t>
        </w:r>
      </w:ins>
      <w:ins w:id="5900" w:author="Gaunt, Michael" w:date="2021-05-13T16:25:00Z">
        <w:del w:id="5901" w:author="Doris Lee" w:date="2021-05-13T16:57:00Z">
          <w:r w:rsidDel="00A85494">
            <w:rPr>
              <w:rFonts w:ascii="Calibri" w:eastAsia="Times New Roman" w:hAnsi="Calibri" w:cs="Calibri"/>
              <w:highlight w:val="yellow"/>
            </w:rPr>
            <w:delText>3.3.3</w:delText>
          </w:r>
        </w:del>
        <w:del w:id="5902" w:author="Doris Lee" w:date="2021-05-13T16:55:00Z">
          <w:r w:rsidDel="001171C5">
            <w:rPr>
              <w:rFonts w:ascii="Calibri" w:eastAsia="Times New Roman" w:hAnsi="Calibri" w:cs="Calibri"/>
              <w:highlight w:val="yellow"/>
            </w:rPr>
            <w:delText>(NEED LINK)</w:delText>
          </w:r>
        </w:del>
        <w:del w:id="5903" w:author="Doris Lee" w:date="2021-05-13T16:57:00Z">
          <w:r w:rsidRPr="00BC0B31" w:rsidDel="00A85494">
            <w:rPr>
              <w:rFonts w:ascii="Calibri" w:eastAsia="Times New Roman" w:hAnsi="Calibri" w:cs="Calibri"/>
              <w:highlight w:val="yellow"/>
            </w:rPr>
            <w:delText xml:space="preserve"> </w:delText>
          </w:r>
        </w:del>
        <w:r w:rsidRPr="00BC0B31">
          <w:rPr>
            <w:rFonts w:ascii="Calibri" w:eastAsia="Times New Roman" w:hAnsi="Calibri" w:cs="Calibri"/>
            <w:highlight w:val="yellow"/>
          </w:rPr>
          <w:t xml:space="preserve">was to </w:t>
        </w:r>
        <w:del w:id="5904" w:author="Doris Lee" w:date="2021-05-13T16:57:00Z">
          <w:r w:rsidRPr="00BC0B31" w:rsidDel="00B25DF3">
            <w:rPr>
              <w:rFonts w:ascii="Calibri" w:eastAsia="Times New Roman" w:hAnsi="Calibri" w:cs="Calibri"/>
              <w:highlight w:val="yellow"/>
            </w:rPr>
            <w:delText xml:space="preserve"> </w:delText>
          </w:r>
        </w:del>
        <w:r w:rsidRPr="00BC0B31">
          <w:rPr>
            <w:rFonts w:ascii="Calibri" w:eastAsia="Times New Roman" w:hAnsi="Calibri" w:cs="Calibri"/>
            <w:highlight w:val="yellow"/>
          </w:rPr>
          <w:t xml:space="preserve">investigate the existence of  an </w:t>
        </w:r>
        <w:r w:rsidRPr="00520D09">
          <w:rPr>
            <w:highlight w:val="yellow"/>
          </w:rPr>
          <w:t xml:space="preserve">economically optimal point of replacement for </w:t>
        </w:r>
        <w:r>
          <w:rPr>
            <w:highlight w:val="yellow"/>
          </w:rPr>
          <w:t xml:space="preserve">bus types and </w:t>
        </w:r>
        <w:r w:rsidRPr="00520D09">
          <w:rPr>
            <w:highlight w:val="yellow"/>
          </w:rPr>
          <w:t>vehicle make/model classes</w:t>
        </w:r>
        <w:r w:rsidRPr="00BC0B31">
          <w:rPr>
            <w:highlight w:val="yellow"/>
          </w:rPr>
          <w:t>.</w:t>
        </w:r>
        <w:r w:rsidRPr="00BC0B31">
          <w:rPr>
            <w:rFonts w:ascii="Calibri" w:eastAsia="Times New Roman" w:hAnsi="Calibri" w:cs="Calibri"/>
            <w:highlight w:val="yellow"/>
          </w:rPr>
          <w:t xml:space="preserve"> </w:t>
        </w:r>
        <w:r>
          <w:rPr>
            <w:rFonts w:ascii="Calibri" w:eastAsia="Times New Roman" w:hAnsi="Calibri" w:cs="Calibri"/>
            <w:highlight w:val="yellow"/>
          </w:rPr>
          <w:t>All</w:t>
        </w:r>
        <w:r w:rsidRPr="00BC0B31">
          <w:rPr>
            <w:rFonts w:ascii="Calibri" w:eastAsia="Times New Roman" w:hAnsi="Calibri" w:cs="Calibri"/>
            <w:highlight w:val="yellow"/>
          </w:rPr>
          <w:t xml:space="preserve"> analys</w:t>
        </w:r>
        <w:r>
          <w:rPr>
            <w:rFonts w:ascii="Calibri" w:eastAsia="Times New Roman" w:hAnsi="Calibri" w:cs="Calibri"/>
            <w:highlight w:val="yellow"/>
          </w:rPr>
          <w:t>e</w:t>
        </w:r>
        <w:r w:rsidRPr="00BC0B31">
          <w:rPr>
            <w:rFonts w:ascii="Calibri" w:eastAsia="Times New Roman" w:hAnsi="Calibri" w:cs="Calibri"/>
            <w:highlight w:val="yellow"/>
          </w:rPr>
          <w:t xml:space="preserve">s </w:t>
        </w:r>
        <w:r>
          <w:rPr>
            <w:rFonts w:ascii="Calibri" w:eastAsia="Times New Roman" w:hAnsi="Calibri" w:cs="Calibri"/>
            <w:highlight w:val="yellow"/>
          </w:rPr>
          <w:t xml:space="preserve">in </w:t>
        </w:r>
        <w:r w:rsidRPr="00BC0B31">
          <w:rPr>
            <w:rFonts w:ascii="Calibri" w:eastAsia="Times New Roman" w:hAnsi="Calibri" w:cs="Calibri"/>
            <w:highlight w:val="yellow"/>
          </w:rPr>
          <w:fldChar w:fldCharType="begin"/>
        </w:r>
        <w:r w:rsidRPr="00BC0B31">
          <w:rPr>
            <w:rFonts w:ascii="Calibri" w:eastAsia="Times New Roman" w:hAnsi="Calibri" w:cs="Calibri"/>
            <w:highlight w:val="yellow"/>
          </w:rPr>
          <w:instrText>HYPERLINK  \l "_Analysis_of_Total"</w:instrText>
        </w:r>
        <w:r w:rsidRPr="00BC0B31">
          <w:rPr>
            <w:rFonts w:ascii="Calibri" w:eastAsia="Times New Roman" w:hAnsi="Calibri" w:cs="Calibri"/>
            <w:highlight w:val="yellow"/>
          </w:rPr>
          <w:fldChar w:fldCharType="separate"/>
        </w:r>
      </w:ins>
      <w:ins w:id="5905" w:author="Doris Lee" w:date="2021-05-13T16:29:00Z">
        <w:r w:rsidR="00703620">
          <w:rPr>
            <w:rFonts w:ascii="Calibri" w:eastAsia="Times New Roman" w:hAnsi="Calibri" w:cs="Calibri"/>
            <w:highlight w:val="yellow"/>
          </w:rPr>
          <w:t xml:space="preserve">Section </w:t>
        </w:r>
      </w:ins>
      <w:ins w:id="5906" w:author="Gaunt, Michael" w:date="2021-05-13T16:25:00Z">
        <w:del w:id="5907" w:author="Doris Lee" w:date="2021-05-13T16:29:00Z">
          <w:r w:rsidRPr="00BC0B31" w:rsidDel="00703620">
            <w:rPr>
              <w:rStyle w:val="Hyperlink"/>
              <w:rFonts w:ascii="Calibri" w:eastAsia="Times New Roman" w:hAnsi="Calibri" w:cs="Calibri"/>
              <w:highlight w:val="yellow"/>
            </w:rPr>
            <w:delText xml:space="preserve">Section </w:delText>
          </w:r>
        </w:del>
      </w:ins>
      <w:ins w:id="5908" w:author="Doris Lee" w:date="2021-05-13T16:30:00Z">
        <w:r w:rsidR="00703620">
          <w:rPr>
            <w:rStyle w:val="Hyperlink"/>
            <w:rFonts w:ascii="Calibri" w:eastAsia="Times New Roman" w:hAnsi="Calibri" w:cs="Calibri"/>
            <w:highlight w:val="yellow"/>
          </w:rPr>
          <w:fldChar w:fldCharType="begin"/>
        </w:r>
        <w:r w:rsidR="00703620">
          <w:rPr>
            <w:rStyle w:val="Hyperlink"/>
            <w:rFonts w:ascii="Calibri" w:eastAsia="Times New Roman" w:hAnsi="Calibri" w:cs="Calibri"/>
            <w:highlight w:val="yellow"/>
          </w:rPr>
          <w:instrText xml:space="preserve"> REF _Ref71815794 \r \h </w:instrText>
        </w:r>
      </w:ins>
      <w:r w:rsidR="00703620">
        <w:rPr>
          <w:rStyle w:val="Hyperlink"/>
          <w:rFonts w:ascii="Calibri" w:eastAsia="Times New Roman" w:hAnsi="Calibri" w:cs="Calibri"/>
          <w:highlight w:val="yellow"/>
        </w:rPr>
      </w:r>
      <w:r w:rsidR="00703620">
        <w:rPr>
          <w:rStyle w:val="Hyperlink"/>
          <w:rFonts w:ascii="Calibri" w:eastAsia="Times New Roman" w:hAnsi="Calibri" w:cs="Calibri"/>
          <w:highlight w:val="yellow"/>
        </w:rPr>
        <w:fldChar w:fldCharType="separate"/>
      </w:r>
      <w:ins w:id="5909" w:author="Doris Lee" w:date="2021-05-13T16:30:00Z">
        <w:r w:rsidR="00703620">
          <w:rPr>
            <w:rStyle w:val="Hyperlink"/>
            <w:rFonts w:ascii="Calibri" w:eastAsia="Times New Roman" w:hAnsi="Calibri" w:cs="Calibri"/>
            <w:highlight w:val="yellow"/>
          </w:rPr>
          <w:t>3.3.3</w:t>
        </w:r>
        <w:r w:rsidR="00703620">
          <w:rPr>
            <w:rStyle w:val="Hyperlink"/>
            <w:rFonts w:ascii="Calibri" w:eastAsia="Times New Roman" w:hAnsi="Calibri" w:cs="Calibri"/>
            <w:highlight w:val="yellow"/>
          </w:rPr>
          <w:fldChar w:fldCharType="end"/>
        </w:r>
      </w:ins>
      <w:ins w:id="5910" w:author="Gaunt, Michael" w:date="2021-05-13T16:25:00Z">
        <w:del w:id="5911" w:author="Doris Lee" w:date="2021-05-13T16:29:00Z">
          <w:r w:rsidRPr="00BC0B31" w:rsidDel="00703620">
            <w:rPr>
              <w:rStyle w:val="Hyperlink"/>
              <w:rFonts w:ascii="Calibri" w:eastAsia="Times New Roman" w:hAnsi="Calibri" w:cs="Calibri"/>
              <w:highlight w:val="yellow"/>
            </w:rPr>
            <w:delText>3.3.3</w:delText>
          </w:r>
        </w:del>
        <w:r w:rsidRPr="00BC0B31">
          <w:rPr>
            <w:rFonts w:ascii="Calibri" w:eastAsia="Times New Roman" w:hAnsi="Calibri" w:cs="Calibri"/>
            <w:highlight w:val="yellow"/>
          </w:rPr>
          <w:fldChar w:fldCharType="end"/>
        </w:r>
        <w:r>
          <w:rPr>
            <w:rFonts w:ascii="Calibri" w:eastAsia="Times New Roman" w:hAnsi="Calibri" w:cs="Calibri"/>
            <w:highlight w:val="yellow"/>
          </w:rPr>
          <w:t xml:space="preserve"> followed the same fundamental process – total cost</w:t>
        </w:r>
      </w:ins>
      <w:ins w:id="5912" w:author="Gaunt, Michael" w:date="2021-05-17T16:29:00Z">
        <w:r w:rsidR="0015566A">
          <w:rPr>
            <w:rFonts w:ascii="Calibri" w:eastAsia="Times New Roman" w:hAnsi="Calibri" w:cs="Calibri"/>
            <w:highlight w:val="yellow"/>
          </w:rPr>
          <w:t xml:space="preserve"> of ownership</w:t>
        </w:r>
      </w:ins>
      <w:ins w:id="5913" w:author="Gaunt, Michael" w:date="2021-05-13T16:25:00Z">
        <w:r>
          <w:rPr>
            <w:rFonts w:ascii="Calibri" w:eastAsia="Times New Roman" w:hAnsi="Calibri" w:cs="Calibri"/>
            <w:highlight w:val="yellow"/>
          </w:rPr>
          <w:t xml:space="preserve"> for bus types and transit vans were calculated by combining </w:t>
        </w:r>
      </w:ins>
      <w:ins w:id="5914" w:author="Gaunt, Michael" w:date="2021-05-17T16:29:00Z">
        <w:r w:rsidR="0015566A">
          <w:rPr>
            <w:rFonts w:ascii="Calibri" w:eastAsia="Times New Roman" w:hAnsi="Calibri" w:cs="Calibri"/>
            <w:highlight w:val="yellow"/>
          </w:rPr>
          <w:t>cumulative maintenance and replacement costs</w:t>
        </w:r>
      </w:ins>
      <w:ins w:id="5915" w:author="Gaunt, Michael" w:date="2021-05-13T16:25:00Z">
        <w:r>
          <w:rPr>
            <w:rFonts w:ascii="Calibri" w:eastAsia="Times New Roman" w:hAnsi="Calibri" w:cs="Calibri"/>
            <w:highlight w:val="yellow"/>
          </w:rPr>
          <w:t xml:space="preserve"> together</w:t>
        </w:r>
        <w:r w:rsidRPr="00BC0B31">
          <w:rPr>
            <w:rFonts w:ascii="Calibri" w:eastAsia="Times New Roman" w:hAnsi="Calibri" w:cs="Calibri"/>
            <w:highlight w:val="yellow"/>
          </w:rPr>
          <w:t>.</w:t>
        </w:r>
        <w:r>
          <w:rPr>
            <w:rFonts w:ascii="Calibri" w:eastAsia="Times New Roman" w:hAnsi="Calibri" w:cs="Calibri"/>
            <w:highlight w:val="yellow"/>
          </w:rPr>
          <w:t xml:space="preserve"> This process is explained in greater detail in the subsections below.</w:t>
        </w:r>
        <w:r w:rsidRPr="00BC0B31">
          <w:rPr>
            <w:rFonts w:ascii="Calibri" w:eastAsia="Times New Roman" w:hAnsi="Calibri" w:cs="Calibri"/>
            <w:highlight w:val="yellow"/>
          </w:rPr>
          <w:t xml:space="preserve"> </w:t>
        </w:r>
        <w:r>
          <w:rPr>
            <w:rFonts w:ascii="Calibri" w:eastAsia="Times New Roman" w:hAnsi="Calibri" w:cs="Calibri"/>
            <w:highlight w:val="yellow"/>
          </w:rPr>
          <w:t>Analyses 3.3.3.1-3.3.3.3 were performed using the Tableau</w:t>
        </w:r>
      </w:ins>
      <w:ins w:id="5916" w:author="Gaunt, Michael" w:date="2021-05-17T16:30:00Z">
        <w:r w:rsidR="0015566A">
          <w:rPr>
            <w:rFonts w:ascii="Calibri" w:eastAsia="Times New Roman" w:hAnsi="Calibri" w:cs="Calibri"/>
            <w:highlight w:val="yellow"/>
          </w:rPr>
          <w:t xml:space="preserve"> software and </w:t>
        </w:r>
      </w:ins>
      <w:ins w:id="5917" w:author="Gaunt, Michael" w:date="2021-05-13T16:25:00Z">
        <w:r w:rsidRPr="00BC0B31">
          <w:rPr>
            <w:rFonts w:ascii="Calibri" w:eastAsia="Times New Roman" w:hAnsi="Calibri" w:cs="Calibri"/>
            <w:highlight w:val="yellow"/>
          </w:rPr>
          <w:t>analyses</w:t>
        </w:r>
        <w:r>
          <w:rPr>
            <w:rFonts w:ascii="Calibri" w:eastAsia="Times New Roman" w:hAnsi="Calibri" w:cs="Calibri"/>
            <w:highlight w:val="yellow"/>
          </w:rPr>
          <w:t xml:space="preserve"> 3.3.3</w:t>
        </w:r>
      </w:ins>
      <w:ins w:id="5918" w:author="Gaunt, Michael" w:date="2021-05-17T16:30:00Z">
        <w:r w:rsidR="0015566A">
          <w:rPr>
            <w:rFonts w:ascii="Calibri" w:eastAsia="Times New Roman" w:hAnsi="Calibri" w:cs="Calibri"/>
            <w:highlight w:val="yellow"/>
          </w:rPr>
          <w:t>.4</w:t>
        </w:r>
      </w:ins>
      <w:ins w:id="5919" w:author="Gaunt, Michael" w:date="2021-05-13T16:25:00Z">
        <w:r>
          <w:rPr>
            <w:rFonts w:ascii="Calibri" w:eastAsia="Times New Roman" w:hAnsi="Calibri" w:cs="Calibri"/>
            <w:highlight w:val="yellow"/>
          </w:rPr>
          <w:t xml:space="preserve"> was performed using the </w:t>
        </w:r>
        <w:r w:rsidRPr="00BC0B31">
          <w:rPr>
            <w:rFonts w:ascii="Calibri" w:eastAsia="Times New Roman" w:hAnsi="Calibri" w:cs="Calibri"/>
            <w:highlight w:val="yellow"/>
          </w:rPr>
          <w:t xml:space="preserve">R </w:t>
        </w:r>
        <w:r>
          <w:rPr>
            <w:rFonts w:ascii="Calibri" w:eastAsia="Times New Roman" w:hAnsi="Calibri" w:cs="Calibri"/>
            <w:highlight w:val="yellow"/>
          </w:rPr>
          <w:t xml:space="preserve">statistical </w:t>
        </w:r>
        <w:r w:rsidRPr="00BC0B31">
          <w:rPr>
            <w:rFonts w:ascii="Calibri" w:eastAsia="Times New Roman" w:hAnsi="Calibri" w:cs="Calibri"/>
            <w:highlight w:val="yellow"/>
          </w:rPr>
          <w:t>programming language.</w:t>
        </w:r>
        <w:r>
          <w:rPr>
            <w:rFonts w:ascii="Calibri" w:eastAsia="Times New Roman" w:hAnsi="Calibri" w:cs="Calibri"/>
            <w:highlight w:val="yellow"/>
          </w:rPr>
          <w:t xml:space="preserve"> The use of different software did not impact the result</w:t>
        </w:r>
      </w:ins>
      <w:ins w:id="5920" w:author="Gaunt, Michael" w:date="2021-05-17T16:30:00Z">
        <w:r w:rsidR="0015566A">
          <w:rPr>
            <w:rFonts w:ascii="Calibri" w:eastAsia="Times New Roman" w:hAnsi="Calibri" w:cs="Calibri"/>
            <w:highlight w:val="yellow"/>
          </w:rPr>
          <w:t>s</w:t>
        </w:r>
      </w:ins>
      <w:ins w:id="5921" w:author="Gaunt, Michael" w:date="2021-05-13T16:25:00Z">
        <w:r>
          <w:rPr>
            <w:rFonts w:ascii="Calibri" w:eastAsia="Times New Roman" w:hAnsi="Calibri" w:cs="Calibri"/>
            <w:highlight w:val="yellow"/>
          </w:rPr>
          <w:t xml:space="preserve"> in any way. </w:t>
        </w:r>
        <w:r w:rsidRPr="00BC0B31">
          <w:rPr>
            <w:rFonts w:ascii="Calibri" w:eastAsia="Times New Roman" w:hAnsi="Calibri" w:cs="Calibri"/>
            <w:highlight w:val="yellow"/>
          </w:rPr>
          <w:t xml:space="preserve">  </w:t>
        </w:r>
      </w:ins>
    </w:p>
    <w:p w14:paraId="410BA4E2" w14:textId="77777777" w:rsidR="00CA7692" w:rsidRDefault="00CA7692" w:rsidP="00CA7692">
      <w:pPr>
        <w:spacing w:after="0" w:line="240" w:lineRule="auto"/>
        <w:rPr>
          <w:ins w:id="5922" w:author="Gaunt, Michael" w:date="2021-05-13T16:25:00Z"/>
          <w:rFonts w:ascii="Calibri" w:eastAsia="Times New Roman" w:hAnsi="Calibri" w:cs="Calibri"/>
          <w:highlight w:val="yellow"/>
        </w:rPr>
      </w:pPr>
    </w:p>
    <w:p w14:paraId="76C14977" w14:textId="77777777" w:rsidR="00CA7692" w:rsidRDefault="00CA7692">
      <w:pPr>
        <w:pStyle w:val="Heading3"/>
        <w:numPr>
          <w:ilvl w:val="0"/>
          <w:numId w:val="0"/>
        </w:numPr>
        <w:ind w:left="720" w:hanging="720"/>
        <w:rPr>
          <w:ins w:id="5923" w:author="Gaunt, Michael" w:date="2021-05-13T16:25:00Z"/>
          <w:rFonts w:ascii="Calibri" w:eastAsia="Times New Roman" w:hAnsi="Calibri" w:cs="Calibri"/>
          <w:highlight w:val="yellow"/>
        </w:rPr>
        <w:pPrChange w:id="5924" w:author="Doris Lee" w:date="2021-05-13T16:30:00Z">
          <w:pPr>
            <w:spacing w:after="0" w:line="240" w:lineRule="auto"/>
          </w:pPr>
        </w:pPrChange>
      </w:pPr>
      <w:ins w:id="5925" w:author="Gaunt, Michael" w:date="2021-05-13T16:25:00Z">
        <w:r>
          <w:rPr>
            <w:highlight w:val="yellow"/>
          </w:rPr>
          <w:t xml:space="preserve">Calculating Vehicle Age and Maintenance Event Costs </w:t>
        </w:r>
      </w:ins>
    </w:p>
    <w:p w14:paraId="702C527D" w14:textId="53F9A837" w:rsidR="00CA7692" w:rsidRDefault="00CA7692" w:rsidP="00CA7692">
      <w:pPr>
        <w:spacing w:after="0" w:line="240" w:lineRule="auto"/>
        <w:rPr>
          <w:ins w:id="5926" w:author="Gaunt, Michael" w:date="2021-05-13T16:25:00Z"/>
          <w:rFonts w:ascii="Calibri" w:eastAsia="Times New Roman" w:hAnsi="Calibri" w:cs="Calibri"/>
        </w:rPr>
      </w:pPr>
      <w:ins w:id="5927" w:author="Gaunt, Michael" w:date="2021-05-13T16:25:00Z">
        <w:r w:rsidRPr="00BC0B31">
          <w:rPr>
            <w:highlight w:val="green"/>
          </w:rPr>
          <w:t>Vehicle age was calculated using the year of the open date data value from the job record entry and the install year data value found in the inventory dataset. Using this age, the costs and other data points were grouped by the age of the asset when the job occurred.</w:t>
        </w:r>
        <w:r>
          <w:t xml:space="preserve"> </w:t>
        </w:r>
        <w:r w:rsidRPr="00BC0B31">
          <w:rPr>
            <w:highlight w:val="green"/>
          </w:rPr>
          <w:t>The total cost ([Total Cost]) of a job was calculated as a combination of fields [Act Comm Cost Do] + [Act Labor Cost Do], [Act Part Cost Do] found in the job record.</w:t>
        </w:r>
        <w:r>
          <w:t xml:space="preserve"> Every record represented a unique maintenance event for a given vehicle that recorded the total cost of said event, the vehicle’s odometer reading, and the age of the vehicle. </w:t>
        </w:r>
        <w:r w:rsidRPr="00BC0B31">
          <w:rPr>
            <w:rFonts w:ascii="Calibri" w:eastAsia="Times New Roman" w:hAnsi="Calibri" w:cs="Calibri"/>
            <w:highlight w:val="yellow"/>
          </w:rPr>
          <w:t xml:space="preserve">A complete maintenance history and operation profile </w:t>
        </w:r>
        <w:r>
          <w:rPr>
            <w:rFonts w:ascii="Calibri" w:eastAsia="Times New Roman" w:hAnsi="Calibri" w:cs="Calibri"/>
            <w:highlight w:val="yellow"/>
          </w:rPr>
          <w:t xml:space="preserve">was </w:t>
        </w:r>
        <w:r w:rsidRPr="00BC0B31">
          <w:rPr>
            <w:rFonts w:ascii="Calibri" w:eastAsia="Times New Roman" w:hAnsi="Calibri" w:cs="Calibri"/>
            <w:highlight w:val="yellow"/>
          </w:rPr>
          <w:t>constructed for each vehicle</w:t>
        </w:r>
        <w:r>
          <w:rPr>
            <w:rFonts w:ascii="Calibri" w:eastAsia="Times New Roman" w:hAnsi="Calibri" w:cs="Calibri"/>
          </w:rPr>
          <w:t>.</w:t>
        </w:r>
      </w:ins>
    </w:p>
    <w:p w14:paraId="6F6573C7" w14:textId="77777777" w:rsidR="00CA7692" w:rsidRPr="00BC0B31" w:rsidRDefault="00CA7692" w:rsidP="00CA7692">
      <w:pPr>
        <w:rPr>
          <w:ins w:id="5928" w:author="Gaunt, Michael" w:date="2021-05-13T16:25:00Z"/>
        </w:rPr>
      </w:pPr>
    </w:p>
    <w:p w14:paraId="22178890" w14:textId="404BE725" w:rsidR="00CA7692" w:rsidRPr="00BC0B31" w:rsidRDefault="00CA7692" w:rsidP="00CA7692">
      <w:pPr>
        <w:pStyle w:val="Heading3"/>
        <w:numPr>
          <w:ilvl w:val="0"/>
          <w:numId w:val="0"/>
        </w:numPr>
        <w:ind w:left="720" w:hanging="720"/>
        <w:rPr>
          <w:ins w:id="5929" w:author="Gaunt, Michael" w:date="2021-05-13T16:25:00Z"/>
          <w:highlight w:val="yellow"/>
        </w:rPr>
      </w:pPr>
      <w:ins w:id="5930" w:author="Gaunt, Michael" w:date="2021-05-13T16:25:00Z">
        <w:r>
          <w:rPr>
            <w:highlight w:val="yellow"/>
          </w:rPr>
          <w:t xml:space="preserve">Calculating </w:t>
        </w:r>
      </w:ins>
      <w:ins w:id="5931" w:author="Gaunt, Michael" w:date="2021-05-17T16:31:00Z">
        <w:r w:rsidR="0015566A">
          <w:rPr>
            <w:highlight w:val="yellow"/>
          </w:rPr>
          <w:t>Maintenance Costs</w:t>
        </w:r>
      </w:ins>
      <w:ins w:id="5932" w:author="Gaunt, Michael" w:date="2021-05-13T16:25:00Z">
        <w:r w:rsidRPr="00BC0B31">
          <w:rPr>
            <w:highlight w:val="yellow"/>
          </w:rPr>
          <w:t xml:space="preserve"> </w:t>
        </w:r>
      </w:ins>
    </w:p>
    <w:p w14:paraId="7BDECC1C" w14:textId="0415A073" w:rsidR="00CA7692" w:rsidRDefault="0015566A" w:rsidP="00CA7692">
      <w:pPr>
        <w:spacing w:after="0" w:line="240" w:lineRule="auto"/>
        <w:rPr>
          <w:ins w:id="5933" w:author="Gaunt, Michael" w:date="2021-05-13T16:25:00Z"/>
          <w:rFonts w:ascii="Calibri" w:eastAsia="Times New Roman" w:hAnsi="Calibri" w:cs="Calibri"/>
        </w:rPr>
      </w:pPr>
      <w:ins w:id="5934" w:author="Gaunt, Michael" w:date="2021-05-17T16:32:00Z">
        <w:r>
          <w:rPr>
            <w:rFonts w:ascii="Calibri" w:eastAsia="Times New Roman" w:hAnsi="Calibri" w:cs="Calibri"/>
            <w:highlight w:val="yellow"/>
          </w:rPr>
          <w:t>Maintenance</w:t>
        </w:r>
      </w:ins>
      <w:ins w:id="5935" w:author="Gaunt, Michael" w:date="2021-05-13T16:25:00Z">
        <w:r w:rsidR="00CA7692">
          <w:rPr>
            <w:rFonts w:ascii="Calibri" w:eastAsia="Times New Roman" w:hAnsi="Calibri" w:cs="Calibri"/>
            <w:highlight w:val="yellow"/>
          </w:rPr>
          <w:t xml:space="preserve"> costs were </w:t>
        </w:r>
      </w:ins>
      <w:ins w:id="5936" w:author="Gaunt, Michael" w:date="2021-05-17T16:32:00Z">
        <w:r>
          <w:rPr>
            <w:rFonts w:ascii="Calibri" w:eastAsia="Times New Roman" w:hAnsi="Calibri" w:cs="Calibri"/>
            <w:highlight w:val="yellow"/>
          </w:rPr>
          <w:t xml:space="preserve">required </w:t>
        </w:r>
      </w:ins>
      <w:ins w:id="5937" w:author="Gaunt, Michael" w:date="2021-05-13T16:25:00Z">
        <w:r w:rsidR="00CA7692">
          <w:rPr>
            <w:rFonts w:ascii="Calibri" w:eastAsia="Times New Roman" w:hAnsi="Calibri" w:cs="Calibri"/>
            <w:highlight w:val="yellow"/>
          </w:rPr>
          <w:t xml:space="preserve"> to </w:t>
        </w:r>
      </w:ins>
      <w:ins w:id="5938" w:author="Gaunt, Michael" w:date="2021-05-17T16:32:00Z">
        <w:r>
          <w:rPr>
            <w:rFonts w:ascii="Calibri" w:eastAsia="Times New Roman" w:hAnsi="Calibri" w:cs="Calibri"/>
            <w:highlight w:val="yellow"/>
          </w:rPr>
          <w:t>de</w:t>
        </w:r>
      </w:ins>
      <w:ins w:id="5939" w:author="Gaunt, Michael" w:date="2021-05-17T16:33:00Z">
        <w:r>
          <w:rPr>
            <w:rFonts w:ascii="Calibri" w:eastAsia="Times New Roman" w:hAnsi="Calibri" w:cs="Calibri"/>
            <w:highlight w:val="yellow"/>
          </w:rPr>
          <w:t>termine</w:t>
        </w:r>
      </w:ins>
      <w:ins w:id="5940" w:author="Gaunt, Michael" w:date="2021-05-13T16:25:00Z">
        <w:r w:rsidR="00CA7692">
          <w:rPr>
            <w:rFonts w:ascii="Calibri" w:eastAsia="Times New Roman" w:hAnsi="Calibri" w:cs="Calibri"/>
            <w:highlight w:val="yellow"/>
          </w:rPr>
          <w:t xml:space="preserve"> </w:t>
        </w:r>
      </w:ins>
      <w:ins w:id="5941" w:author="Gaunt, Michael" w:date="2021-05-17T16:32:00Z">
        <w:r>
          <w:rPr>
            <w:rFonts w:ascii="Calibri" w:eastAsia="Times New Roman" w:hAnsi="Calibri" w:cs="Calibri"/>
            <w:highlight w:val="yellow"/>
          </w:rPr>
          <w:t xml:space="preserve">the total cost of ownership </w:t>
        </w:r>
      </w:ins>
      <w:ins w:id="5942" w:author="Gaunt, Michael" w:date="2021-05-17T16:33:00Z">
        <w:r>
          <w:rPr>
            <w:rFonts w:ascii="Calibri" w:eastAsia="Times New Roman" w:hAnsi="Calibri" w:cs="Calibri"/>
            <w:highlight w:val="yellow"/>
          </w:rPr>
          <w:t xml:space="preserve">for </w:t>
        </w:r>
      </w:ins>
      <w:ins w:id="5943" w:author="Gaunt, Michael" w:date="2021-05-17T16:37:00Z">
        <w:r>
          <w:rPr>
            <w:rFonts w:ascii="Calibri" w:eastAsia="Times New Roman" w:hAnsi="Calibri" w:cs="Calibri"/>
            <w:highlight w:val="yellow"/>
          </w:rPr>
          <w:t>individual</w:t>
        </w:r>
      </w:ins>
      <w:ins w:id="5944" w:author="Gaunt, Michael" w:date="2021-05-17T16:33:00Z">
        <w:r>
          <w:rPr>
            <w:rFonts w:ascii="Calibri" w:eastAsia="Times New Roman" w:hAnsi="Calibri" w:cs="Calibri"/>
            <w:highlight w:val="yellow"/>
          </w:rPr>
          <w:t xml:space="preserve"> vehicles and vehicle  make/model classes</w:t>
        </w:r>
      </w:ins>
      <w:ins w:id="5945" w:author="Gaunt, Michael" w:date="2021-05-13T16:25:00Z">
        <w:r w:rsidR="00CA7692" w:rsidRPr="00BC0B31">
          <w:rPr>
            <w:rFonts w:ascii="Calibri" w:eastAsia="Times New Roman" w:hAnsi="Calibri" w:cs="Calibri"/>
            <w:highlight w:val="yellow"/>
          </w:rPr>
          <w:t xml:space="preserve">. </w:t>
        </w:r>
        <w:r w:rsidR="00CA7692" w:rsidRPr="00BC0B31">
          <w:rPr>
            <w:rFonts w:ascii="Calibri" w:eastAsia="Times New Roman" w:hAnsi="Calibri" w:cs="Calibri"/>
            <w:highlight w:val="green"/>
          </w:rPr>
          <w:t>The analys</w:t>
        </w:r>
        <w:r w:rsidR="00CA7692">
          <w:rPr>
            <w:rFonts w:ascii="Calibri" w:eastAsia="Times New Roman" w:hAnsi="Calibri" w:cs="Calibri"/>
            <w:highlight w:val="green"/>
          </w:rPr>
          <w:t>e</w:t>
        </w:r>
        <w:r w:rsidR="00CA7692" w:rsidRPr="00BC0B31">
          <w:rPr>
            <w:rFonts w:ascii="Calibri" w:eastAsia="Times New Roman" w:hAnsi="Calibri" w:cs="Calibri"/>
            <w:highlight w:val="green"/>
          </w:rPr>
          <w:t xml:space="preserve">s described in section 3.3.3.1-3.3.3.3 </w:t>
        </w:r>
        <w:r w:rsidR="00CA7692" w:rsidRPr="00BC0B31">
          <w:rPr>
            <w:highlight w:val="green"/>
          </w:rPr>
          <w:t xml:space="preserve">were performed using exports from </w:t>
        </w:r>
        <w:proofErr w:type="spellStart"/>
        <w:r w:rsidR="00CA7692" w:rsidRPr="00BC0B31">
          <w:rPr>
            <w:highlight w:val="green"/>
          </w:rPr>
          <w:t>FleetFocus</w:t>
        </w:r>
        <w:proofErr w:type="spellEnd"/>
        <w:r w:rsidR="00CA7692" w:rsidRPr="00BC0B31">
          <w:rPr>
            <w:highlight w:val="green"/>
          </w:rPr>
          <w:t xml:space="preserve"> M5, provided by Metro staff. Data from each of the individual extracts were combined, normalizing the vehicle ID to “UNIT NO,” and exported into a Tableau hyper database</w:t>
        </w:r>
        <w:r w:rsidR="00CA7692">
          <w:t>.</w:t>
        </w:r>
        <w:r w:rsidR="00CA7692">
          <w:rPr>
            <w:rFonts w:ascii="Calibri" w:eastAsia="Times New Roman" w:hAnsi="Calibri" w:cs="Calibri"/>
          </w:rPr>
          <w:t xml:space="preserve"> </w:t>
        </w:r>
        <w:r w:rsidR="00CA7692">
          <w:rPr>
            <w:rFonts w:ascii="Calibri" w:eastAsia="Times New Roman" w:hAnsi="Calibri" w:cs="Calibri"/>
            <w:highlight w:val="yellow"/>
          </w:rPr>
          <w:t xml:space="preserve">The transit van analysis (section 3.3.3.4) </w:t>
        </w:r>
        <w:r w:rsidR="00CA7692" w:rsidRPr="00BC0B31">
          <w:rPr>
            <w:rFonts w:ascii="Calibri" w:eastAsia="Times New Roman" w:hAnsi="Calibri" w:cs="Calibri"/>
            <w:highlight w:val="yellow"/>
          </w:rPr>
          <w:t>used two datasets - vehicle type (UNIT_DEPT_COMP_MAIN.csv) and vehicle work order (O_WO.csv</w:t>
        </w:r>
      </w:ins>
      <w:ins w:id="5946" w:author="Gaunt, Michael" w:date="2021-05-17T16:33:00Z">
        <w:r>
          <w:rPr>
            <w:rFonts w:ascii="Calibri" w:eastAsia="Times New Roman" w:hAnsi="Calibri" w:cs="Calibri"/>
            <w:highlight w:val="yellow"/>
          </w:rPr>
          <w:t>).</w:t>
        </w:r>
      </w:ins>
      <w:ins w:id="5947" w:author="Gaunt, Michael" w:date="2021-05-13T16:25:00Z">
        <w:r w:rsidR="00CA7692" w:rsidRPr="00BC0B31">
          <w:rPr>
            <w:rFonts w:ascii="Calibri" w:eastAsia="Times New Roman" w:hAnsi="Calibri" w:cs="Calibri"/>
            <w:highlight w:val="yellow"/>
          </w:rPr>
          <w:t xml:space="preserve"> </w:t>
        </w:r>
      </w:ins>
    </w:p>
    <w:p w14:paraId="2D49392C" w14:textId="77777777" w:rsidR="00CA7692" w:rsidRDefault="00CA7692" w:rsidP="00CA7692">
      <w:pPr>
        <w:spacing w:after="0" w:line="240" w:lineRule="auto"/>
        <w:rPr>
          <w:ins w:id="5948" w:author="Gaunt, Michael" w:date="2021-05-13T16:25:00Z"/>
          <w:rFonts w:ascii="Calibri" w:eastAsia="Times New Roman" w:hAnsi="Calibri" w:cs="Calibri"/>
        </w:rPr>
      </w:pPr>
    </w:p>
    <w:p w14:paraId="6D230F25" w14:textId="4A0D25AA" w:rsidR="00CA7692" w:rsidRDefault="00CA7692" w:rsidP="00CA7692">
      <w:pPr>
        <w:spacing w:after="0" w:line="240" w:lineRule="auto"/>
        <w:rPr>
          <w:ins w:id="5949" w:author="Gaunt, Michael" w:date="2021-05-13T16:25:00Z"/>
          <w:rFonts w:ascii="Calibri" w:eastAsia="Times New Roman" w:hAnsi="Calibri" w:cs="Calibri"/>
        </w:rPr>
      </w:pPr>
      <w:ins w:id="5950" w:author="Gaunt, Michael" w:date="2021-05-13T16:25:00Z">
        <w:r w:rsidRPr="00BC0B31">
          <w:rPr>
            <w:rFonts w:ascii="Calibri" w:eastAsia="Times New Roman" w:hAnsi="Calibri" w:cs="Calibri"/>
            <w:highlight w:val="yellow"/>
          </w:rPr>
          <w:t xml:space="preserve">The vehicle history data was transformed and aggregated to calculate monthly maintenance costs per vehicle and vehicle type. </w:t>
        </w:r>
        <w:r>
          <w:rPr>
            <w:rFonts w:ascii="Calibri" w:eastAsia="Times New Roman" w:hAnsi="Calibri" w:cs="Calibri"/>
            <w:highlight w:val="yellow"/>
          </w:rPr>
          <w:t>As described above, t</w:t>
        </w:r>
        <w:r w:rsidRPr="00BC0B31">
          <w:rPr>
            <w:rFonts w:ascii="Calibri" w:eastAsia="Times New Roman" w:hAnsi="Calibri" w:cs="Calibri"/>
            <w:highlight w:val="yellow"/>
          </w:rPr>
          <w:t xml:space="preserve">otal monthly maintenance costs </w:t>
        </w:r>
      </w:ins>
      <w:ins w:id="5951" w:author="Gaunt, Michael" w:date="2021-05-17T16:34:00Z">
        <w:r w:rsidR="0015566A">
          <w:rPr>
            <w:rFonts w:ascii="Calibri" w:eastAsia="Times New Roman" w:hAnsi="Calibri" w:cs="Calibri"/>
            <w:highlight w:val="yellow"/>
          </w:rPr>
          <w:t>were calculated for</w:t>
        </w:r>
      </w:ins>
      <w:ins w:id="5952" w:author="Gaunt, Michael" w:date="2021-05-13T16:25:00Z">
        <w:r w:rsidRPr="00BC0B31">
          <w:rPr>
            <w:rFonts w:ascii="Calibri" w:eastAsia="Times New Roman" w:hAnsi="Calibri" w:cs="Calibri"/>
            <w:highlight w:val="yellow"/>
          </w:rPr>
          <w:t xml:space="preserve"> each </w:t>
        </w:r>
        <w:r w:rsidRPr="00BC0B31">
          <w:rPr>
            <w:rFonts w:ascii="Calibri" w:eastAsia="Times New Roman" w:hAnsi="Calibri" w:cs="Calibri"/>
            <w:highlight w:val="yellow"/>
          </w:rPr>
          <w:lastRenderedPageBreak/>
          <w:t>calendar month for every vehicl</w:t>
        </w:r>
        <w:r>
          <w:rPr>
            <w:rFonts w:ascii="Calibri" w:eastAsia="Times New Roman" w:hAnsi="Calibri" w:cs="Calibri"/>
            <w:highlight w:val="yellow"/>
          </w:rPr>
          <w:t>e</w:t>
        </w:r>
        <w:r w:rsidRPr="00BC0B31">
          <w:rPr>
            <w:rFonts w:ascii="Calibri" w:eastAsia="Times New Roman" w:hAnsi="Calibri" w:cs="Calibri"/>
            <w:highlight w:val="yellow"/>
          </w:rPr>
          <w:t>. Th</w:t>
        </w:r>
      </w:ins>
      <w:ins w:id="5953" w:author="Gaunt, Michael" w:date="2021-05-17T16:34:00Z">
        <w:r w:rsidR="0015566A">
          <w:rPr>
            <w:rFonts w:ascii="Calibri" w:eastAsia="Times New Roman" w:hAnsi="Calibri" w:cs="Calibri"/>
            <w:highlight w:val="yellow"/>
          </w:rPr>
          <w:t xml:space="preserve">is </w:t>
        </w:r>
      </w:ins>
      <w:ins w:id="5954" w:author="Gaunt, Michael" w:date="2021-05-13T16:25:00Z">
        <w:r w:rsidRPr="00BC0B31">
          <w:rPr>
            <w:rFonts w:ascii="Calibri" w:eastAsia="Times New Roman" w:hAnsi="Calibri" w:cs="Calibri"/>
            <w:highlight w:val="yellow"/>
          </w:rPr>
          <w:t xml:space="preserve">metric was divided by </w:t>
        </w:r>
      </w:ins>
      <w:ins w:id="5955" w:author="Gaunt, Michael" w:date="2021-05-17T16:34:00Z">
        <w:r w:rsidR="0015566A">
          <w:rPr>
            <w:rFonts w:ascii="Calibri" w:eastAsia="Times New Roman" w:hAnsi="Calibri" w:cs="Calibri"/>
            <w:highlight w:val="yellow"/>
          </w:rPr>
          <w:t>monthly maximum odometer reading to</w:t>
        </w:r>
      </w:ins>
      <w:ins w:id="5956" w:author="Gaunt, Michael" w:date="2021-05-13T16:25:00Z">
        <w:r w:rsidRPr="00BC0B31">
          <w:rPr>
            <w:rFonts w:ascii="Calibri" w:eastAsia="Times New Roman" w:hAnsi="Calibri" w:cs="Calibri"/>
            <w:highlight w:val="yellow"/>
          </w:rPr>
          <w:t xml:space="preserve"> calculate monthly maintenance costs per miles drive</w:t>
        </w:r>
        <w:r>
          <w:rPr>
            <w:rFonts w:ascii="Calibri" w:eastAsia="Times New Roman" w:hAnsi="Calibri" w:cs="Calibri"/>
            <w:highlight w:val="yellow"/>
          </w:rPr>
          <w:t xml:space="preserve">n – </w:t>
        </w:r>
      </w:ins>
      <w:ins w:id="5957" w:author="Gaunt, Michael" w:date="2021-05-17T16:35:00Z">
        <w:r w:rsidR="0015566A">
          <w:rPr>
            <w:rFonts w:ascii="Calibri" w:eastAsia="Times New Roman" w:hAnsi="Calibri" w:cs="Calibri"/>
            <w:highlight w:val="yellow"/>
          </w:rPr>
          <w:t>resulting</w:t>
        </w:r>
      </w:ins>
      <w:ins w:id="5958" w:author="Gaunt, Michael" w:date="2021-05-13T16:25:00Z">
        <w:r>
          <w:rPr>
            <w:rFonts w:ascii="Calibri" w:eastAsia="Times New Roman" w:hAnsi="Calibri" w:cs="Calibri"/>
            <w:highlight w:val="yellow"/>
          </w:rPr>
          <w:t xml:space="preserve"> in </w:t>
        </w:r>
      </w:ins>
      <w:ins w:id="5959" w:author="Gaunt, Michael" w:date="2021-05-17T16:35:00Z">
        <w:r w:rsidR="0015566A">
          <w:rPr>
            <w:rFonts w:ascii="Calibri" w:eastAsia="Times New Roman" w:hAnsi="Calibri" w:cs="Calibri"/>
            <w:highlight w:val="yellow"/>
          </w:rPr>
          <w:t>maintenance</w:t>
        </w:r>
      </w:ins>
      <w:ins w:id="5960" w:author="Gaunt, Michael" w:date="2021-05-13T16:25:00Z">
        <w:r>
          <w:rPr>
            <w:rFonts w:ascii="Calibri" w:eastAsia="Times New Roman" w:hAnsi="Calibri" w:cs="Calibri"/>
            <w:highlight w:val="yellow"/>
          </w:rPr>
          <w:t xml:space="preserve"> costs associated with every vehicle per calendar month</w:t>
        </w:r>
        <w:r w:rsidRPr="00BC0B31">
          <w:rPr>
            <w:rFonts w:ascii="Calibri" w:eastAsia="Times New Roman" w:hAnsi="Calibri" w:cs="Calibri"/>
            <w:highlight w:val="yellow"/>
          </w:rPr>
          <w:t xml:space="preserve">. </w:t>
        </w:r>
      </w:ins>
    </w:p>
    <w:p w14:paraId="3FED9577" w14:textId="77777777" w:rsidR="00CA7692" w:rsidRPr="00CF2F14" w:rsidRDefault="00CA7692" w:rsidP="00CA7692">
      <w:pPr>
        <w:spacing w:after="0" w:line="240" w:lineRule="auto"/>
        <w:rPr>
          <w:ins w:id="5961" w:author="Gaunt, Michael" w:date="2021-05-13T16:25:00Z"/>
          <w:rFonts w:ascii="Calibri" w:eastAsia="Times New Roman" w:hAnsi="Calibri" w:cs="Calibri"/>
        </w:rPr>
      </w:pPr>
      <w:ins w:id="5962" w:author="Gaunt, Michael" w:date="2021-05-13T16:25:00Z">
        <w:r w:rsidRPr="00CF2F14">
          <w:rPr>
            <w:rFonts w:ascii="Calibri" w:eastAsia="Times New Roman" w:hAnsi="Calibri" w:cs="Calibri"/>
          </w:rPr>
          <w:t> </w:t>
        </w:r>
      </w:ins>
    </w:p>
    <w:p w14:paraId="188BC116" w14:textId="77777777" w:rsidR="00CA7692" w:rsidRDefault="00CA7692" w:rsidP="00CA7692">
      <w:pPr>
        <w:pStyle w:val="Heading3"/>
        <w:numPr>
          <w:ilvl w:val="0"/>
          <w:numId w:val="0"/>
        </w:numPr>
        <w:ind w:left="720" w:hanging="720"/>
        <w:rPr>
          <w:ins w:id="5963" w:author="Gaunt, Michael" w:date="2021-05-13T16:25:00Z"/>
        </w:rPr>
      </w:pPr>
      <w:ins w:id="5964" w:author="Gaunt, Michael" w:date="2021-05-13T16:25:00Z">
        <w:r>
          <w:t>Total</w:t>
        </w:r>
        <w:r w:rsidRPr="00CF2F14">
          <w:t xml:space="preserve"> Costs Analysis </w:t>
        </w:r>
      </w:ins>
    </w:p>
    <w:p w14:paraId="447B2E13" w14:textId="2AE7F9C7" w:rsidR="00CA7692" w:rsidRPr="00CF2F14" w:rsidDel="000F03F1" w:rsidRDefault="00CA7692" w:rsidP="00CA7692">
      <w:pPr>
        <w:spacing w:after="0" w:line="240" w:lineRule="auto"/>
        <w:rPr>
          <w:ins w:id="5965" w:author="Gaunt, Michael" w:date="2021-05-13T16:25:00Z"/>
          <w:del w:id="5966" w:author="Doris Lee" w:date="2021-05-13T16:58:00Z"/>
          <w:rFonts w:ascii="Calibri" w:eastAsia="Times New Roman" w:hAnsi="Calibri" w:cs="Calibri"/>
        </w:rPr>
      </w:pPr>
      <w:ins w:id="5967" w:author="Gaunt, Michael" w:date="2021-05-13T16:25:00Z">
        <w:r>
          <w:rPr>
            <w:rFonts w:ascii="Calibri" w:eastAsia="Times New Roman" w:hAnsi="Calibri" w:cs="Calibri"/>
            <w:highlight w:val="yellow"/>
          </w:rPr>
          <w:t xml:space="preserve">For every month of operation, a vehicle’s replacement cost was divided by the vehicle’s cumulative mile’s driven. This resulted in every vehicle having a </w:t>
        </w:r>
      </w:ins>
      <w:ins w:id="5968" w:author="Gaunt, Michael" w:date="2021-05-17T16:37:00Z">
        <w:r w:rsidR="0015566A">
          <w:rPr>
            <w:rFonts w:ascii="Calibri" w:eastAsia="Times New Roman" w:hAnsi="Calibri" w:cs="Calibri"/>
            <w:highlight w:val="yellow"/>
          </w:rPr>
          <w:t>maintenance</w:t>
        </w:r>
      </w:ins>
      <w:ins w:id="5969" w:author="Gaunt, Michael" w:date="2021-05-17T16:35:00Z">
        <w:r w:rsidR="0015566A">
          <w:rPr>
            <w:rFonts w:ascii="Calibri" w:eastAsia="Times New Roman" w:hAnsi="Calibri" w:cs="Calibri"/>
            <w:highlight w:val="yellow"/>
          </w:rPr>
          <w:t xml:space="preserve"> cost and replacement cost per miles driven</w:t>
        </w:r>
      </w:ins>
      <w:ins w:id="5970" w:author="Gaunt, Michael" w:date="2021-05-13T16:25:00Z">
        <w:r>
          <w:rPr>
            <w:rFonts w:ascii="Calibri" w:eastAsia="Times New Roman" w:hAnsi="Calibri" w:cs="Calibri"/>
            <w:highlight w:val="yellow"/>
          </w:rPr>
          <w:t xml:space="preserve"> cost for every month of its operation.  These two metrics were summed together to create a total cost of </w:t>
        </w:r>
      </w:ins>
      <w:ins w:id="5971" w:author="Gaunt, Michael" w:date="2021-05-17T16:36:00Z">
        <w:r w:rsidR="0015566A">
          <w:rPr>
            <w:rFonts w:ascii="Calibri" w:eastAsia="Times New Roman" w:hAnsi="Calibri" w:cs="Calibri"/>
            <w:highlight w:val="yellow"/>
          </w:rPr>
          <w:t>ownership</w:t>
        </w:r>
      </w:ins>
      <w:ins w:id="5972" w:author="Gaunt, Michael" w:date="2021-05-13T16:25:00Z">
        <w:r>
          <w:rPr>
            <w:rFonts w:ascii="Calibri" w:eastAsia="Times New Roman" w:hAnsi="Calibri" w:cs="Calibri"/>
            <w:highlight w:val="yellow"/>
          </w:rPr>
          <w:t xml:space="preserve"> per month for every vehicle. </w:t>
        </w:r>
      </w:ins>
      <w:ins w:id="5973" w:author="Gaunt, Michael" w:date="2021-05-17T16:36:00Z">
        <w:r w:rsidR="0015566A">
          <w:rPr>
            <w:rFonts w:ascii="Calibri" w:eastAsia="Times New Roman" w:hAnsi="Calibri" w:cs="Calibri"/>
            <w:highlight w:val="yellow"/>
          </w:rPr>
          <w:t>The total cost of ownership</w:t>
        </w:r>
      </w:ins>
      <w:ins w:id="5974" w:author="Gaunt, Michael" w:date="2021-05-13T16:25:00Z">
        <w:r>
          <w:rPr>
            <w:rFonts w:ascii="Calibri" w:eastAsia="Times New Roman" w:hAnsi="Calibri" w:cs="Calibri"/>
            <w:highlight w:val="yellow"/>
          </w:rPr>
          <w:t xml:space="preserve"> </w:t>
        </w:r>
      </w:ins>
      <w:ins w:id="5975" w:author="Gaunt, Michael" w:date="2021-05-17T16:36:00Z">
        <w:r w:rsidR="0015566A">
          <w:rPr>
            <w:rFonts w:ascii="Calibri" w:eastAsia="Times New Roman" w:hAnsi="Calibri" w:cs="Calibri"/>
            <w:highlight w:val="yellow"/>
          </w:rPr>
          <w:t>was</w:t>
        </w:r>
      </w:ins>
      <w:ins w:id="5976" w:author="Gaunt, Michael" w:date="2021-05-13T16:25:00Z">
        <w:r>
          <w:rPr>
            <w:rFonts w:ascii="Calibri" w:eastAsia="Times New Roman" w:hAnsi="Calibri" w:cs="Calibri"/>
            <w:highlight w:val="yellow"/>
          </w:rPr>
          <w:t xml:space="preserve"> aggregated per vehicle type and by operation metric – by age (years old) for the analyses in sections 3.3.3.1-3.3.3.4 and by cumulative mileage (</w:t>
        </w:r>
      </w:ins>
      <w:ins w:id="5977" w:author="Gaunt, Michael" w:date="2021-05-17T16:37:00Z">
        <w:r w:rsidR="0015566A">
          <w:rPr>
            <w:rFonts w:ascii="Calibri" w:eastAsia="Times New Roman" w:hAnsi="Calibri" w:cs="Calibri"/>
            <w:highlight w:val="yellow"/>
          </w:rPr>
          <w:t>1</w:t>
        </w:r>
      </w:ins>
      <w:ins w:id="5978" w:author="Gaunt, Michael" w:date="2021-05-13T16:25:00Z">
        <w:r>
          <w:rPr>
            <w:rFonts w:ascii="Calibri" w:eastAsia="Times New Roman" w:hAnsi="Calibri" w:cs="Calibri"/>
            <w:highlight w:val="yellow"/>
          </w:rPr>
          <w:t xml:space="preserve">k mile bins) in the transit van analysis (section 3.3.3.4). The results of this can be seen in (FIGURESXXXXXXX) and (Figure XXXXXXXX) for the bus and transit van analyses, respectively. </w:t>
        </w:r>
        <w:r>
          <w:rPr>
            <w:rFonts w:ascii="Calibri" w:eastAsia="Times New Roman" w:hAnsi="Calibri" w:cs="Calibri"/>
          </w:rPr>
          <w:t>As mentioned earlier, the bus analyses used Tableau to perform this task while the transit van analysis utilized the R programming languages.</w:t>
        </w:r>
      </w:ins>
    </w:p>
    <w:p w14:paraId="44A37AE0" w14:textId="77777777" w:rsidR="00CA7692" w:rsidRPr="00BC0B31" w:rsidDel="000F03F1" w:rsidRDefault="00CA7692" w:rsidP="00CA7692">
      <w:pPr>
        <w:rPr>
          <w:ins w:id="5979" w:author="Gaunt, Michael" w:date="2021-05-13T16:25:00Z"/>
          <w:del w:id="5980" w:author="Doris Lee" w:date="2021-05-13T16:58:00Z"/>
        </w:rPr>
      </w:pPr>
    </w:p>
    <w:p w14:paraId="4EADB366" w14:textId="76B95E67" w:rsidR="00CA7692" w:rsidRPr="00BC0B31" w:rsidDel="000F03F1" w:rsidRDefault="00CA7692" w:rsidP="00CA7692">
      <w:pPr>
        <w:spacing w:after="0" w:line="240" w:lineRule="auto"/>
        <w:rPr>
          <w:ins w:id="5981" w:author="Gaunt, Michael" w:date="2021-05-13T16:25:00Z"/>
          <w:del w:id="5982" w:author="Doris Lee" w:date="2021-05-13T16:58:00Z"/>
          <w:rFonts w:ascii="Calibri" w:eastAsia="Times New Roman" w:hAnsi="Calibri" w:cs="Calibri"/>
          <w:strike/>
          <w:highlight w:val="yellow"/>
        </w:rPr>
      </w:pPr>
      <w:ins w:id="5983" w:author="Gaunt, Michael" w:date="2021-05-13T16:25:00Z">
        <w:del w:id="5984" w:author="Doris Lee" w:date="2021-05-13T16:58:00Z">
          <w:r w:rsidRPr="00BC0B31" w:rsidDel="000F03F1">
            <w:rPr>
              <w:rFonts w:ascii="Calibri" w:eastAsia="Times New Roman" w:hAnsi="Calibri" w:cs="Calibri"/>
              <w:strike/>
              <w:highlight w:val="yellow"/>
            </w:rPr>
            <w:delText xml:space="preserve">The process described in the previous section was repeated for the total cost of operation analysis. </w:delText>
          </w:r>
        </w:del>
      </w:ins>
    </w:p>
    <w:p w14:paraId="78C82997" w14:textId="5E5463FE" w:rsidR="00CA7692" w:rsidRPr="00BC0B31" w:rsidDel="000F03F1" w:rsidRDefault="00CA7692" w:rsidP="00CA7692">
      <w:pPr>
        <w:spacing w:after="0" w:line="240" w:lineRule="auto"/>
        <w:rPr>
          <w:ins w:id="5985" w:author="Gaunt, Michael" w:date="2021-05-13T16:25:00Z"/>
          <w:del w:id="5986" w:author="Doris Lee" w:date="2021-05-13T16:58:00Z"/>
          <w:rFonts w:ascii="Calibri" w:eastAsia="Times New Roman" w:hAnsi="Calibri" w:cs="Calibri"/>
          <w:strike/>
          <w:highlight w:val="yellow"/>
        </w:rPr>
      </w:pPr>
      <w:ins w:id="5987" w:author="Gaunt, Michael" w:date="2021-05-13T16:25:00Z">
        <w:del w:id="5988" w:author="Doris Lee" w:date="2021-05-13T16:58:00Z">
          <w:r w:rsidRPr="00BC0B31" w:rsidDel="000F03F1">
            <w:rPr>
              <w:rFonts w:ascii="Calibri" w:eastAsia="Times New Roman" w:hAnsi="Calibri" w:cs="Calibri"/>
              <w:strike/>
              <w:highlight w:val="yellow"/>
            </w:rPr>
            <w:delText xml:space="preserve">The scope of this analysis was to build a complete cost profile for KCM vehicle fleets using the results from the corrective cost analysis and preventative costs. </w:delText>
          </w:r>
        </w:del>
      </w:ins>
    </w:p>
    <w:p w14:paraId="31F08862" w14:textId="49735B5E" w:rsidR="00CA7692" w:rsidRPr="00BC0B31" w:rsidDel="000F03F1" w:rsidRDefault="00CA7692" w:rsidP="00CA7692">
      <w:pPr>
        <w:spacing w:after="0" w:line="240" w:lineRule="auto"/>
        <w:rPr>
          <w:ins w:id="5989" w:author="Gaunt, Michael" w:date="2021-05-13T16:25:00Z"/>
          <w:del w:id="5990" w:author="Doris Lee" w:date="2021-05-13T16:58:00Z"/>
          <w:rFonts w:ascii="Calibri" w:eastAsia="Times New Roman" w:hAnsi="Calibri" w:cs="Calibri"/>
          <w:strike/>
          <w:highlight w:val="yellow"/>
        </w:rPr>
      </w:pPr>
      <w:ins w:id="5991" w:author="Gaunt, Michael" w:date="2021-05-13T16:25:00Z">
        <w:del w:id="5992" w:author="Doris Lee" w:date="2021-05-13T16:58:00Z">
          <w:r w:rsidRPr="00BC0B31" w:rsidDel="000F03F1">
            <w:rPr>
              <w:rFonts w:ascii="Calibri" w:eastAsia="Times New Roman" w:hAnsi="Calibri" w:cs="Calibri"/>
              <w:strike/>
              <w:highlight w:val="yellow"/>
            </w:rPr>
            <w:delText> </w:delText>
          </w:r>
        </w:del>
      </w:ins>
    </w:p>
    <w:p w14:paraId="73ACDB42" w14:textId="3907F477" w:rsidR="00CA7692" w:rsidRPr="00BC0B31" w:rsidDel="000F03F1" w:rsidRDefault="00CA7692" w:rsidP="00CA7692">
      <w:pPr>
        <w:spacing w:after="0" w:line="240" w:lineRule="auto"/>
        <w:rPr>
          <w:ins w:id="5993" w:author="Gaunt, Michael" w:date="2021-05-13T16:25:00Z"/>
          <w:del w:id="5994" w:author="Doris Lee" w:date="2021-05-13T16:58:00Z"/>
          <w:rFonts w:ascii="Calibri" w:eastAsia="Times New Roman" w:hAnsi="Calibri" w:cs="Calibri"/>
          <w:strike/>
          <w:highlight w:val="yellow"/>
        </w:rPr>
      </w:pPr>
      <w:ins w:id="5995" w:author="Gaunt, Michael" w:date="2021-05-13T16:25:00Z">
        <w:del w:id="5996" w:author="Doris Lee" w:date="2021-05-13T16:58:00Z">
          <w:r w:rsidRPr="00BC0B31" w:rsidDel="000F03F1">
            <w:rPr>
              <w:rFonts w:ascii="Calibri" w:eastAsia="Times New Roman" w:hAnsi="Calibri" w:cs="Calibri"/>
              <w:strike/>
              <w:highlight w:val="yellow"/>
            </w:rPr>
            <w:delText xml:space="preserve">This analysis used two datasets - the complete vehicle history data constructed in the corrective cost analysis (described above) and the owned KCM rolling stock inventory dataset (King_County_Metro.Asset_Inventory.2020.xlsx). The latter dataset contained information regarding the cost  paid for individual KCM vehicles. </w:delText>
          </w:r>
        </w:del>
      </w:ins>
    </w:p>
    <w:p w14:paraId="49647401" w14:textId="77777777" w:rsidR="00CA7692" w:rsidRPr="00BC0B31" w:rsidRDefault="00CA7692" w:rsidP="00CA7692">
      <w:pPr>
        <w:spacing w:after="0" w:line="240" w:lineRule="auto"/>
        <w:rPr>
          <w:ins w:id="5997" w:author="Gaunt, Michael" w:date="2021-05-13T16:25:00Z"/>
          <w:rFonts w:ascii="Calibri" w:eastAsia="Times New Roman" w:hAnsi="Calibri" w:cs="Calibri"/>
          <w:strike/>
          <w:highlight w:val="yellow"/>
        </w:rPr>
      </w:pPr>
    </w:p>
    <w:commentRangeEnd w:id="5891"/>
    <w:p w14:paraId="2DC31C1D" w14:textId="77777777" w:rsidR="00CA7692" w:rsidRPr="00BC0B31" w:rsidRDefault="006377C3" w:rsidP="00CA7692">
      <w:pPr>
        <w:rPr>
          <w:ins w:id="5998" w:author="Gaunt, Michael" w:date="2021-05-13T16:25:00Z"/>
          <w:strike/>
        </w:rPr>
      </w:pPr>
      <w:r>
        <w:rPr>
          <w:rStyle w:val="CommentReference"/>
        </w:rPr>
        <w:commentReference w:id="5891"/>
      </w:r>
    </w:p>
    <w:p w14:paraId="311A3E88" w14:textId="6ACAD3ED" w:rsidR="00CA7692" w:rsidRPr="00BC0B31" w:rsidDel="000F03F1" w:rsidRDefault="00CA7692" w:rsidP="00CA7692">
      <w:pPr>
        <w:pStyle w:val="Heading2"/>
        <w:numPr>
          <w:ilvl w:val="0"/>
          <w:numId w:val="0"/>
        </w:numPr>
        <w:ind w:left="576" w:hanging="576"/>
        <w:rPr>
          <w:ins w:id="5999" w:author="Gaunt, Michael" w:date="2021-05-13T16:25:00Z"/>
          <w:del w:id="6000" w:author="Doris Lee" w:date="2021-05-13T16:58:00Z"/>
          <w:strike/>
        </w:rPr>
      </w:pPr>
      <w:ins w:id="6001" w:author="Gaunt, Michael" w:date="2021-05-13T16:25:00Z">
        <w:del w:id="6002" w:author="Doris Lee" w:date="2021-05-13T16:58:00Z">
          <w:r w:rsidRPr="00BC0B31" w:rsidDel="000F03F1">
            <w:rPr>
              <w:strike/>
            </w:rPr>
            <w:delText>Visualization Description for Average Total Cost of Ownership per Mile</w:delText>
          </w:r>
        </w:del>
      </w:ins>
    </w:p>
    <w:p w14:paraId="56DDB182" w14:textId="45F7E4B8" w:rsidR="00CA7692" w:rsidRPr="00BC0B31" w:rsidDel="000F03F1" w:rsidRDefault="00CA7692" w:rsidP="00CA7692">
      <w:pPr>
        <w:rPr>
          <w:ins w:id="6003" w:author="Gaunt, Michael" w:date="2021-05-13T16:25:00Z"/>
          <w:del w:id="6004" w:author="Doris Lee" w:date="2021-05-13T16:58:00Z"/>
          <w:strike/>
        </w:rPr>
      </w:pPr>
      <w:ins w:id="6005" w:author="Gaunt, Michael" w:date="2021-05-13T16:25:00Z">
        <w:del w:id="6006" w:author="Doris Lee" w:date="2021-05-13T16:58:00Z">
          <w:r w:rsidRPr="00BC0B31" w:rsidDel="000F03F1">
            <w:rPr>
              <w:strike/>
            </w:rPr>
            <w:delText>The trend of (RUNNING_SUM(SUM([Total_AllCosts])/COUNTD([Unit Id])))/(AVG({... for Vehicle_Age broken down by Category Desc. The marks are labeled by (RUNNING_SUM(SUM([Total_AllCosts])/COUNTD([Unit Id])))/(AVG({.... The data is filtered on Class2, Company, JOB, Job Reason, Unit Type, Visit Reason and Vehicle_Age. The Class2 filter keeps REV. The Company filter keeps KCMVM. The JOB filter keeps 10,987 of 12,236 members. The Job Reason filter keeps 11 of 23 members. The Unit Type filter keeps U. The Visit Reason filter keeps 11 of 23 members. The Vehicle_Age filter keeps 82 of 95 members. The view is filtered on Exclusions (Category Desc,Vehicle_Age) and Category Desc. The Exclusions (Category Desc,Vehicle_Age) filter keeps 555 members. The Category Desc filter keeps 12-YEAR HYBRID BUS.</w:delText>
          </w:r>
        </w:del>
      </w:ins>
    </w:p>
    <w:p w14:paraId="11EFBAB8" w14:textId="09F672AE" w:rsidR="00CA7692" w:rsidRPr="00BC0B31" w:rsidDel="000F03F1" w:rsidRDefault="00CA7692" w:rsidP="00CA7692">
      <w:pPr>
        <w:rPr>
          <w:ins w:id="6007" w:author="Gaunt, Michael" w:date="2021-05-13T16:25:00Z"/>
          <w:del w:id="6008" w:author="Doris Lee" w:date="2021-05-13T16:58:00Z"/>
          <w:strike/>
        </w:rPr>
      </w:pPr>
      <w:ins w:id="6009" w:author="Gaunt, Michael" w:date="2021-05-13T16:25:00Z">
        <w:del w:id="6010" w:author="Doris Lee" w:date="2021-05-13T16:58:00Z">
          <w:r w:rsidRPr="00BC0B31" w:rsidDel="000F03F1">
            <w:rPr>
              <w:b/>
              <w:bCs/>
              <w:strike/>
              <w:u w:val="single"/>
            </w:rPr>
            <w:delText>Marks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8709"/>
      </w:tblGrid>
      <w:tr w:rsidR="00CA7692" w:rsidRPr="00BC0B31" w:rsidDel="000F03F1" w14:paraId="4DCE6F40" w14:textId="1ABD5EAE" w:rsidTr="00045F02">
        <w:trPr>
          <w:tblCellSpacing w:w="15" w:type="dxa"/>
          <w:ins w:id="6011" w:author="Gaunt, Michael" w:date="2021-05-13T16:25:00Z"/>
          <w:del w:id="6012" w:author="Doris Lee" w:date="2021-05-13T16:58:00Z"/>
        </w:trPr>
        <w:tc>
          <w:tcPr>
            <w:tcW w:w="0" w:type="auto"/>
            <w:tcMar>
              <w:top w:w="0" w:type="dxa"/>
              <w:left w:w="0" w:type="dxa"/>
              <w:bottom w:w="0" w:type="dxa"/>
              <w:right w:w="60" w:type="dxa"/>
            </w:tcMar>
            <w:vAlign w:val="center"/>
            <w:hideMark/>
          </w:tcPr>
          <w:p w14:paraId="34DAED4D" w14:textId="09DDBD8C" w:rsidR="00CA7692" w:rsidRPr="00BC0B31" w:rsidDel="000F03F1" w:rsidRDefault="00CA7692" w:rsidP="00045F02">
            <w:pPr>
              <w:rPr>
                <w:ins w:id="6013" w:author="Gaunt, Michael" w:date="2021-05-13T16:25:00Z"/>
                <w:del w:id="6014" w:author="Doris Lee" w:date="2021-05-13T16:58:00Z"/>
                <w:strike/>
              </w:rPr>
            </w:pPr>
            <w:ins w:id="6015" w:author="Gaunt, Michael" w:date="2021-05-13T16:25:00Z">
              <w:del w:id="6016" w:author="Doris Lee" w:date="2021-05-13T16:58:00Z">
                <w:r w:rsidRPr="00BC0B31" w:rsidDel="000F03F1">
                  <w:rPr>
                    <w:strike/>
                  </w:rPr>
                  <w:delText>The mark type is Line (Automatic).</w:delText>
                </w:r>
              </w:del>
            </w:ins>
          </w:p>
        </w:tc>
      </w:tr>
      <w:tr w:rsidR="00CA7692" w:rsidRPr="00BC0B31" w:rsidDel="000F03F1" w14:paraId="16813DFB" w14:textId="526187F1" w:rsidTr="00045F02">
        <w:trPr>
          <w:tblCellSpacing w:w="15" w:type="dxa"/>
          <w:ins w:id="6017" w:author="Gaunt, Michael" w:date="2021-05-13T16:25:00Z"/>
          <w:del w:id="6018" w:author="Doris Lee" w:date="2021-05-13T16:58:00Z"/>
        </w:trPr>
        <w:tc>
          <w:tcPr>
            <w:tcW w:w="0" w:type="auto"/>
            <w:tcMar>
              <w:top w:w="0" w:type="dxa"/>
              <w:left w:w="0" w:type="dxa"/>
              <w:bottom w:w="0" w:type="dxa"/>
              <w:right w:w="60" w:type="dxa"/>
            </w:tcMar>
            <w:vAlign w:val="center"/>
            <w:hideMark/>
          </w:tcPr>
          <w:p w14:paraId="038EC0A5" w14:textId="0F33D43B" w:rsidR="00CA7692" w:rsidRPr="00BC0B31" w:rsidDel="000F03F1" w:rsidRDefault="00CA7692" w:rsidP="00045F02">
            <w:pPr>
              <w:rPr>
                <w:ins w:id="6019" w:author="Gaunt, Michael" w:date="2021-05-13T16:25:00Z"/>
                <w:del w:id="6020" w:author="Doris Lee" w:date="2021-05-13T16:58:00Z"/>
                <w:strike/>
              </w:rPr>
            </w:pPr>
            <w:ins w:id="6021" w:author="Gaunt, Michael" w:date="2021-05-13T16:25:00Z">
              <w:del w:id="6022" w:author="Doris Lee" w:date="2021-05-13T16:58:00Z">
                <w:r w:rsidRPr="00BC0B31" w:rsidDel="000F03F1">
                  <w:rPr>
                    <w:strike/>
                  </w:rPr>
                  <w:delText>The marks are labeled by (RUNNING_SUM(SUM([Total_AllCosts])/COUNTD([Unit Id])))/(AVG({....</w:delText>
                </w:r>
              </w:del>
            </w:ins>
          </w:p>
        </w:tc>
      </w:tr>
      <w:tr w:rsidR="00CA7692" w:rsidRPr="00BC0B31" w:rsidDel="000F03F1" w14:paraId="0C679EBA" w14:textId="2D0CEB4C" w:rsidTr="00045F02">
        <w:trPr>
          <w:tblCellSpacing w:w="15" w:type="dxa"/>
          <w:ins w:id="6023" w:author="Gaunt, Michael" w:date="2021-05-13T16:25:00Z"/>
          <w:del w:id="6024" w:author="Doris Lee" w:date="2021-05-13T16:58:00Z"/>
        </w:trPr>
        <w:tc>
          <w:tcPr>
            <w:tcW w:w="0" w:type="auto"/>
            <w:tcMar>
              <w:top w:w="0" w:type="dxa"/>
              <w:left w:w="0" w:type="dxa"/>
              <w:bottom w:w="0" w:type="dxa"/>
              <w:right w:w="60" w:type="dxa"/>
            </w:tcMar>
            <w:vAlign w:val="center"/>
            <w:hideMark/>
          </w:tcPr>
          <w:p w14:paraId="773376F5" w14:textId="28324EFC" w:rsidR="00CA7692" w:rsidRPr="00BC0B31" w:rsidDel="000F03F1" w:rsidRDefault="00CA7692" w:rsidP="00045F02">
            <w:pPr>
              <w:rPr>
                <w:ins w:id="6025" w:author="Gaunt, Michael" w:date="2021-05-13T16:25:00Z"/>
                <w:del w:id="6026" w:author="Doris Lee" w:date="2021-05-13T16:58:00Z"/>
                <w:strike/>
              </w:rPr>
            </w:pPr>
            <w:ins w:id="6027" w:author="Gaunt, Michael" w:date="2021-05-13T16:25:00Z">
              <w:del w:id="6028" w:author="Doris Lee" w:date="2021-05-13T16:58:00Z">
                <w:r w:rsidRPr="00BC0B31" w:rsidDel="000F03F1">
                  <w:rPr>
                    <w:strike/>
                  </w:rPr>
                  <w:delText>Stacked marks is off.</w:delText>
                </w:r>
              </w:del>
            </w:ins>
          </w:p>
        </w:tc>
      </w:tr>
    </w:tbl>
    <w:p w14:paraId="7E40F3A6" w14:textId="484A88B6" w:rsidR="00CA7692" w:rsidRPr="00BC0B31" w:rsidDel="000F03F1" w:rsidRDefault="00CA7692" w:rsidP="00CA7692">
      <w:pPr>
        <w:rPr>
          <w:ins w:id="6029" w:author="Gaunt, Michael" w:date="2021-05-13T16:25:00Z"/>
          <w:del w:id="6030" w:author="Doris Lee" w:date="2021-05-13T16:58:00Z"/>
          <w:strike/>
        </w:rPr>
      </w:pPr>
      <w:ins w:id="6031" w:author="Gaunt, Michael" w:date="2021-05-13T16:25:00Z">
        <w:del w:id="6032" w:author="Doris Lee" w:date="2021-05-13T16:58:00Z">
          <w:r w:rsidRPr="00BC0B31" w:rsidDel="000F03F1">
            <w:rPr>
              <w:b/>
              <w:bCs/>
              <w:strike/>
              <w:u w:val="single"/>
            </w:rPr>
            <w:delText>Shelves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958"/>
        <w:gridCol w:w="8297"/>
      </w:tblGrid>
      <w:tr w:rsidR="00CA7692" w:rsidRPr="00BC0B31" w:rsidDel="000F03F1" w14:paraId="7776A9F9" w14:textId="636E0108" w:rsidTr="00045F02">
        <w:trPr>
          <w:tblCellSpacing w:w="15" w:type="dxa"/>
          <w:ins w:id="6033" w:author="Gaunt, Michael" w:date="2021-05-13T16:25:00Z"/>
          <w:del w:id="6034" w:author="Doris Lee" w:date="2021-05-13T16:58:00Z"/>
        </w:trPr>
        <w:tc>
          <w:tcPr>
            <w:tcW w:w="0" w:type="auto"/>
            <w:tcMar>
              <w:top w:w="0" w:type="dxa"/>
              <w:left w:w="0" w:type="dxa"/>
              <w:bottom w:w="0" w:type="dxa"/>
              <w:right w:w="60" w:type="dxa"/>
            </w:tcMar>
            <w:vAlign w:val="center"/>
            <w:hideMark/>
          </w:tcPr>
          <w:p w14:paraId="1CD01C58" w14:textId="2C5D29EC" w:rsidR="00CA7692" w:rsidRPr="00BC0B31" w:rsidDel="000F03F1" w:rsidRDefault="00CA7692" w:rsidP="00045F02">
            <w:pPr>
              <w:rPr>
                <w:ins w:id="6035" w:author="Gaunt, Michael" w:date="2021-05-13T16:25:00Z"/>
                <w:del w:id="6036" w:author="Doris Lee" w:date="2021-05-13T16:58:00Z"/>
                <w:strike/>
              </w:rPr>
            </w:pPr>
            <w:ins w:id="6037" w:author="Gaunt, Michael" w:date="2021-05-13T16:25:00Z">
              <w:del w:id="6038" w:author="Doris Lee" w:date="2021-05-13T16:58:00Z">
                <w:r w:rsidRPr="00BC0B31" w:rsidDel="000F03F1">
                  <w:rPr>
                    <w:b/>
                    <w:bCs/>
                    <w:strike/>
                  </w:rPr>
                  <w:delText>Rows:</w:delText>
                </w:r>
              </w:del>
            </w:ins>
          </w:p>
        </w:tc>
        <w:tc>
          <w:tcPr>
            <w:tcW w:w="0" w:type="auto"/>
            <w:tcMar>
              <w:top w:w="0" w:type="dxa"/>
              <w:left w:w="0" w:type="dxa"/>
              <w:bottom w:w="0" w:type="dxa"/>
              <w:right w:w="60" w:type="dxa"/>
            </w:tcMar>
            <w:vAlign w:val="center"/>
            <w:hideMark/>
          </w:tcPr>
          <w:p w14:paraId="76DC2B51" w14:textId="542D2840" w:rsidR="00CA7692" w:rsidRPr="00BC0B31" w:rsidDel="000F03F1" w:rsidRDefault="00CA7692" w:rsidP="00045F02">
            <w:pPr>
              <w:rPr>
                <w:ins w:id="6039" w:author="Gaunt, Michael" w:date="2021-05-13T16:25:00Z"/>
                <w:del w:id="6040" w:author="Doris Lee" w:date="2021-05-13T16:58:00Z"/>
                <w:strike/>
              </w:rPr>
            </w:pPr>
            <w:ins w:id="6041" w:author="Gaunt, Michael" w:date="2021-05-13T16:25:00Z">
              <w:del w:id="6042" w:author="Doris Lee" w:date="2021-05-13T16:58:00Z">
                <w:r w:rsidRPr="00BC0B31" w:rsidDel="000F03F1">
                  <w:rPr>
                    <w:strike/>
                  </w:rPr>
                  <w:delText>Category Desc, (RUNNING_SUM(SUM([Total_AllCosts])/COUNTD([Unit Id])))/(AVG({...</w:delText>
                </w:r>
              </w:del>
            </w:ins>
          </w:p>
        </w:tc>
      </w:tr>
      <w:tr w:rsidR="00CA7692" w:rsidRPr="00BC0B31" w:rsidDel="000F03F1" w14:paraId="09BC71B1" w14:textId="4C122774" w:rsidTr="00045F02">
        <w:trPr>
          <w:tblCellSpacing w:w="15" w:type="dxa"/>
          <w:ins w:id="6043" w:author="Gaunt, Michael" w:date="2021-05-13T16:25:00Z"/>
          <w:del w:id="6044" w:author="Doris Lee" w:date="2021-05-13T16:58:00Z"/>
        </w:trPr>
        <w:tc>
          <w:tcPr>
            <w:tcW w:w="0" w:type="auto"/>
            <w:tcMar>
              <w:top w:w="0" w:type="dxa"/>
              <w:left w:w="0" w:type="dxa"/>
              <w:bottom w:w="0" w:type="dxa"/>
              <w:right w:w="60" w:type="dxa"/>
            </w:tcMar>
            <w:vAlign w:val="center"/>
            <w:hideMark/>
          </w:tcPr>
          <w:p w14:paraId="1E63B6DC" w14:textId="0C63F359" w:rsidR="00CA7692" w:rsidRPr="00BC0B31" w:rsidDel="000F03F1" w:rsidRDefault="00CA7692" w:rsidP="00045F02">
            <w:pPr>
              <w:rPr>
                <w:ins w:id="6045" w:author="Gaunt, Michael" w:date="2021-05-13T16:25:00Z"/>
                <w:del w:id="6046" w:author="Doris Lee" w:date="2021-05-13T16:58:00Z"/>
                <w:strike/>
              </w:rPr>
            </w:pPr>
            <w:ins w:id="6047" w:author="Gaunt, Michael" w:date="2021-05-13T16:25:00Z">
              <w:del w:id="6048" w:author="Doris Lee" w:date="2021-05-13T16:58:00Z">
                <w:r w:rsidRPr="00BC0B31" w:rsidDel="000F03F1">
                  <w:rPr>
                    <w:b/>
                    <w:bCs/>
                    <w:strike/>
                  </w:rPr>
                  <w:delText>Columns:</w:delText>
                </w:r>
              </w:del>
            </w:ins>
          </w:p>
        </w:tc>
        <w:tc>
          <w:tcPr>
            <w:tcW w:w="0" w:type="auto"/>
            <w:tcMar>
              <w:top w:w="0" w:type="dxa"/>
              <w:left w:w="0" w:type="dxa"/>
              <w:bottom w:w="0" w:type="dxa"/>
              <w:right w:w="60" w:type="dxa"/>
            </w:tcMar>
            <w:vAlign w:val="center"/>
            <w:hideMark/>
          </w:tcPr>
          <w:p w14:paraId="726AE412" w14:textId="214E1897" w:rsidR="00CA7692" w:rsidRPr="00BC0B31" w:rsidDel="000F03F1" w:rsidRDefault="00CA7692" w:rsidP="00045F02">
            <w:pPr>
              <w:rPr>
                <w:ins w:id="6049" w:author="Gaunt, Michael" w:date="2021-05-13T16:25:00Z"/>
                <w:del w:id="6050" w:author="Doris Lee" w:date="2021-05-13T16:58:00Z"/>
                <w:strike/>
              </w:rPr>
            </w:pPr>
            <w:ins w:id="6051" w:author="Gaunt, Michael" w:date="2021-05-13T16:25:00Z">
              <w:del w:id="6052" w:author="Doris Lee" w:date="2021-05-13T16:58:00Z">
                <w:r w:rsidRPr="00BC0B31" w:rsidDel="000F03F1">
                  <w:rPr>
                    <w:strike/>
                  </w:rPr>
                  <w:delText>Vehicle_Age</w:delText>
                </w:r>
              </w:del>
            </w:ins>
          </w:p>
        </w:tc>
      </w:tr>
      <w:tr w:rsidR="00CA7692" w:rsidRPr="00BC0B31" w:rsidDel="000F03F1" w14:paraId="0483181E" w14:textId="766854A9" w:rsidTr="00045F02">
        <w:trPr>
          <w:tblCellSpacing w:w="15" w:type="dxa"/>
          <w:ins w:id="6053" w:author="Gaunt, Michael" w:date="2021-05-13T16:25:00Z"/>
          <w:del w:id="6054" w:author="Doris Lee" w:date="2021-05-13T16:58:00Z"/>
        </w:trPr>
        <w:tc>
          <w:tcPr>
            <w:tcW w:w="0" w:type="auto"/>
            <w:tcMar>
              <w:top w:w="0" w:type="dxa"/>
              <w:left w:w="0" w:type="dxa"/>
              <w:bottom w:w="0" w:type="dxa"/>
              <w:right w:w="60" w:type="dxa"/>
            </w:tcMar>
            <w:vAlign w:val="center"/>
            <w:hideMark/>
          </w:tcPr>
          <w:p w14:paraId="1D623D30" w14:textId="3C224ABD" w:rsidR="00CA7692" w:rsidRPr="00BC0B31" w:rsidDel="000F03F1" w:rsidRDefault="00CA7692" w:rsidP="00045F02">
            <w:pPr>
              <w:rPr>
                <w:ins w:id="6055" w:author="Gaunt, Michael" w:date="2021-05-13T16:25:00Z"/>
                <w:del w:id="6056" w:author="Doris Lee" w:date="2021-05-13T16:58:00Z"/>
                <w:strike/>
              </w:rPr>
            </w:pPr>
            <w:ins w:id="6057" w:author="Gaunt, Michael" w:date="2021-05-13T16:25:00Z">
              <w:del w:id="6058" w:author="Doris Lee" w:date="2021-05-13T16:58:00Z">
                <w:r w:rsidRPr="00BC0B31" w:rsidDel="000F03F1">
                  <w:rPr>
                    <w:b/>
                    <w:bCs/>
                    <w:strike/>
                  </w:rPr>
                  <w:delText>Filters:</w:delText>
                </w:r>
              </w:del>
            </w:ins>
          </w:p>
        </w:tc>
        <w:tc>
          <w:tcPr>
            <w:tcW w:w="0" w:type="auto"/>
            <w:tcMar>
              <w:top w:w="0" w:type="dxa"/>
              <w:left w:w="0" w:type="dxa"/>
              <w:bottom w:w="0" w:type="dxa"/>
              <w:right w:w="60" w:type="dxa"/>
            </w:tcMar>
            <w:vAlign w:val="center"/>
            <w:hideMark/>
          </w:tcPr>
          <w:p w14:paraId="5CD22284" w14:textId="50C6D1B8" w:rsidR="00CA7692" w:rsidRPr="00BC0B31" w:rsidDel="000F03F1" w:rsidRDefault="00CA7692" w:rsidP="00045F02">
            <w:pPr>
              <w:rPr>
                <w:ins w:id="6059" w:author="Gaunt, Michael" w:date="2021-05-13T16:25:00Z"/>
                <w:del w:id="6060" w:author="Doris Lee" w:date="2021-05-13T16:58:00Z"/>
                <w:strike/>
              </w:rPr>
            </w:pPr>
            <w:ins w:id="6061" w:author="Gaunt, Michael" w:date="2021-05-13T16:25:00Z">
              <w:del w:id="6062" w:author="Doris Lee" w:date="2021-05-13T16:58:00Z">
                <w:r w:rsidRPr="00BC0B31" w:rsidDel="000F03F1">
                  <w:rPr>
                    <w:strike/>
                  </w:rPr>
                  <w:delText>Class2, Company, JOB, Job Reason, Unit Type, Visit Reason, Vehicle_Age, Exclusions (Category Desc,Vehicle_Age), Category Desc</w:delText>
                </w:r>
              </w:del>
            </w:ins>
          </w:p>
        </w:tc>
      </w:tr>
      <w:tr w:rsidR="00CA7692" w:rsidRPr="00BC0B31" w:rsidDel="000F03F1" w14:paraId="2C722B36" w14:textId="124E4D91" w:rsidTr="00045F02">
        <w:trPr>
          <w:tblCellSpacing w:w="15" w:type="dxa"/>
          <w:ins w:id="6063" w:author="Gaunt, Michael" w:date="2021-05-13T16:25:00Z"/>
          <w:del w:id="6064" w:author="Doris Lee" w:date="2021-05-13T16:58:00Z"/>
        </w:trPr>
        <w:tc>
          <w:tcPr>
            <w:tcW w:w="0" w:type="auto"/>
            <w:tcMar>
              <w:top w:w="0" w:type="dxa"/>
              <w:left w:w="0" w:type="dxa"/>
              <w:bottom w:w="0" w:type="dxa"/>
              <w:right w:w="60" w:type="dxa"/>
            </w:tcMar>
            <w:vAlign w:val="center"/>
            <w:hideMark/>
          </w:tcPr>
          <w:p w14:paraId="3440FB89" w14:textId="501C73AD" w:rsidR="00CA7692" w:rsidRPr="00BC0B31" w:rsidDel="000F03F1" w:rsidRDefault="00CA7692" w:rsidP="00045F02">
            <w:pPr>
              <w:rPr>
                <w:ins w:id="6065" w:author="Gaunt, Michael" w:date="2021-05-13T16:25:00Z"/>
                <w:del w:id="6066" w:author="Doris Lee" w:date="2021-05-13T16:58:00Z"/>
                <w:strike/>
              </w:rPr>
            </w:pPr>
            <w:ins w:id="6067" w:author="Gaunt, Michael" w:date="2021-05-13T16:25:00Z">
              <w:del w:id="6068" w:author="Doris Lee" w:date="2021-05-13T16:58:00Z">
                <w:r w:rsidRPr="00BC0B31" w:rsidDel="000F03F1">
                  <w:rPr>
                    <w:b/>
                    <w:bCs/>
                    <w:strike/>
                  </w:rPr>
                  <w:delText>Text:</w:delText>
                </w:r>
              </w:del>
            </w:ins>
          </w:p>
        </w:tc>
        <w:tc>
          <w:tcPr>
            <w:tcW w:w="0" w:type="auto"/>
            <w:tcMar>
              <w:top w:w="0" w:type="dxa"/>
              <w:left w:w="0" w:type="dxa"/>
              <w:bottom w:w="0" w:type="dxa"/>
              <w:right w:w="60" w:type="dxa"/>
            </w:tcMar>
            <w:vAlign w:val="center"/>
            <w:hideMark/>
          </w:tcPr>
          <w:p w14:paraId="3BFE78EF" w14:textId="6F28FBBC" w:rsidR="00CA7692" w:rsidRPr="00BC0B31" w:rsidDel="000F03F1" w:rsidRDefault="00CA7692" w:rsidP="00045F02">
            <w:pPr>
              <w:rPr>
                <w:ins w:id="6069" w:author="Gaunt, Michael" w:date="2021-05-13T16:25:00Z"/>
                <w:del w:id="6070" w:author="Doris Lee" w:date="2021-05-13T16:58:00Z"/>
                <w:strike/>
              </w:rPr>
            </w:pPr>
            <w:ins w:id="6071" w:author="Gaunt, Michael" w:date="2021-05-13T16:25:00Z">
              <w:del w:id="6072" w:author="Doris Lee" w:date="2021-05-13T16:58:00Z">
                <w:r w:rsidRPr="00BC0B31" w:rsidDel="000F03F1">
                  <w:rPr>
                    <w:strike/>
                  </w:rPr>
                  <w:delText>(RUNNING_SUM(SUM([Total_AllCosts])/COUNTD([Unit Id])))/(AVG({...</w:delText>
                </w:r>
              </w:del>
            </w:ins>
          </w:p>
        </w:tc>
      </w:tr>
    </w:tbl>
    <w:p w14:paraId="32F08DE9" w14:textId="3441D495" w:rsidR="00CA7692" w:rsidRPr="00BC0B31" w:rsidDel="000F03F1" w:rsidRDefault="00CA7692" w:rsidP="00CA7692">
      <w:pPr>
        <w:rPr>
          <w:ins w:id="6073" w:author="Gaunt, Michael" w:date="2021-05-13T16:25:00Z"/>
          <w:del w:id="6074" w:author="Doris Lee" w:date="2021-05-13T16:58:00Z"/>
          <w:strike/>
        </w:rPr>
      </w:pPr>
      <w:ins w:id="6075" w:author="Gaunt, Michael" w:date="2021-05-13T16:25:00Z">
        <w:del w:id="6076" w:author="Doris Lee" w:date="2021-05-13T16:58:00Z">
          <w:r w:rsidRPr="00BC0B31" w:rsidDel="000F03F1">
            <w:rPr>
              <w:b/>
              <w:bCs/>
              <w:strike/>
              <w:u w:val="single"/>
            </w:rPr>
            <w:delText>Dimensions</w:delText>
          </w:r>
        </w:del>
      </w:ins>
    </w:p>
    <w:p w14:paraId="5180EE92" w14:textId="786CE546" w:rsidR="00CA7692" w:rsidRPr="00BC0B31" w:rsidDel="000F03F1" w:rsidRDefault="00CA7692" w:rsidP="00CA7692">
      <w:pPr>
        <w:rPr>
          <w:ins w:id="6077" w:author="Gaunt, Michael" w:date="2021-05-13T16:25:00Z"/>
          <w:del w:id="6078" w:author="Doris Lee" w:date="2021-05-13T16:58:00Z"/>
          <w:strike/>
        </w:rPr>
      </w:pPr>
      <w:ins w:id="6079" w:author="Gaunt, Michael" w:date="2021-05-13T16:25:00Z">
        <w:del w:id="6080" w:author="Doris Lee" w:date="2021-05-13T16:58:00Z">
          <w:r w:rsidRPr="00BC0B31" w:rsidDel="000F03F1">
            <w:rPr>
              <w:b/>
              <w:bCs/>
              <w:strike/>
            </w:rPr>
            <w:delText>Category Desc</w:delText>
          </w:r>
          <w:r w:rsidRPr="00BC0B31" w:rsidDel="000F03F1">
            <w:rPr>
              <w:strike/>
            </w:rPr>
            <w:delText xml:space="preserve"> has 1 members on this sheet</w:delText>
          </w:r>
        </w:del>
      </w:ins>
    </w:p>
    <w:p w14:paraId="5A4D4974" w14:textId="63E05036" w:rsidR="00CA7692" w:rsidRPr="00BC0B31" w:rsidDel="000F03F1" w:rsidRDefault="00CA7692" w:rsidP="00CA7692">
      <w:pPr>
        <w:rPr>
          <w:ins w:id="6081" w:author="Gaunt, Michael" w:date="2021-05-13T16:25:00Z"/>
          <w:del w:id="6082" w:author="Doris Lee" w:date="2021-05-13T16:58:00Z"/>
          <w:strike/>
        </w:rPr>
      </w:pPr>
      <w:ins w:id="6083" w:author="Gaunt, Michael" w:date="2021-05-13T16:25:00Z">
        <w:del w:id="6084" w:author="Doris Lee" w:date="2021-05-13T16:58:00Z">
          <w:r w:rsidRPr="00BC0B31" w:rsidDel="000F03F1">
            <w:rPr>
              <w:strike/>
            </w:rPr>
            <w:delText>Members: 12-YEAR HYBRID BUS</w:delText>
          </w:r>
        </w:del>
      </w:ins>
    </w:p>
    <w:p w14:paraId="6207CEFD" w14:textId="2C1F6B1F" w:rsidR="00CA7692" w:rsidRPr="00BC0B31" w:rsidDel="000F03F1" w:rsidRDefault="00CA7692" w:rsidP="00CA7692">
      <w:pPr>
        <w:rPr>
          <w:ins w:id="6085" w:author="Gaunt, Michael" w:date="2021-05-13T16:25:00Z"/>
          <w:del w:id="6086" w:author="Doris Lee" w:date="2021-05-13T16:58:00Z"/>
          <w:strike/>
        </w:rPr>
      </w:pPr>
      <w:ins w:id="6087" w:author="Gaunt, Michael" w:date="2021-05-13T16:25:00Z">
        <w:del w:id="6088" w:author="Doris Lee" w:date="2021-05-13T16:58:00Z">
          <w:r w:rsidRPr="00BC0B31" w:rsidDel="000F03F1">
            <w:rPr>
              <w:b/>
              <w:bCs/>
              <w:strike/>
            </w:rPr>
            <w:delText>Class2</w:delText>
          </w:r>
          <w:r w:rsidRPr="00BC0B31" w:rsidDel="000F03F1">
            <w:rPr>
              <w:strike/>
            </w:rPr>
            <w:delText xml:space="preserve"> has 1 members on this sheet</w:delText>
          </w:r>
        </w:del>
      </w:ins>
    </w:p>
    <w:p w14:paraId="609CB6AB" w14:textId="33D349EC" w:rsidR="00CA7692" w:rsidRPr="00BC0B31" w:rsidDel="000F03F1" w:rsidRDefault="00CA7692" w:rsidP="00CA7692">
      <w:pPr>
        <w:rPr>
          <w:ins w:id="6089" w:author="Gaunt, Michael" w:date="2021-05-13T16:25:00Z"/>
          <w:del w:id="6090" w:author="Doris Lee" w:date="2021-05-13T16:58:00Z"/>
          <w:strike/>
        </w:rPr>
      </w:pPr>
      <w:ins w:id="6091" w:author="Gaunt, Michael" w:date="2021-05-13T16:25:00Z">
        <w:del w:id="6092" w:author="Doris Lee" w:date="2021-05-13T16:58:00Z">
          <w:r w:rsidRPr="00BC0B31" w:rsidDel="000F03F1">
            <w:rPr>
              <w:strike/>
            </w:rPr>
            <w:delText>Members: REV</w:delText>
          </w:r>
        </w:del>
      </w:ins>
    </w:p>
    <w:p w14:paraId="7718BA80" w14:textId="39774E65" w:rsidR="00CA7692" w:rsidRPr="00BC0B31" w:rsidDel="000F03F1" w:rsidRDefault="00CA7692" w:rsidP="00CA7692">
      <w:pPr>
        <w:rPr>
          <w:ins w:id="6093" w:author="Gaunt, Michael" w:date="2021-05-13T16:25:00Z"/>
          <w:del w:id="6094" w:author="Doris Lee" w:date="2021-05-13T16:58:00Z"/>
          <w:strike/>
        </w:rPr>
      </w:pPr>
      <w:ins w:id="6095" w:author="Gaunt, Michael" w:date="2021-05-13T16:25:00Z">
        <w:del w:id="6096" w:author="Doris Lee" w:date="2021-05-13T16:58:00Z">
          <w:r w:rsidRPr="00BC0B31" w:rsidDel="000F03F1">
            <w:rPr>
              <w:b/>
              <w:bCs/>
              <w:strike/>
            </w:rPr>
            <w:delText>Company</w:delText>
          </w:r>
          <w:r w:rsidRPr="00BC0B31" w:rsidDel="000F03F1">
            <w:rPr>
              <w:strike/>
            </w:rPr>
            <w:delText xml:space="preserve"> has 1 members on this sheet</w:delText>
          </w:r>
        </w:del>
      </w:ins>
    </w:p>
    <w:p w14:paraId="0AB7AE6C" w14:textId="7FE2097D" w:rsidR="00CA7692" w:rsidRPr="00BC0B31" w:rsidDel="000F03F1" w:rsidRDefault="00CA7692" w:rsidP="00CA7692">
      <w:pPr>
        <w:rPr>
          <w:ins w:id="6097" w:author="Gaunt, Michael" w:date="2021-05-13T16:25:00Z"/>
          <w:del w:id="6098" w:author="Doris Lee" w:date="2021-05-13T16:58:00Z"/>
          <w:strike/>
        </w:rPr>
      </w:pPr>
      <w:ins w:id="6099" w:author="Gaunt, Michael" w:date="2021-05-13T16:25:00Z">
        <w:del w:id="6100" w:author="Doris Lee" w:date="2021-05-13T16:58:00Z">
          <w:r w:rsidRPr="00BC0B31" w:rsidDel="000F03F1">
            <w:rPr>
              <w:strike/>
            </w:rPr>
            <w:delText>Members: KCMVM</w:delText>
          </w:r>
        </w:del>
      </w:ins>
    </w:p>
    <w:p w14:paraId="43AB2AB1" w14:textId="7235842C" w:rsidR="00CA7692" w:rsidRPr="00BC0B31" w:rsidDel="000F03F1" w:rsidRDefault="00CA7692" w:rsidP="00CA7692">
      <w:pPr>
        <w:rPr>
          <w:ins w:id="6101" w:author="Gaunt, Michael" w:date="2021-05-13T16:25:00Z"/>
          <w:del w:id="6102" w:author="Doris Lee" w:date="2021-05-13T16:58:00Z"/>
          <w:strike/>
        </w:rPr>
      </w:pPr>
      <w:ins w:id="6103" w:author="Gaunt, Michael" w:date="2021-05-13T16:25:00Z">
        <w:del w:id="6104" w:author="Doris Lee" w:date="2021-05-13T16:58:00Z">
          <w:r w:rsidRPr="00BC0B31" w:rsidDel="000F03F1">
            <w:rPr>
              <w:b/>
              <w:bCs/>
              <w:strike/>
            </w:rPr>
            <w:delText>Vehicle_Age</w:delText>
          </w:r>
          <w:r w:rsidRPr="00BC0B31" w:rsidDel="000F03F1">
            <w:rPr>
              <w:strike/>
            </w:rPr>
            <w:delText xml:space="preserve"> has 82 members on this sheet</w:delText>
          </w:r>
        </w:del>
      </w:ins>
    </w:p>
    <w:p w14:paraId="1891B0C1" w14:textId="04C4D8FB" w:rsidR="00CA7692" w:rsidRPr="00BC0B31" w:rsidDel="000F03F1" w:rsidRDefault="00CA7692" w:rsidP="00CA7692">
      <w:pPr>
        <w:rPr>
          <w:ins w:id="6105" w:author="Gaunt, Michael" w:date="2021-05-13T16:25:00Z"/>
          <w:del w:id="6106" w:author="Doris Lee" w:date="2021-05-13T16:58:00Z"/>
          <w:strike/>
        </w:rPr>
      </w:pPr>
      <w:ins w:id="6107" w:author="Gaunt, Michael" w:date="2021-05-13T16:25:00Z">
        <w:del w:id="6108" w:author="Doris Lee" w:date="2021-05-13T16:58:00Z">
          <w:r w:rsidRPr="00BC0B31" w:rsidDel="000F03F1">
            <w:rPr>
              <w:strike/>
            </w:rPr>
            <w:delText>Members: -2; -3; -4; -5; Null; ...</w:delText>
          </w:r>
        </w:del>
      </w:ins>
    </w:p>
    <w:p w14:paraId="28369788" w14:textId="2E66EC2A" w:rsidR="00CA7692" w:rsidRPr="00BC0B31" w:rsidDel="000F03F1" w:rsidRDefault="00CA7692" w:rsidP="00CA7692">
      <w:pPr>
        <w:rPr>
          <w:ins w:id="6109" w:author="Gaunt, Michael" w:date="2021-05-13T16:25:00Z"/>
          <w:del w:id="6110" w:author="Doris Lee" w:date="2021-05-13T16:58:00Z"/>
          <w:strike/>
        </w:rPr>
      </w:pPr>
      <w:ins w:id="6111" w:author="Gaunt, Michael" w:date="2021-05-13T16:25:00Z">
        <w:del w:id="6112" w:author="Doris Lee" w:date="2021-05-13T16:58:00Z">
          <w:r w:rsidRPr="00BC0B31" w:rsidDel="000F03F1">
            <w:rPr>
              <w:strike/>
            </w:rPr>
            <w:delText xml:space="preserve">The formula is </w:delText>
          </w:r>
        </w:del>
      </w:ins>
    </w:p>
    <w:p w14:paraId="516017D1" w14:textId="432A6052" w:rsidR="00CA7692" w:rsidRPr="00BC0B31" w:rsidDel="000F03F1" w:rsidRDefault="00CA7692" w:rsidP="00CA7692">
      <w:pPr>
        <w:rPr>
          <w:ins w:id="6113" w:author="Gaunt, Michael" w:date="2021-05-13T16:25:00Z"/>
          <w:del w:id="6114" w:author="Doris Lee" w:date="2021-05-13T16:58:00Z"/>
          <w:strike/>
        </w:rPr>
      </w:pPr>
      <w:ins w:id="6115" w:author="Gaunt, Michael" w:date="2021-05-13T16:25:00Z">
        <w:del w:id="6116" w:author="Doris Lee" w:date="2021-05-13T16:58:00Z">
          <w:r w:rsidRPr="00BC0B31" w:rsidDel="000F03F1">
            <w:rPr>
              <w:strike/>
            </w:rPr>
            <w:delText>year([Open Dt]) - [Year]</w:delText>
          </w:r>
        </w:del>
      </w:ins>
    </w:p>
    <w:p w14:paraId="6E7E9DD7" w14:textId="497231D5" w:rsidR="00CA7692" w:rsidRPr="00BC0B31" w:rsidDel="000F03F1" w:rsidRDefault="00CA7692" w:rsidP="00CA7692">
      <w:pPr>
        <w:rPr>
          <w:ins w:id="6117" w:author="Gaunt, Michael" w:date="2021-05-13T16:25:00Z"/>
          <w:del w:id="6118" w:author="Doris Lee" w:date="2021-05-13T16:58:00Z"/>
          <w:strike/>
        </w:rPr>
      </w:pPr>
      <w:ins w:id="6119" w:author="Gaunt, Michael" w:date="2021-05-13T16:25:00Z">
        <w:del w:id="6120" w:author="Doris Lee" w:date="2021-05-13T16:58:00Z">
          <w:r w:rsidRPr="00BC0B31" w:rsidDel="000F03F1">
            <w:rPr>
              <w:b/>
              <w:bCs/>
              <w:strike/>
            </w:rPr>
            <w:delText>Vehicle_Age</w:delText>
          </w:r>
          <w:r w:rsidRPr="00BC0B31" w:rsidDel="000F03F1">
            <w:rPr>
              <w:strike/>
            </w:rPr>
            <w:delText xml:space="preserve"> ranges from 0 to 17 on this sheet.</w:delText>
          </w:r>
        </w:del>
      </w:ins>
    </w:p>
    <w:p w14:paraId="0A7A370C" w14:textId="2566D74C" w:rsidR="00CA7692" w:rsidRPr="00BC0B31" w:rsidDel="000F03F1" w:rsidRDefault="00CA7692" w:rsidP="00CA7692">
      <w:pPr>
        <w:rPr>
          <w:ins w:id="6121" w:author="Gaunt, Michael" w:date="2021-05-13T16:25:00Z"/>
          <w:del w:id="6122" w:author="Doris Lee" w:date="2021-05-13T16:58:00Z"/>
          <w:strike/>
        </w:rPr>
      </w:pPr>
      <w:ins w:id="6123" w:author="Gaunt, Michael" w:date="2021-05-13T16:25:00Z">
        <w:del w:id="6124" w:author="Doris Lee" w:date="2021-05-13T16:58:00Z">
          <w:r w:rsidRPr="00BC0B31" w:rsidDel="000F03F1">
            <w:rPr>
              <w:strike/>
            </w:rPr>
            <w:delText xml:space="preserve">The formula is </w:delText>
          </w:r>
        </w:del>
      </w:ins>
    </w:p>
    <w:p w14:paraId="0D9E773E" w14:textId="3B917232" w:rsidR="00CA7692" w:rsidRPr="00BC0B31" w:rsidDel="000F03F1" w:rsidRDefault="00CA7692" w:rsidP="00CA7692">
      <w:pPr>
        <w:rPr>
          <w:ins w:id="6125" w:author="Gaunt, Michael" w:date="2021-05-13T16:25:00Z"/>
          <w:del w:id="6126" w:author="Doris Lee" w:date="2021-05-13T16:58:00Z"/>
          <w:strike/>
        </w:rPr>
      </w:pPr>
      <w:ins w:id="6127" w:author="Gaunt, Michael" w:date="2021-05-13T16:25:00Z">
        <w:del w:id="6128" w:author="Doris Lee" w:date="2021-05-13T16:58:00Z">
          <w:r w:rsidRPr="00BC0B31" w:rsidDel="000F03F1">
            <w:rPr>
              <w:strike/>
            </w:rPr>
            <w:delText>year([Open Dt]) - [Year]</w:delText>
          </w:r>
        </w:del>
      </w:ins>
    </w:p>
    <w:p w14:paraId="13513BA0" w14:textId="026DB3EB" w:rsidR="00CA7692" w:rsidRPr="00BC0B31" w:rsidDel="000F03F1" w:rsidRDefault="00CA7692" w:rsidP="00CA7692">
      <w:pPr>
        <w:rPr>
          <w:ins w:id="6129" w:author="Gaunt, Michael" w:date="2021-05-13T16:25:00Z"/>
          <w:del w:id="6130" w:author="Doris Lee" w:date="2021-05-13T16:58:00Z"/>
          <w:strike/>
        </w:rPr>
      </w:pPr>
      <w:ins w:id="6131" w:author="Gaunt, Michael" w:date="2021-05-13T16:25:00Z">
        <w:del w:id="6132" w:author="Doris Lee" w:date="2021-05-13T16:58:00Z">
          <w:r w:rsidRPr="00BC0B31" w:rsidDel="000F03F1">
            <w:rPr>
              <w:b/>
              <w:bCs/>
              <w:strike/>
            </w:rPr>
            <w:delText>JOB</w:delText>
          </w:r>
          <w:r w:rsidRPr="00BC0B31" w:rsidDel="000F03F1">
            <w:rPr>
              <w:strike/>
            </w:rPr>
            <w:delText xml:space="preserve"> has 10,987 members on this sheet</w:delText>
          </w:r>
        </w:del>
      </w:ins>
    </w:p>
    <w:p w14:paraId="2E692226" w14:textId="079A660A" w:rsidR="00CA7692" w:rsidRPr="00BC0B31" w:rsidDel="000F03F1" w:rsidRDefault="00CA7692" w:rsidP="00CA7692">
      <w:pPr>
        <w:rPr>
          <w:ins w:id="6133" w:author="Gaunt, Michael" w:date="2021-05-13T16:25:00Z"/>
          <w:del w:id="6134" w:author="Doris Lee" w:date="2021-05-13T16:58:00Z"/>
          <w:strike/>
        </w:rPr>
      </w:pPr>
      <w:ins w:id="6135" w:author="Gaunt, Michael" w:date="2021-05-13T16:25:00Z">
        <w:del w:id="6136" w:author="Doris Lee" w:date="2021-05-13T16:58:00Z">
          <w:r w:rsidRPr="00BC0B31" w:rsidDel="000F03F1">
            <w:rPr>
              <w:strike/>
            </w:rPr>
            <w:delText>Members: 02-014; 03-041-001; 03-044-002; 05-A1; 05-A1-000; ...</w:delText>
          </w:r>
        </w:del>
      </w:ins>
    </w:p>
    <w:p w14:paraId="124FC80D" w14:textId="07436CC6" w:rsidR="00CA7692" w:rsidRPr="00BC0B31" w:rsidDel="000F03F1" w:rsidRDefault="00CA7692" w:rsidP="00CA7692">
      <w:pPr>
        <w:rPr>
          <w:ins w:id="6137" w:author="Gaunt, Michael" w:date="2021-05-13T16:25:00Z"/>
          <w:del w:id="6138" w:author="Doris Lee" w:date="2021-05-13T16:58:00Z"/>
          <w:strike/>
        </w:rPr>
      </w:pPr>
      <w:ins w:id="6139" w:author="Gaunt, Michael" w:date="2021-05-13T16:25:00Z">
        <w:del w:id="6140" w:author="Doris Lee" w:date="2021-05-13T16:58:00Z">
          <w:r w:rsidRPr="00BC0B31" w:rsidDel="000F03F1">
            <w:rPr>
              <w:b/>
              <w:bCs/>
              <w:strike/>
            </w:rPr>
            <w:delText>Job Reason</w:delText>
          </w:r>
          <w:r w:rsidRPr="00BC0B31" w:rsidDel="000F03F1">
            <w:rPr>
              <w:strike/>
            </w:rPr>
            <w:delText xml:space="preserve"> has 11 members on this sheet</w:delText>
          </w:r>
        </w:del>
      </w:ins>
    </w:p>
    <w:p w14:paraId="19BA4FB3" w14:textId="6625DD03" w:rsidR="00CA7692" w:rsidRPr="00BC0B31" w:rsidDel="000F03F1" w:rsidRDefault="00CA7692" w:rsidP="00CA7692">
      <w:pPr>
        <w:rPr>
          <w:ins w:id="6141" w:author="Gaunt, Michael" w:date="2021-05-13T16:25:00Z"/>
          <w:del w:id="6142" w:author="Doris Lee" w:date="2021-05-13T16:58:00Z"/>
          <w:strike/>
        </w:rPr>
      </w:pPr>
      <w:ins w:id="6143" w:author="Gaunt, Michael" w:date="2021-05-13T16:25:00Z">
        <w:del w:id="6144" w:author="Doris Lee" w:date="2021-05-13T16:58:00Z">
          <w:r w:rsidRPr="00BC0B31" w:rsidDel="000F03F1">
            <w:rPr>
              <w:strike/>
            </w:rPr>
            <w:delText>Members: E; I; M; Null; O; ...</w:delText>
          </w:r>
        </w:del>
      </w:ins>
    </w:p>
    <w:p w14:paraId="1B90499D" w14:textId="7CDC3721" w:rsidR="00CA7692" w:rsidRPr="00BC0B31" w:rsidDel="000F03F1" w:rsidRDefault="00CA7692" w:rsidP="00CA7692">
      <w:pPr>
        <w:rPr>
          <w:ins w:id="6145" w:author="Gaunt, Michael" w:date="2021-05-13T16:25:00Z"/>
          <w:del w:id="6146" w:author="Doris Lee" w:date="2021-05-13T16:58:00Z"/>
          <w:strike/>
        </w:rPr>
      </w:pPr>
      <w:ins w:id="6147" w:author="Gaunt, Michael" w:date="2021-05-13T16:25:00Z">
        <w:del w:id="6148" w:author="Doris Lee" w:date="2021-05-13T16:58:00Z">
          <w:r w:rsidRPr="00BC0B31" w:rsidDel="000F03F1">
            <w:rPr>
              <w:b/>
              <w:bCs/>
              <w:strike/>
            </w:rPr>
            <w:delText>Unit Type</w:delText>
          </w:r>
          <w:r w:rsidRPr="00BC0B31" w:rsidDel="000F03F1">
            <w:rPr>
              <w:strike/>
            </w:rPr>
            <w:delText xml:space="preserve"> has 1 members on this sheet</w:delText>
          </w:r>
        </w:del>
      </w:ins>
    </w:p>
    <w:p w14:paraId="0964DFBC" w14:textId="42CD6E1D" w:rsidR="00CA7692" w:rsidRPr="00BC0B31" w:rsidDel="000F03F1" w:rsidRDefault="00CA7692" w:rsidP="00CA7692">
      <w:pPr>
        <w:rPr>
          <w:ins w:id="6149" w:author="Gaunt, Michael" w:date="2021-05-13T16:25:00Z"/>
          <w:del w:id="6150" w:author="Doris Lee" w:date="2021-05-13T16:58:00Z"/>
          <w:strike/>
        </w:rPr>
      </w:pPr>
      <w:ins w:id="6151" w:author="Gaunt, Michael" w:date="2021-05-13T16:25:00Z">
        <w:del w:id="6152" w:author="Doris Lee" w:date="2021-05-13T16:58:00Z">
          <w:r w:rsidRPr="00BC0B31" w:rsidDel="000F03F1">
            <w:rPr>
              <w:strike/>
            </w:rPr>
            <w:delText>Members: U</w:delText>
          </w:r>
        </w:del>
      </w:ins>
    </w:p>
    <w:p w14:paraId="7DE7DEA6" w14:textId="35E0E735" w:rsidR="00CA7692" w:rsidRPr="00BC0B31" w:rsidDel="000F03F1" w:rsidRDefault="00CA7692" w:rsidP="00CA7692">
      <w:pPr>
        <w:rPr>
          <w:ins w:id="6153" w:author="Gaunt, Michael" w:date="2021-05-13T16:25:00Z"/>
          <w:del w:id="6154" w:author="Doris Lee" w:date="2021-05-13T16:58:00Z"/>
          <w:strike/>
        </w:rPr>
      </w:pPr>
      <w:ins w:id="6155" w:author="Gaunt, Michael" w:date="2021-05-13T16:25:00Z">
        <w:del w:id="6156" w:author="Doris Lee" w:date="2021-05-13T16:58:00Z">
          <w:r w:rsidRPr="00BC0B31" w:rsidDel="000F03F1">
            <w:rPr>
              <w:b/>
              <w:bCs/>
              <w:strike/>
            </w:rPr>
            <w:delText>Visit Reason</w:delText>
          </w:r>
          <w:r w:rsidRPr="00BC0B31" w:rsidDel="000F03F1">
            <w:rPr>
              <w:strike/>
            </w:rPr>
            <w:delText xml:space="preserve"> has 11 members on this sheet</w:delText>
          </w:r>
        </w:del>
      </w:ins>
    </w:p>
    <w:p w14:paraId="43557EB7" w14:textId="370EDD58" w:rsidR="00CA7692" w:rsidRPr="00BC0B31" w:rsidDel="000F03F1" w:rsidRDefault="00CA7692" w:rsidP="00CA7692">
      <w:pPr>
        <w:rPr>
          <w:ins w:id="6157" w:author="Gaunt, Michael" w:date="2021-05-13T16:25:00Z"/>
          <w:del w:id="6158" w:author="Doris Lee" w:date="2021-05-13T16:58:00Z"/>
          <w:strike/>
        </w:rPr>
      </w:pPr>
      <w:ins w:id="6159" w:author="Gaunt, Michael" w:date="2021-05-13T16:25:00Z">
        <w:del w:id="6160" w:author="Doris Lee" w:date="2021-05-13T16:58:00Z">
          <w:r w:rsidRPr="00BC0B31" w:rsidDel="000F03F1">
            <w:rPr>
              <w:strike/>
            </w:rPr>
            <w:delText>Members: E; H; I; M; O; ...</w:delText>
          </w:r>
        </w:del>
      </w:ins>
    </w:p>
    <w:p w14:paraId="41EB086C" w14:textId="644AC938" w:rsidR="00CA7692" w:rsidRPr="00BC0B31" w:rsidDel="000F03F1" w:rsidRDefault="00CA7692" w:rsidP="00CA7692">
      <w:pPr>
        <w:rPr>
          <w:ins w:id="6161" w:author="Gaunt, Michael" w:date="2021-05-13T16:25:00Z"/>
          <w:del w:id="6162" w:author="Doris Lee" w:date="2021-05-13T16:58:00Z"/>
          <w:strike/>
        </w:rPr>
      </w:pPr>
      <w:ins w:id="6163" w:author="Gaunt, Michael" w:date="2021-05-13T16:25:00Z">
        <w:del w:id="6164" w:author="Doris Lee" w:date="2021-05-13T16:58:00Z">
          <w:r w:rsidRPr="00BC0B31" w:rsidDel="000F03F1">
            <w:rPr>
              <w:b/>
              <w:bCs/>
              <w:strike/>
              <w:u w:val="single"/>
            </w:rPr>
            <w:delText>Measures</w:delText>
          </w:r>
        </w:del>
      </w:ins>
    </w:p>
    <w:p w14:paraId="70AEFE2F" w14:textId="48F0B791" w:rsidR="00CA7692" w:rsidRPr="00BC0B31" w:rsidDel="000F03F1" w:rsidRDefault="00CA7692" w:rsidP="00CA7692">
      <w:pPr>
        <w:rPr>
          <w:ins w:id="6165" w:author="Gaunt, Michael" w:date="2021-05-13T16:25:00Z"/>
          <w:del w:id="6166" w:author="Doris Lee" w:date="2021-05-13T16:58:00Z"/>
          <w:strike/>
        </w:rPr>
      </w:pPr>
      <w:ins w:id="6167" w:author="Gaunt, Michael" w:date="2021-05-13T16:25:00Z">
        <w:del w:id="6168" w:author="Doris Lee" w:date="2021-05-13T16:58:00Z">
          <w:r w:rsidRPr="00BC0B31" w:rsidDel="000F03F1">
            <w:rPr>
              <w:b/>
              <w:bCs/>
              <w:strike/>
            </w:rPr>
            <w:delText xml:space="preserve"> (RUNNING_SUM(SUM([Total_AllCosts])/COUNTD([Unit Id])))/(AVG({...</w:delText>
          </w:r>
          <w:r w:rsidRPr="00BC0B31" w:rsidDel="000F03F1">
            <w:rPr>
              <w:strike/>
            </w:rPr>
            <w:delText xml:space="preserve"> ranges from 2.51 to 90.53 on this sheet.</w:delText>
          </w:r>
        </w:del>
      </w:ins>
    </w:p>
    <w:p w14:paraId="045A40F2" w14:textId="1F021E46" w:rsidR="00CA7692" w:rsidRPr="00BC0B31" w:rsidDel="000F03F1" w:rsidRDefault="00CA7692" w:rsidP="00CA7692">
      <w:pPr>
        <w:rPr>
          <w:ins w:id="6169" w:author="Gaunt, Michael" w:date="2021-05-13T16:25:00Z"/>
          <w:del w:id="6170" w:author="Doris Lee" w:date="2021-05-13T16:58:00Z"/>
          <w:strike/>
        </w:rPr>
      </w:pPr>
      <w:ins w:id="6171" w:author="Gaunt, Michael" w:date="2021-05-13T16:25:00Z">
        <w:del w:id="6172" w:author="Doris Lee" w:date="2021-05-13T16:58:00Z">
          <w:r w:rsidRPr="00BC0B31" w:rsidDel="000F03F1">
            <w:rPr>
              <w:strike/>
            </w:rPr>
            <w:delText xml:space="preserve">The formula is </w:delText>
          </w:r>
        </w:del>
      </w:ins>
    </w:p>
    <w:p w14:paraId="157A3EBC" w14:textId="72CB776B" w:rsidR="00CA7692" w:rsidRPr="00BC0B31" w:rsidDel="000F03F1" w:rsidRDefault="00CA7692" w:rsidP="00CA7692">
      <w:pPr>
        <w:rPr>
          <w:ins w:id="6173" w:author="Gaunt, Michael" w:date="2021-05-13T16:25:00Z"/>
          <w:del w:id="6174" w:author="Doris Lee" w:date="2021-05-13T16:58:00Z"/>
          <w:strike/>
        </w:rPr>
      </w:pPr>
      <w:ins w:id="6175" w:author="Gaunt, Michael" w:date="2021-05-13T16:25:00Z">
        <w:del w:id="6176" w:author="Doris Lee" w:date="2021-05-13T16:58:00Z">
          <w:r w:rsidRPr="00BC0B31" w:rsidDel="000F03F1">
            <w:rPr>
              <w:strike/>
            </w:rPr>
            <w:delText>(RUNNING_SUM(SUM([Total_AllCosts])/COUNTD([Unit Id])))/(AVG({FIXED [Unit Id], [Vehicle_Age]:MAX([Meter])}))+1000000/AVG({FIXED [Unit Id], [Vehicle_Age]:MAX([Meter])})</w:delText>
          </w:r>
        </w:del>
      </w:ins>
    </w:p>
    <w:p w14:paraId="0DC57C54" w14:textId="65AA1D5B" w:rsidR="00CA7692" w:rsidRPr="00BC0B31" w:rsidDel="000F03F1" w:rsidRDefault="00CA7692" w:rsidP="00CA7692">
      <w:pPr>
        <w:rPr>
          <w:ins w:id="6177" w:author="Gaunt, Michael" w:date="2021-05-13T16:25:00Z"/>
          <w:del w:id="6178" w:author="Doris Lee" w:date="2021-05-13T16:58:00Z"/>
          <w:strike/>
        </w:rPr>
      </w:pPr>
      <w:ins w:id="6179" w:author="Gaunt, Michael" w:date="2021-05-13T16:25:00Z">
        <w:del w:id="6180" w:author="Doris Lee" w:date="2021-05-13T16:58:00Z">
          <w:r w:rsidRPr="00BC0B31" w:rsidDel="000F03F1">
            <w:rPr>
              <w:strike/>
            </w:rPr>
            <w:delText>Results are computed along Vehicle_Age for each Category Desc.</w:delText>
          </w:r>
        </w:del>
      </w:ins>
    </w:p>
    <w:p w14:paraId="6C3F67AC" w14:textId="6FBD0AE4" w:rsidR="00CA7692" w:rsidRPr="00BC0B31" w:rsidDel="000F03F1" w:rsidRDefault="00CA7692" w:rsidP="00CA7692">
      <w:pPr>
        <w:rPr>
          <w:ins w:id="6181" w:author="Gaunt, Michael" w:date="2021-05-13T16:25:00Z"/>
          <w:del w:id="6182" w:author="Doris Lee" w:date="2021-05-13T16:58:00Z"/>
          <w:strike/>
        </w:rPr>
      </w:pPr>
      <w:ins w:id="6183" w:author="Gaunt, Michael" w:date="2021-05-13T16:25:00Z">
        <w:del w:id="6184" w:author="Doris Lee" w:date="2021-05-13T16:58:00Z">
          <w:r w:rsidRPr="00BC0B31" w:rsidDel="000F03F1">
            <w:rPr>
              <w:b/>
              <w:bCs/>
              <w:strike/>
              <w:u w:val="single"/>
            </w:rPr>
            <w:delText>Sets</w:delText>
          </w:r>
        </w:del>
      </w:ins>
    </w:p>
    <w:p w14:paraId="5779246C" w14:textId="25D6D186" w:rsidR="00CA7692" w:rsidRPr="00BC0B31" w:rsidDel="000F03F1" w:rsidRDefault="00CA7692" w:rsidP="00CA7692">
      <w:pPr>
        <w:rPr>
          <w:ins w:id="6185" w:author="Gaunt, Michael" w:date="2021-05-13T16:25:00Z"/>
          <w:del w:id="6186" w:author="Doris Lee" w:date="2021-05-13T16:58:00Z"/>
          <w:strike/>
        </w:rPr>
      </w:pPr>
      <w:ins w:id="6187" w:author="Gaunt, Michael" w:date="2021-05-13T16:25:00Z">
        <w:del w:id="6188" w:author="Doris Lee" w:date="2021-05-13T16:58:00Z">
          <w:r w:rsidRPr="00BC0B31" w:rsidDel="000F03F1">
            <w:rPr>
              <w:b/>
              <w:bCs/>
              <w:strike/>
            </w:rPr>
            <w:delText>Exclusions (Category Desc,Vehicle_Age)</w:delText>
          </w:r>
          <w:r w:rsidRPr="00BC0B31" w:rsidDel="000F03F1">
            <w:rPr>
              <w:strike/>
            </w:rPr>
            <w:delText xml:space="preserve"> has 18 members on this sheet</w:delText>
          </w:r>
        </w:del>
      </w:ins>
    </w:p>
    <w:p w14:paraId="5D7735A6" w14:textId="149F034C" w:rsidR="00CA7692" w:rsidRPr="00BC0B31" w:rsidDel="000F03F1" w:rsidRDefault="00CA7692" w:rsidP="00CA7692">
      <w:pPr>
        <w:rPr>
          <w:ins w:id="6189" w:author="Gaunt, Michael" w:date="2021-05-13T16:25:00Z"/>
          <w:del w:id="6190" w:author="Doris Lee" w:date="2021-05-13T16:58:00Z"/>
          <w:strike/>
        </w:rPr>
      </w:pPr>
      <w:ins w:id="6191" w:author="Gaunt, Michael" w:date="2021-05-13T16:25:00Z">
        <w:del w:id="6192" w:author="Doris Lee" w:date="2021-05-13T16:58:00Z">
          <w:r w:rsidRPr="00BC0B31" w:rsidDel="000F03F1">
            <w:rPr>
              <w:strike/>
            </w:rPr>
            <w:delText>Members: 12-YEAR HYBRID BUS, 0; 12-YEAR HYBRID BUS, 1; 12-YEAR HYBRID BUS, 2; 12-YEAR HYBRID BUS, 3; 12-YEAR HYBRID BUS, 4; ...</w:delText>
          </w:r>
        </w:del>
      </w:ins>
    </w:p>
    <w:p w14:paraId="41520928" w14:textId="58733D5D" w:rsidR="00CA7692" w:rsidRPr="00BC0B31" w:rsidDel="000F03F1" w:rsidRDefault="00CA7692" w:rsidP="00CA7692">
      <w:pPr>
        <w:rPr>
          <w:ins w:id="6193" w:author="Gaunt, Michael" w:date="2021-05-13T16:25:00Z"/>
          <w:del w:id="6194" w:author="Doris Lee" w:date="2021-05-13T16:58:00Z"/>
          <w:strike/>
        </w:rPr>
      </w:pPr>
      <w:ins w:id="6195" w:author="Gaunt, Michael" w:date="2021-05-13T16:25:00Z">
        <w:del w:id="6196" w:author="Doris Lee" w:date="2021-05-13T16:58:00Z">
          <w:r w:rsidRPr="00BC0B31" w:rsidDel="000F03F1">
            <w:rPr>
              <w:b/>
              <w:bCs/>
              <w:strike/>
              <w:u w:val="single"/>
            </w:rPr>
            <w:delText>Data Source Details</w:delText>
          </w:r>
        </w:del>
      </w:ins>
    </w:p>
    <w:p w14:paraId="033613EF" w14:textId="5805F459" w:rsidR="00CA7692" w:rsidRPr="00BC0B31" w:rsidDel="000F03F1" w:rsidRDefault="00CA7692" w:rsidP="00CA7692">
      <w:pPr>
        <w:rPr>
          <w:ins w:id="6197" w:author="Gaunt, Michael" w:date="2021-05-13T16:25:00Z"/>
          <w:del w:id="6198" w:author="Doris Lee" w:date="2021-05-13T16:58:00Z"/>
          <w:strike/>
        </w:rPr>
      </w:pPr>
    </w:p>
    <w:tbl>
      <w:tblPr>
        <w:tblW w:w="0" w:type="auto"/>
        <w:tblCellSpacing w:w="15" w:type="dxa"/>
        <w:tblInd w:w="105" w:type="dxa"/>
        <w:tblCellMar>
          <w:left w:w="0" w:type="dxa"/>
          <w:right w:w="0" w:type="dxa"/>
        </w:tblCellMar>
        <w:tblLook w:val="04A0" w:firstRow="1" w:lastRow="0" w:firstColumn="1" w:lastColumn="0" w:noHBand="0" w:noVBand="1"/>
      </w:tblPr>
      <w:tblGrid>
        <w:gridCol w:w="1269"/>
        <w:gridCol w:w="6339"/>
      </w:tblGrid>
      <w:tr w:rsidR="00CA7692" w:rsidRPr="00BC0B31" w:rsidDel="000F03F1" w14:paraId="36EBA3E9" w14:textId="42FB1621" w:rsidTr="00045F02">
        <w:trPr>
          <w:tblCellSpacing w:w="15" w:type="dxa"/>
          <w:ins w:id="6199" w:author="Gaunt, Michael" w:date="2021-05-13T16:25:00Z"/>
          <w:del w:id="6200" w:author="Doris Lee" w:date="2021-05-13T16:58:00Z"/>
        </w:trPr>
        <w:tc>
          <w:tcPr>
            <w:tcW w:w="0" w:type="auto"/>
            <w:tcMar>
              <w:top w:w="0" w:type="dxa"/>
              <w:left w:w="0" w:type="dxa"/>
              <w:bottom w:w="0" w:type="dxa"/>
              <w:right w:w="60" w:type="dxa"/>
            </w:tcMar>
            <w:vAlign w:val="center"/>
            <w:hideMark/>
          </w:tcPr>
          <w:p w14:paraId="4CA7677A" w14:textId="6453AFFB" w:rsidR="00CA7692" w:rsidRPr="00BC0B31" w:rsidDel="000F03F1" w:rsidRDefault="00CA7692" w:rsidP="00045F02">
            <w:pPr>
              <w:rPr>
                <w:ins w:id="6201" w:author="Gaunt, Michael" w:date="2021-05-13T16:25:00Z"/>
                <w:del w:id="6202" w:author="Doris Lee" w:date="2021-05-13T16:58:00Z"/>
                <w:strike/>
              </w:rPr>
            </w:pPr>
            <w:ins w:id="6203" w:author="Gaunt, Michael" w:date="2021-05-13T16:25:00Z">
              <w:del w:id="6204" w:author="Doris Lee" w:date="2021-05-13T16:58:00Z">
                <w:r w:rsidRPr="00BC0B31" w:rsidDel="000F03F1">
                  <w:rPr>
                    <w:b/>
                    <w:bCs/>
                    <w:strike/>
                  </w:rPr>
                  <w:delText>Data Source:</w:delText>
                </w:r>
              </w:del>
            </w:ins>
          </w:p>
        </w:tc>
        <w:tc>
          <w:tcPr>
            <w:tcW w:w="0" w:type="auto"/>
            <w:tcMar>
              <w:top w:w="0" w:type="dxa"/>
              <w:left w:w="0" w:type="dxa"/>
              <w:bottom w:w="0" w:type="dxa"/>
              <w:right w:w="60" w:type="dxa"/>
            </w:tcMar>
            <w:vAlign w:val="center"/>
            <w:hideMark/>
          </w:tcPr>
          <w:p w14:paraId="4D39A13E" w14:textId="1E411CD0" w:rsidR="00CA7692" w:rsidRPr="00BC0B31" w:rsidDel="000F03F1" w:rsidRDefault="00CA7692" w:rsidP="00045F02">
            <w:pPr>
              <w:rPr>
                <w:ins w:id="6205" w:author="Gaunt, Michael" w:date="2021-05-13T16:25:00Z"/>
                <w:del w:id="6206" w:author="Doris Lee" w:date="2021-05-13T16:58:00Z"/>
                <w:strike/>
              </w:rPr>
            </w:pPr>
            <w:ins w:id="6207" w:author="Gaunt, Michael" w:date="2021-05-13T16:25:00Z">
              <w:del w:id="6208" w:author="Doris Lee" w:date="2021-05-13T16:58:00Z">
                <w:r w:rsidRPr="00BC0B31" w:rsidDel="000F03F1">
                  <w:rPr>
                    <w:strike/>
                  </w:rPr>
                  <w:delText>Extract+ (Multiple Connections)</w:delText>
                </w:r>
              </w:del>
            </w:ins>
          </w:p>
        </w:tc>
      </w:tr>
      <w:tr w:rsidR="00CA7692" w:rsidRPr="00BC0B31" w:rsidDel="000F03F1" w14:paraId="4AA1B14F" w14:textId="21CB336B" w:rsidTr="00045F02">
        <w:trPr>
          <w:tblCellSpacing w:w="15" w:type="dxa"/>
          <w:ins w:id="6209" w:author="Gaunt, Michael" w:date="2021-05-13T16:25:00Z"/>
          <w:del w:id="6210" w:author="Doris Lee" w:date="2021-05-13T16:58:00Z"/>
        </w:trPr>
        <w:tc>
          <w:tcPr>
            <w:tcW w:w="0" w:type="auto"/>
            <w:tcMar>
              <w:top w:w="0" w:type="dxa"/>
              <w:left w:w="0" w:type="dxa"/>
              <w:bottom w:w="0" w:type="dxa"/>
              <w:right w:w="60" w:type="dxa"/>
            </w:tcMar>
            <w:vAlign w:val="center"/>
            <w:hideMark/>
          </w:tcPr>
          <w:p w14:paraId="08FBFA10" w14:textId="7341D18A" w:rsidR="00CA7692" w:rsidRPr="00BC0B31" w:rsidDel="000F03F1" w:rsidRDefault="00CA7692" w:rsidP="00045F02">
            <w:pPr>
              <w:rPr>
                <w:ins w:id="6211" w:author="Gaunt, Michael" w:date="2021-05-13T16:25:00Z"/>
                <w:del w:id="6212" w:author="Doris Lee" w:date="2021-05-13T16:58:00Z"/>
                <w:strike/>
              </w:rPr>
            </w:pPr>
            <w:ins w:id="6213" w:author="Gaunt, Michael" w:date="2021-05-13T16:25:00Z">
              <w:del w:id="6214" w:author="Doris Lee" w:date="2021-05-13T16:58:00Z">
                <w:r w:rsidRPr="00BC0B31" w:rsidDel="000F03F1">
                  <w:rPr>
                    <w:b/>
                    <w:bCs/>
                    <w:strike/>
                  </w:rPr>
                  <w:delText>Type:</w:delText>
                </w:r>
              </w:del>
            </w:ins>
          </w:p>
        </w:tc>
        <w:tc>
          <w:tcPr>
            <w:tcW w:w="0" w:type="auto"/>
            <w:tcMar>
              <w:top w:w="0" w:type="dxa"/>
              <w:left w:w="0" w:type="dxa"/>
              <w:bottom w:w="0" w:type="dxa"/>
              <w:right w:w="60" w:type="dxa"/>
            </w:tcMar>
            <w:vAlign w:val="center"/>
            <w:hideMark/>
          </w:tcPr>
          <w:p w14:paraId="45B4F82D" w14:textId="7BF5DA78" w:rsidR="00CA7692" w:rsidRPr="00BC0B31" w:rsidDel="000F03F1" w:rsidRDefault="00CA7692" w:rsidP="00045F02">
            <w:pPr>
              <w:rPr>
                <w:ins w:id="6215" w:author="Gaunt, Michael" w:date="2021-05-13T16:25:00Z"/>
                <w:del w:id="6216" w:author="Doris Lee" w:date="2021-05-13T16:58:00Z"/>
                <w:strike/>
              </w:rPr>
            </w:pPr>
            <w:ins w:id="6217" w:author="Gaunt, Michael" w:date="2021-05-13T16:25:00Z">
              <w:del w:id="6218" w:author="Doris Lee" w:date="2021-05-13T16:58:00Z">
                <w:r w:rsidRPr="00BC0B31" w:rsidDel="000F03F1">
                  <w:rPr>
                    <w:strike/>
                  </w:rPr>
                  <w:delText>Federated</w:delText>
                </w:r>
              </w:del>
            </w:ins>
          </w:p>
        </w:tc>
      </w:tr>
      <w:tr w:rsidR="00CA7692" w:rsidRPr="00BC0B31" w:rsidDel="000F03F1" w14:paraId="4603DF94" w14:textId="0BF67397" w:rsidTr="00045F02">
        <w:trPr>
          <w:tblCellSpacing w:w="15" w:type="dxa"/>
          <w:ins w:id="6219" w:author="Gaunt, Michael" w:date="2021-05-13T16:25:00Z"/>
          <w:del w:id="6220" w:author="Doris Lee" w:date="2021-05-13T16:58:00Z"/>
        </w:trPr>
        <w:tc>
          <w:tcPr>
            <w:tcW w:w="0" w:type="auto"/>
            <w:tcMar>
              <w:top w:w="0" w:type="dxa"/>
              <w:left w:w="0" w:type="dxa"/>
              <w:bottom w:w="0" w:type="dxa"/>
              <w:right w:w="60" w:type="dxa"/>
            </w:tcMar>
            <w:vAlign w:val="center"/>
            <w:hideMark/>
          </w:tcPr>
          <w:p w14:paraId="381C112C" w14:textId="5505E396" w:rsidR="00CA7692" w:rsidRPr="00BC0B31" w:rsidDel="000F03F1" w:rsidRDefault="00CA7692" w:rsidP="00045F02">
            <w:pPr>
              <w:rPr>
                <w:ins w:id="6221" w:author="Gaunt, Michael" w:date="2021-05-13T16:25:00Z"/>
                <w:del w:id="6222" w:author="Doris Lee" w:date="2021-05-13T16:58:00Z"/>
                <w:strike/>
              </w:rPr>
            </w:pPr>
            <w:ins w:id="6223" w:author="Gaunt, Michael" w:date="2021-05-13T16:25:00Z">
              <w:del w:id="6224" w:author="Doris Lee" w:date="2021-05-13T16:58:00Z">
                <w:r w:rsidRPr="00BC0B31" w:rsidDel="000F03F1">
                  <w:rPr>
                    <w:b/>
                    <w:bCs/>
                    <w:strike/>
                  </w:rPr>
                  <w:delText>Table:</w:delText>
                </w:r>
              </w:del>
            </w:ins>
          </w:p>
        </w:tc>
        <w:tc>
          <w:tcPr>
            <w:tcW w:w="0" w:type="auto"/>
            <w:tcMar>
              <w:top w:w="0" w:type="dxa"/>
              <w:left w:w="0" w:type="dxa"/>
              <w:bottom w:w="0" w:type="dxa"/>
              <w:right w:w="60" w:type="dxa"/>
            </w:tcMar>
            <w:vAlign w:val="center"/>
            <w:hideMark/>
          </w:tcPr>
          <w:p w14:paraId="27CB86EC" w14:textId="2DD97F54" w:rsidR="00CA7692" w:rsidRPr="00BC0B31" w:rsidDel="000F03F1" w:rsidRDefault="00CA7692" w:rsidP="00045F02">
            <w:pPr>
              <w:rPr>
                <w:ins w:id="6225" w:author="Gaunt, Michael" w:date="2021-05-13T16:25:00Z"/>
                <w:del w:id="6226" w:author="Doris Lee" w:date="2021-05-13T16:58:00Z"/>
                <w:strike/>
              </w:rPr>
            </w:pPr>
            <w:ins w:id="6227" w:author="Gaunt, Michael" w:date="2021-05-13T16:25:00Z">
              <w:del w:id="6228" w:author="Doris Lee" w:date="2021-05-13T16:58:00Z">
                <w:r w:rsidRPr="00BC0B31" w:rsidDel="000F03F1">
                  <w:rPr>
                    <w:strike/>
                  </w:rPr>
                  <w:delText>Extract, FISCAL_CAL_all_records#csv, M5_Jobs_And_Descriptions#csv</w:delText>
                </w:r>
              </w:del>
            </w:ins>
          </w:p>
        </w:tc>
      </w:tr>
    </w:tbl>
    <w:p w14:paraId="1DA5146C" w14:textId="77777777" w:rsidR="00CA7692" w:rsidRPr="00BC0B31" w:rsidRDefault="00CA7692" w:rsidP="00CA7692">
      <w:pPr>
        <w:rPr>
          <w:ins w:id="6229" w:author="Gaunt, Michael" w:date="2021-05-13T16:25:00Z"/>
          <w:strike/>
        </w:rPr>
      </w:pPr>
    </w:p>
    <w:p w14:paraId="610D3D09" w14:textId="77777777" w:rsidR="00CA7692" w:rsidRPr="00BC0B31" w:rsidRDefault="00CA7692" w:rsidP="00CA7692">
      <w:pPr>
        <w:rPr>
          <w:ins w:id="6230" w:author="Gaunt, Michael" w:date="2021-05-13T16:25:00Z"/>
          <w:strike/>
        </w:rPr>
      </w:pPr>
    </w:p>
    <w:p w14:paraId="53EB7F40" w14:textId="77777777" w:rsidR="00CA7692" w:rsidRDefault="00CA7692" w:rsidP="00CA7692">
      <w:pPr>
        <w:rPr>
          <w:ins w:id="6231" w:author="Gaunt, Michael" w:date="2021-05-13T16:25:00Z"/>
        </w:rPr>
      </w:pPr>
      <w:ins w:id="6232" w:author="Gaunt, Michael" w:date="2021-05-13T16:25:00Z">
        <w:r>
          <w:br w:type="page"/>
        </w:r>
      </w:ins>
    </w:p>
    <w:p w14:paraId="0C7D9331" w14:textId="77777777" w:rsidR="00CA7692" w:rsidRPr="00991551" w:rsidRDefault="00CA7692" w:rsidP="00CA7692">
      <w:pPr>
        <w:pStyle w:val="Heading1"/>
        <w:numPr>
          <w:ilvl w:val="0"/>
          <w:numId w:val="0"/>
        </w:numPr>
        <w:ind w:left="432" w:hanging="432"/>
        <w:rPr>
          <w:ins w:id="6233" w:author="Gaunt, Michael" w:date="2021-05-13T16:25:00Z"/>
        </w:rPr>
      </w:pPr>
      <w:ins w:id="6234" w:author="Gaunt, Michael" w:date="2021-05-13T16:25:00Z">
        <w:r>
          <w:lastRenderedPageBreak/>
          <w:t>Appendix B: Glossary of Acronyms</w:t>
        </w:r>
      </w:ins>
    </w:p>
    <w:p w14:paraId="48848994" w14:textId="77777777" w:rsidR="00CA7692" w:rsidRDefault="00CA7692" w:rsidP="00CA7692">
      <w:pPr>
        <w:rPr>
          <w:ins w:id="6235" w:author="Gaunt, Michael" w:date="2021-05-13T16:25:00Z"/>
          <w:rFonts w:ascii="Arial Narrow" w:hAnsi="Arial Narrow"/>
          <w:color w:val="A6A6A6" w:themeColor="background1" w:themeShade="A6"/>
          <w:sz w:val="28"/>
        </w:rPr>
      </w:pPr>
    </w:p>
    <w:p w14:paraId="1F9ED73F" w14:textId="77777777" w:rsidR="00CA7692" w:rsidRPr="00D9520F" w:rsidRDefault="00CA7692" w:rsidP="00CA7692">
      <w:pPr>
        <w:rPr>
          <w:ins w:id="6236" w:author="Gaunt, Michael" w:date="2021-05-13T16:25:00Z"/>
        </w:rPr>
      </w:pPr>
      <w:ins w:id="6237" w:author="Gaunt, Michael" w:date="2021-05-13T16:25:00Z">
        <w:r>
          <w:t>AVL</w:t>
        </w:r>
        <w:r>
          <w:tab/>
        </w:r>
        <w:r>
          <w:tab/>
        </w:r>
        <w:r>
          <w:tab/>
          <w:t>Automatic</w:t>
        </w:r>
        <w:r w:rsidRPr="00D9520F">
          <w:t xml:space="preserve"> Vehicle Location</w:t>
        </w:r>
      </w:ins>
    </w:p>
    <w:p w14:paraId="2BB4559E" w14:textId="77777777" w:rsidR="00CA7692" w:rsidRPr="00D9520F" w:rsidRDefault="00CA7692" w:rsidP="00CA7692">
      <w:pPr>
        <w:rPr>
          <w:ins w:id="6238" w:author="Gaunt, Michael" w:date="2021-05-13T16:25:00Z"/>
        </w:rPr>
      </w:pPr>
      <w:ins w:id="6239" w:author="Gaunt, Michael" w:date="2021-05-13T16:25:00Z">
        <w:r w:rsidRPr="00D9520F">
          <w:t>DART</w:t>
        </w:r>
        <w:r w:rsidRPr="00D9520F">
          <w:tab/>
        </w:r>
        <w:r w:rsidRPr="00D9520F">
          <w:tab/>
        </w:r>
        <w:r w:rsidRPr="00D9520F">
          <w:tab/>
          <w:t>Dial-A-Ride Transit</w:t>
        </w:r>
        <w:r w:rsidRPr="00D9520F">
          <w:tab/>
        </w:r>
        <w:r w:rsidRPr="00D9520F">
          <w:tab/>
        </w:r>
        <w:r w:rsidRPr="00D9520F">
          <w:tab/>
        </w:r>
      </w:ins>
    </w:p>
    <w:p w14:paraId="40455E0C" w14:textId="77777777" w:rsidR="00CA7692" w:rsidRPr="00D9520F" w:rsidRDefault="00CA7692" w:rsidP="00CA7692">
      <w:pPr>
        <w:rPr>
          <w:ins w:id="6240" w:author="Gaunt, Michael" w:date="2021-05-13T16:25:00Z"/>
        </w:rPr>
      </w:pPr>
      <w:ins w:id="6241" w:author="Gaunt, Michael" w:date="2021-05-13T16:25:00Z">
        <w:r w:rsidRPr="00D9520F">
          <w:t>EAM</w:t>
        </w:r>
        <w:r w:rsidRPr="00D9520F">
          <w:tab/>
        </w:r>
        <w:r w:rsidRPr="00D9520F">
          <w:tab/>
        </w:r>
        <w:r w:rsidRPr="00D9520F">
          <w:tab/>
          <w:t>Enterprise Asset Management</w:t>
        </w:r>
      </w:ins>
    </w:p>
    <w:p w14:paraId="4035CF6C" w14:textId="77777777" w:rsidR="00CA7692" w:rsidRDefault="00CA7692" w:rsidP="00CA7692">
      <w:pPr>
        <w:rPr>
          <w:ins w:id="6242" w:author="Gaunt, Michael" w:date="2021-05-13T16:25:00Z"/>
        </w:rPr>
      </w:pPr>
      <w:ins w:id="6243" w:author="Gaunt, Michael" w:date="2021-05-13T16:25:00Z">
        <w:r>
          <w:t>ESS</w:t>
        </w:r>
        <w:r>
          <w:tab/>
        </w:r>
        <w:r>
          <w:tab/>
        </w:r>
        <w:r>
          <w:tab/>
          <w:t>Energy Storage System</w:t>
        </w:r>
      </w:ins>
    </w:p>
    <w:p w14:paraId="6B632CA3" w14:textId="77777777" w:rsidR="00CA7692" w:rsidRPr="00D9520F" w:rsidRDefault="00CA7692" w:rsidP="00CA7692">
      <w:pPr>
        <w:rPr>
          <w:ins w:id="6244" w:author="Gaunt, Michael" w:date="2021-05-13T16:25:00Z"/>
        </w:rPr>
      </w:pPr>
      <w:ins w:id="6245" w:author="Gaunt, Michael" w:date="2021-05-13T16:25:00Z">
        <w:r w:rsidRPr="00D9520F">
          <w:t>FTA</w:t>
        </w:r>
        <w:r w:rsidRPr="00D9520F">
          <w:tab/>
        </w:r>
        <w:r w:rsidRPr="00D9520F">
          <w:tab/>
        </w:r>
        <w:r w:rsidRPr="00D9520F">
          <w:tab/>
          <w:t>Federal Transit Administration</w:t>
        </w:r>
      </w:ins>
    </w:p>
    <w:p w14:paraId="56B45137" w14:textId="77777777" w:rsidR="00CA7692" w:rsidRPr="00D9520F" w:rsidRDefault="00CA7692" w:rsidP="00CA7692">
      <w:pPr>
        <w:rPr>
          <w:ins w:id="6246" w:author="Gaunt, Michael" w:date="2021-05-13T16:25:00Z"/>
        </w:rPr>
      </w:pPr>
      <w:ins w:id="6247" w:author="Gaunt, Michael" w:date="2021-05-13T16:25:00Z">
        <w:r w:rsidRPr="00D9520F">
          <w:t>Metro</w:t>
        </w:r>
        <w:r w:rsidRPr="00D9520F">
          <w:tab/>
        </w:r>
        <w:r w:rsidRPr="00D9520F">
          <w:tab/>
        </w:r>
        <w:r w:rsidRPr="00D9520F">
          <w:tab/>
          <w:t>King County Metro</w:t>
        </w:r>
      </w:ins>
    </w:p>
    <w:p w14:paraId="5E9C8950" w14:textId="77777777" w:rsidR="00CA7692" w:rsidRPr="00D9520F" w:rsidRDefault="00CA7692" w:rsidP="00CA7692">
      <w:pPr>
        <w:rPr>
          <w:ins w:id="6248" w:author="Gaunt, Michael" w:date="2021-05-13T16:25:00Z"/>
        </w:rPr>
      </w:pPr>
      <w:ins w:id="6249" w:author="Gaunt, Michael" w:date="2021-05-13T16:25:00Z">
        <w:r w:rsidRPr="00D9520F">
          <w:t>NTD</w:t>
        </w:r>
        <w:r w:rsidRPr="00D9520F">
          <w:tab/>
        </w:r>
        <w:r w:rsidRPr="00D9520F">
          <w:tab/>
        </w:r>
        <w:r w:rsidRPr="00D9520F">
          <w:tab/>
          <w:t>National Transit Database</w:t>
        </w:r>
      </w:ins>
    </w:p>
    <w:p w14:paraId="364CB634" w14:textId="77777777" w:rsidR="00CA7692" w:rsidRPr="00D9520F" w:rsidRDefault="00CA7692" w:rsidP="00CA7692">
      <w:pPr>
        <w:rPr>
          <w:ins w:id="6250" w:author="Gaunt, Michael" w:date="2021-05-13T16:25:00Z"/>
        </w:rPr>
      </w:pPr>
      <w:ins w:id="6251" w:author="Gaunt, Michael" w:date="2021-05-13T16:25:00Z">
        <w:r w:rsidRPr="00D9520F">
          <w:t>O&amp;M</w:t>
        </w:r>
        <w:r w:rsidRPr="00D9520F">
          <w:tab/>
        </w:r>
        <w:r w:rsidRPr="00D9520F">
          <w:tab/>
        </w:r>
        <w:r w:rsidRPr="00D9520F">
          <w:tab/>
          <w:t>Operations and Maintenance</w:t>
        </w:r>
      </w:ins>
    </w:p>
    <w:p w14:paraId="37F6B132" w14:textId="77777777" w:rsidR="00CA7692" w:rsidRPr="00D9520F" w:rsidRDefault="00CA7692" w:rsidP="00CA7692">
      <w:pPr>
        <w:rPr>
          <w:ins w:id="6252" w:author="Gaunt, Michael" w:date="2021-05-13T16:25:00Z"/>
        </w:rPr>
      </w:pPr>
      <w:ins w:id="6253" w:author="Gaunt, Michael" w:date="2021-05-13T16:25:00Z">
        <w:r w:rsidRPr="00D9520F">
          <w:t>PM</w:t>
        </w:r>
        <w:r w:rsidRPr="00D9520F">
          <w:tab/>
        </w:r>
        <w:r w:rsidRPr="00D9520F">
          <w:tab/>
        </w:r>
        <w:r w:rsidRPr="00D9520F">
          <w:tab/>
          <w:t>Preventive Maintenance</w:t>
        </w:r>
      </w:ins>
    </w:p>
    <w:p w14:paraId="0DF8AFDF" w14:textId="77777777" w:rsidR="00CA7692" w:rsidRPr="00BC0B31" w:rsidRDefault="00CA7692" w:rsidP="00CA7692">
      <w:pPr>
        <w:rPr>
          <w:ins w:id="6254" w:author="Gaunt, Michael" w:date="2021-05-13T16:25:00Z"/>
        </w:rPr>
      </w:pPr>
      <w:ins w:id="6255" w:author="Gaunt, Michael" w:date="2021-05-13T16:25:00Z">
        <w:r w:rsidRPr="00BC0B31">
          <w:t>SGR</w:t>
        </w:r>
        <w:r w:rsidRPr="00BC0B31">
          <w:tab/>
        </w:r>
        <w:r w:rsidRPr="00BC0B31">
          <w:tab/>
        </w:r>
        <w:r w:rsidRPr="00BC0B31">
          <w:tab/>
          <w:t>State of Good Repair</w:t>
        </w:r>
      </w:ins>
    </w:p>
    <w:p w14:paraId="187FB649" w14:textId="77777777" w:rsidR="00CA7692" w:rsidRPr="00D9520F" w:rsidRDefault="00CA7692" w:rsidP="00CA7692">
      <w:pPr>
        <w:rPr>
          <w:ins w:id="6256" w:author="Gaunt, Michael" w:date="2021-05-13T16:25:00Z"/>
        </w:rPr>
      </w:pPr>
      <w:ins w:id="6257" w:author="Gaunt, Michael" w:date="2021-05-13T16:25:00Z">
        <w:r w:rsidRPr="00D9520F">
          <w:t>TAM</w:t>
        </w:r>
        <w:r w:rsidRPr="00D9520F">
          <w:tab/>
        </w:r>
        <w:r w:rsidRPr="00D9520F">
          <w:tab/>
        </w:r>
        <w:r w:rsidRPr="00D9520F">
          <w:tab/>
          <w:t>Transit Asset Management</w:t>
        </w:r>
      </w:ins>
    </w:p>
    <w:p w14:paraId="7680D1CD" w14:textId="77777777" w:rsidR="00CA7692" w:rsidRPr="00BC0B31" w:rsidRDefault="00CA7692" w:rsidP="00CA7692">
      <w:pPr>
        <w:rPr>
          <w:ins w:id="6258" w:author="Gaunt, Michael" w:date="2021-05-13T16:25:00Z"/>
        </w:rPr>
      </w:pPr>
      <w:ins w:id="6259" w:author="Gaunt, Michael" w:date="2021-05-13T16:25:00Z">
        <w:r w:rsidRPr="00BC0B31">
          <w:t>TAMM</w:t>
        </w:r>
        <w:r w:rsidRPr="00BC0B31">
          <w:tab/>
        </w:r>
        <w:r w:rsidRPr="00BC0B31">
          <w:tab/>
        </w:r>
        <w:r w:rsidRPr="00BC0B31">
          <w:tab/>
          <w:t>Transit Asset Management Manual</w:t>
        </w:r>
      </w:ins>
    </w:p>
    <w:p w14:paraId="46FDAA05" w14:textId="77777777" w:rsidR="00CA7692" w:rsidRPr="00D9520F" w:rsidRDefault="00CA7692" w:rsidP="00CA7692">
      <w:pPr>
        <w:rPr>
          <w:ins w:id="6260" w:author="Gaunt, Michael" w:date="2021-05-13T16:25:00Z"/>
        </w:rPr>
      </w:pPr>
      <w:ins w:id="6261" w:author="Gaunt, Michael" w:date="2021-05-13T16:25:00Z">
        <w:r w:rsidRPr="00D9520F">
          <w:t>TERM</w:t>
        </w:r>
        <w:r w:rsidRPr="00D9520F">
          <w:tab/>
        </w:r>
        <w:r w:rsidRPr="00D9520F">
          <w:tab/>
        </w:r>
        <w:r w:rsidRPr="00D9520F">
          <w:tab/>
          <w:t>Transit Economic Requirements Model</w:t>
        </w:r>
      </w:ins>
    </w:p>
    <w:p w14:paraId="0C706819" w14:textId="77777777" w:rsidR="00CA7692" w:rsidRPr="00D9520F" w:rsidRDefault="00CA7692" w:rsidP="00CA7692">
      <w:pPr>
        <w:rPr>
          <w:ins w:id="6262" w:author="Gaunt, Michael" w:date="2021-05-13T16:25:00Z"/>
        </w:rPr>
      </w:pPr>
      <w:ins w:id="6263" w:author="Gaunt, Michael" w:date="2021-05-13T16:25:00Z">
        <w:r w:rsidRPr="00D9520F">
          <w:t>UT</w:t>
        </w:r>
        <w:r w:rsidRPr="00D9520F">
          <w:tab/>
        </w:r>
        <w:r w:rsidRPr="00D9520F">
          <w:tab/>
        </w:r>
        <w:r w:rsidRPr="00D9520F">
          <w:tab/>
          <w:t>Ultrasonic</w:t>
        </w:r>
      </w:ins>
    </w:p>
    <w:p w14:paraId="4F56383C" w14:textId="77777777" w:rsidR="00CA7692" w:rsidRPr="00D9520F" w:rsidRDefault="00CA7692" w:rsidP="00CA7692">
      <w:pPr>
        <w:rPr>
          <w:ins w:id="6264" w:author="Gaunt, Michael" w:date="2021-05-13T16:25:00Z"/>
        </w:rPr>
      </w:pPr>
      <w:ins w:id="6265" w:author="Gaunt, Michael" w:date="2021-05-13T16:25:00Z">
        <w:r w:rsidRPr="00D9520F">
          <w:t>ULB</w:t>
        </w:r>
        <w:r w:rsidRPr="00D9520F">
          <w:tab/>
        </w:r>
        <w:r w:rsidRPr="00D9520F">
          <w:tab/>
        </w:r>
        <w:r w:rsidRPr="00D9520F">
          <w:tab/>
          <w:t>Useful Life Benchmark</w:t>
        </w:r>
      </w:ins>
    </w:p>
    <w:p w14:paraId="39B835A2" w14:textId="77777777" w:rsidR="00CA7692" w:rsidRPr="00A77AC0" w:rsidRDefault="00CA7692" w:rsidP="00CA7692">
      <w:pPr>
        <w:rPr>
          <w:ins w:id="6266" w:author="Gaunt, Michael" w:date="2021-05-13T16:25:00Z"/>
        </w:rPr>
      </w:pPr>
      <w:ins w:id="6267" w:author="Gaunt, Michael" w:date="2021-05-13T16:25:00Z">
        <w:r w:rsidRPr="00D9520F">
          <w:t>VMDM</w:t>
        </w:r>
        <w:r w:rsidRPr="00D9520F">
          <w:tab/>
        </w:r>
        <w:r w:rsidRPr="00D9520F">
          <w:tab/>
        </w:r>
        <w:r w:rsidRPr="00D9520F">
          <w:tab/>
          <w:t>Vehicle Maintenance – Technical Services</w:t>
        </w:r>
      </w:ins>
    </w:p>
    <w:p w14:paraId="16756672" w14:textId="5CF9EFCE" w:rsidR="00A16536" w:rsidDel="00CA7692" w:rsidRDefault="00CC2AE1" w:rsidP="00991551">
      <w:pPr>
        <w:pStyle w:val="Heading2"/>
        <w:numPr>
          <w:ilvl w:val="0"/>
          <w:numId w:val="0"/>
        </w:numPr>
        <w:ind w:left="576" w:hanging="576"/>
        <w:rPr>
          <w:del w:id="6268" w:author="Gaunt, Michael" w:date="2021-05-13T16:25:00Z"/>
        </w:rPr>
      </w:pPr>
      <w:del w:id="6269" w:author="Gaunt, Michael" w:date="2021-05-13T16:25:00Z">
        <w:r w:rsidDel="00CA7692">
          <w:delText>Analysis Methodology</w:delText>
        </w:r>
        <w:bookmarkEnd w:id="5837"/>
      </w:del>
    </w:p>
    <w:p w14:paraId="09D51E0F" w14:textId="193DF0C3" w:rsidR="00A16536" w:rsidDel="00CA7692" w:rsidRDefault="00A105D1" w:rsidP="00282076">
      <w:pPr>
        <w:rPr>
          <w:ins w:id="6270" w:author="Richter, Nicholas" w:date="2021-01-28T16:57:00Z"/>
          <w:del w:id="6271" w:author="Gaunt, Michael" w:date="2021-05-13T16:25:00Z"/>
        </w:rPr>
      </w:pPr>
      <w:del w:id="6272" w:author="Gaunt, Michael" w:date="2021-05-13T16:25:00Z">
        <w:r w:rsidDel="00CA7692">
          <w:delText>The a</w:delText>
        </w:r>
        <w:r w:rsidR="00A16536" w:rsidDel="00CA7692">
          <w:delText>nalys</w:delText>
        </w:r>
        <w:r w:rsidDel="00CA7692">
          <w:delText>e</w:delText>
        </w:r>
        <w:r w:rsidR="00A16536" w:rsidDel="00CA7692">
          <w:delText>s</w:delText>
        </w:r>
        <w:r w:rsidDel="00CA7692">
          <w:delText xml:space="preserve"> described in section</w:delText>
        </w:r>
        <w:r w:rsidR="00F01775" w:rsidDel="00CA7692">
          <w:delText xml:space="preserve"> 3.3</w:delText>
        </w:r>
        <w:r w:rsidR="00A16536" w:rsidDel="00CA7692">
          <w:delText xml:space="preserve"> w</w:delText>
        </w:r>
        <w:r w:rsidDel="00CA7692">
          <w:delText>ere</w:delText>
        </w:r>
        <w:r w:rsidR="00A16536" w:rsidDel="00CA7692">
          <w:delText xml:space="preserve"> performed using exports from FleetFocus M5, provided by Metro staff. Data from each of the individual extracts w</w:delText>
        </w:r>
        <w:r w:rsidDel="00CA7692">
          <w:delText>ere</w:delText>
        </w:r>
        <w:r w:rsidR="00A16536" w:rsidDel="00CA7692">
          <w:delText xml:space="preserve"> combined, normalizing the vehicle ID to “UNIT NO</w:delText>
        </w:r>
        <w:r w:rsidR="000A23D7" w:rsidDel="00CA7692">
          <w:delText>,”</w:delText>
        </w:r>
        <w:r w:rsidR="00A16536" w:rsidDel="00CA7692">
          <w:delText xml:space="preserve"> and exported into a Tableau hyper database. The information in the jobs tables, which are components of work orders, had detailed information on actions taken and costs associated with those actions. This was used as the basis for the analys</w:delText>
        </w:r>
        <w:r w:rsidR="00943649" w:rsidDel="00CA7692">
          <w:delText>e</w:delText>
        </w:r>
        <w:r w:rsidR="00A16536" w:rsidDel="00CA7692">
          <w:delText xml:space="preserve">s, along with the inventory and domain lists for the job visit reason code, system code, system component code, and </w:delText>
        </w:r>
        <w:commentRangeStart w:id="6273"/>
        <w:r w:rsidR="00A16536" w:rsidDel="00CA7692">
          <w:delText>WAC</w:delText>
        </w:r>
        <w:commentRangeEnd w:id="6273"/>
        <w:r w:rsidR="00991551" w:rsidDel="00CA7692">
          <w:rPr>
            <w:rStyle w:val="CommentReference"/>
          </w:rPr>
          <w:commentReference w:id="6273"/>
        </w:r>
        <w:r w:rsidR="00A16536" w:rsidDel="00CA7692">
          <w:delText xml:space="preserve">. </w:delText>
        </w:r>
      </w:del>
      <w:ins w:id="6274" w:author="Richter, Nicholas" w:date="2021-01-28T16:54:00Z">
        <w:del w:id="6275" w:author="Gaunt, Michael" w:date="2021-05-13T16:25:00Z">
          <w:r w:rsidR="005608F0" w:rsidDel="00CA7692">
            <w:delText xml:space="preserve">The fiscal period table was used to decode </w:delText>
          </w:r>
        </w:del>
      </w:ins>
      <w:ins w:id="6276" w:author="Richter, Nicholas" w:date="2021-01-28T16:55:00Z">
        <w:del w:id="6277" w:author="Gaunt, Michael" w:date="2021-05-13T16:25:00Z">
          <w:r w:rsidR="005608F0" w:rsidDel="00CA7692">
            <w:delText xml:space="preserve">time codes in the job dataset. </w:delText>
          </w:r>
        </w:del>
      </w:ins>
      <w:del w:id="6278" w:author="Gaunt, Michael" w:date="2021-05-13T16:25:00Z">
        <w:r w:rsidR="00A16536" w:rsidDel="00CA7692">
          <w:delText xml:space="preserve">Downtime was explored using a separate analysis combining an export of the downtime table, the work order dataset, and the inventory. </w:delText>
        </w:r>
      </w:del>
    </w:p>
    <w:p w14:paraId="3C2163A4" w14:textId="0771CFDF" w:rsidR="005608F0" w:rsidDel="00CA7692" w:rsidRDefault="005608F0" w:rsidP="00282076">
      <w:pPr>
        <w:rPr>
          <w:ins w:id="6279" w:author="Richter, Nicholas" w:date="2021-01-28T17:01:00Z"/>
          <w:del w:id="6280" w:author="Gaunt, Michael" w:date="2021-05-13T16:25:00Z"/>
        </w:rPr>
      </w:pPr>
      <w:ins w:id="6281" w:author="Richter, Nicholas" w:date="2021-01-28T16:57:00Z">
        <w:del w:id="6282" w:author="Gaunt, Michael" w:date="2021-05-13T16:25:00Z">
          <w:r w:rsidDel="00CA7692">
            <w:delText xml:space="preserve">The job dataset </w:delText>
          </w:r>
        </w:del>
      </w:ins>
      <w:ins w:id="6283" w:author="Richter, Nicholas" w:date="2021-01-28T16:58:00Z">
        <w:del w:id="6284" w:author="Gaunt, Michael" w:date="2021-05-13T16:25:00Z">
          <w:r w:rsidDel="00CA7692">
            <w:delText xml:space="preserve">was provided as 2.76GB of CSVs. </w:delText>
          </w:r>
        </w:del>
      </w:ins>
      <w:ins w:id="6285" w:author="Richter, Nicholas" w:date="2021-01-28T17:00:00Z">
        <w:del w:id="6286" w:author="Gaunt, Michael" w:date="2021-05-13T16:25:00Z">
          <w:r w:rsidDel="00CA7692">
            <w:delText xml:space="preserve">The files were merged using a data transformation tool called EasyMorph. Details on the transformation process </w:delText>
          </w:r>
        </w:del>
      </w:ins>
      <w:ins w:id="6287" w:author="Richter, Nicholas" w:date="2021-01-28T17:01:00Z">
        <w:del w:id="6288" w:author="Gaunt, Michael" w:date="2021-05-13T16:25:00Z">
          <w:r w:rsidDel="00CA7692">
            <w:delText xml:space="preserve">is available as part of the project archive. The data merge resulted in a .hyper file native to the Tableau ecosystem. </w:delText>
          </w:r>
        </w:del>
      </w:ins>
    </w:p>
    <w:p w14:paraId="1FA4F15C" w14:textId="688CF644" w:rsidR="009F12AB" w:rsidRPr="005608F0" w:rsidDel="00CA7692" w:rsidRDefault="005608F0" w:rsidP="00282076">
      <w:pPr>
        <w:rPr>
          <w:del w:id="6289" w:author="Gaunt, Michael" w:date="2021-05-13T16:25:00Z"/>
          <w:b/>
          <w:bCs/>
          <w:rPrChange w:id="6290" w:author="Richter, Nicholas" w:date="2021-01-28T17:01:00Z">
            <w:rPr>
              <w:del w:id="6291" w:author="Gaunt, Michael" w:date="2021-05-13T16:25:00Z"/>
            </w:rPr>
          </w:rPrChange>
        </w:rPr>
      </w:pPr>
      <w:ins w:id="6292" w:author="Richter, Nicholas" w:date="2021-01-28T17:01:00Z">
        <w:del w:id="6293" w:author="Gaunt, Michael" w:date="2021-05-13T16:25:00Z">
          <w:r w:rsidRPr="005608F0" w:rsidDel="00CA7692">
            <w:rPr>
              <w:b/>
              <w:bCs/>
              <w:highlight w:val="yellow"/>
              <w:rPrChange w:id="6294" w:author="Richter, Nicholas" w:date="2021-01-28T17:01:00Z">
                <w:rPr/>
              </w:rPrChange>
            </w:rPr>
            <w:delText>##I have the documentation as an HTML file, but it’s really long.</w:delText>
          </w:r>
          <w:r w:rsidRPr="005608F0" w:rsidDel="00CA7692">
            <w:rPr>
              <w:b/>
              <w:bCs/>
              <w:rPrChange w:id="6295" w:author="Richter, Nicholas" w:date="2021-01-28T17:01:00Z">
                <w:rPr/>
              </w:rPrChange>
            </w:rPr>
            <w:delText xml:space="preserve"> </w:delText>
          </w:r>
        </w:del>
      </w:ins>
    </w:p>
    <w:p w14:paraId="4FEED9AC" w14:textId="352629F6" w:rsidR="00A16536" w:rsidRPr="00A16536" w:rsidDel="00CA7692" w:rsidRDefault="00A16536">
      <w:pPr>
        <w:pStyle w:val="Caption"/>
        <w:jc w:val="center"/>
        <w:rPr>
          <w:del w:id="6296" w:author="Gaunt, Michael" w:date="2021-05-13T16:25:00Z"/>
        </w:rPr>
      </w:pPr>
      <w:del w:id="6297" w:author="Gaunt, Michael" w:date="2021-05-13T16:25:00Z">
        <w:r w:rsidRPr="00A16536" w:rsidDel="00CA7692">
          <w:delText xml:space="preserve">Figure </w:delText>
        </w:r>
        <w:r w:rsidDel="00CA7692">
          <w:delText>A</w:delText>
        </w:r>
        <w:r w:rsidR="00991551" w:rsidDel="00CA7692">
          <w:noBreakHyphen/>
        </w:r>
        <w:r w:rsidR="003B213A" w:rsidDel="00CA7692">
          <w:rPr>
            <w:i w:val="0"/>
            <w:iCs w:val="0"/>
          </w:rPr>
          <w:fldChar w:fldCharType="begin"/>
        </w:r>
        <w:r w:rsidR="003B213A" w:rsidDel="00CA7692">
          <w:delInstrText xml:space="preserve"> SEQ Figure \* ARABIC \s 1 </w:delInstrText>
        </w:r>
        <w:r w:rsidR="003B213A" w:rsidDel="00CA7692">
          <w:rPr>
            <w:i w:val="0"/>
            <w:iCs w:val="0"/>
          </w:rPr>
          <w:fldChar w:fldCharType="separate"/>
        </w:r>
        <w:r w:rsidR="004B327E" w:rsidDel="00CA7692">
          <w:rPr>
            <w:noProof/>
          </w:rPr>
          <w:delText>1</w:delText>
        </w:r>
        <w:r w:rsidR="003B213A" w:rsidDel="00CA7692">
          <w:rPr>
            <w:i w:val="0"/>
            <w:iCs w:val="0"/>
            <w:noProof/>
          </w:rPr>
          <w:fldChar w:fldCharType="end"/>
        </w:r>
        <w:r w:rsidRPr="00A16536" w:rsidDel="00CA7692">
          <w:delText>: Data Used to Conduct Analysis</w:delText>
        </w:r>
      </w:del>
    </w:p>
    <w:p w14:paraId="19218C7B" w14:textId="29373485" w:rsidR="00A16536" w:rsidDel="00CA7692" w:rsidRDefault="00405707" w:rsidP="00A16536">
      <w:pPr>
        <w:jc w:val="center"/>
        <w:rPr>
          <w:del w:id="6298" w:author="Gaunt, Michael" w:date="2021-05-13T16:25:00Z"/>
        </w:rPr>
      </w:pPr>
      <w:del w:id="6299" w:author="Gaunt, Michael" w:date="2021-05-13T16:25:00Z">
        <w:r w:rsidRPr="00405707" w:rsidDel="00CA7692">
          <w:rPr>
            <w:noProof/>
          </w:rPr>
          <w:drawing>
            <wp:inline distT="0" distB="0" distL="0" distR="0" wp14:anchorId="44DC11BE" wp14:editId="7BFE58EB">
              <wp:extent cx="5943600" cy="26511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651125"/>
                      </a:xfrm>
                      <a:prstGeom prst="rect">
                        <a:avLst/>
                      </a:prstGeom>
                    </pic:spPr>
                  </pic:pic>
                </a:graphicData>
              </a:graphic>
            </wp:inline>
          </w:drawing>
        </w:r>
      </w:del>
      <w:ins w:id="6300" w:author="Richter, Nicholas" w:date="2021-01-28T16:53:00Z">
        <w:del w:id="6301" w:author="Gaunt, Michael" w:date="2021-05-13T16:25:00Z">
          <w:r w:rsidR="004302E3" w:rsidRPr="004302E3" w:rsidDel="00CA7692">
            <w:rPr>
              <w:noProof/>
            </w:rPr>
            <w:delText xml:space="preserve"> </w:delText>
          </w:r>
          <w:r w:rsidR="004302E3" w:rsidRPr="004302E3" w:rsidDel="00CA7692">
            <w:rPr>
              <w:noProof/>
            </w:rPr>
            <w:drawing>
              <wp:inline distT="0" distB="0" distL="0" distR="0" wp14:anchorId="5D6FD3F3" wp14:editId="2622FA41">
                <wp:extent cx="5544324" cy="2143424"/>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2143424"/>
                        </a:xfrm>
                        <a:prstGeom prst="rect">
                          <a:avLst/>
                        </a:prstGeom>
                      </pic:spPr>
                    </pic:pic>
                  </a:graphicData>
                </a:graphic>
              </wp:inline>
            </w:drawing>
          </w:r>
        </w:del>
      </w:ins>
      <w:del w:id="6302" w:author="Gaunt, Michael" w:date="2021-05-13T16:25:00Z">
        <w:r w:rsidRPr="00405707" w:rsidDel="00CA7692">
          <w:delText xml:space="preserve"> </w:delText>
        </w:r>
      </w:del>
    </w:p>
    <w:p w14:paraId="71A77C7B" w14:textId="384B670C" w:rsidR="00A16536" w:rsidDel="00CA7692" w:rsidRDefault="00A16536" w:rsidP="00991551">
      <w:pPr>
        <w:pStyle w:val="Caption"/>
        <w:ind w:firstLine="720"/>
        <w:jc w:val="center"/>
        <w:rPr>
          <w:del w:id="6303" w:author="Gaunt, Michael" w:date="2021-05-13T16:25:00Z"/>
        </w:rPr>
      </w:pPr>
      <w:del w:id="6304" w:author="Gaunt, Michael" w:date="2021-05-13T16:25:00Z">
        <w:r w:rsidDel="00CA7692">
          <w:delText xml:space="preserve">                                                                            Table A-1: Data Sources</w:delText>
        </w:r>
      </w:del>
    </w:p>
    <w:tbl>
      <w:tblPr>
        <w:tblStyle w:val="TableGrid"/>
        <w:tblpPr w:leftFromText="180" w:rightFromText="180" w:vertAnchor="text" w:horzAnchor="page" w:tblpX="4934" w:tblpY="84"/>
        <w:tblW w:w="6475" w:type="dxa"/>
        <w:tblLayout w:type="fixed"/>
        <w:tblLook w:val="04A0" w:firstRow="1" w:lastRow="0" w:firstColumn="1" w:lastColumn="0" w:noHBand="0" w:noVBand="1"/>
        <w:tblPrChange w:id="6305" w:author="Richter, Nicholas" w:date="2021-01-28T16:55:00Z">
          <w:tblPr>
            <w:tblStyle w:val="TableGrid"/>
            <w:tblpPr w:leftFromText="180" w:rightFromText="180" w:vertAnchor="text" w:horzAnchor="page" w:tblpX="4934" w:tblpY="84"/>
            <w:tblW w:w="6475" w:type="dxa"/>
            <w:tblLook w:val="04A0" w:firstRow="1" w:lastRow="0" w:firstColumn="1" w:lastColumn="0" w:noHBand="0" w:noVBand="1"/>
          </w:tblPr>
        </w:tblPrChange>
      </w:tblPr>
      <w:tblGrid>
        <w:gridCol w:w="2785"/>
        <w:gridCol w:w="3690"/>
        <w:tblGridChange w:id="6306">
          <w:tblGrid>
            <w:gridCol w:w="4422"/>
            <w:gridCol w:w="2053"/>
          </w:tblGrid>
        </w:tblGridChange>
      </w:tblGrid>
      <w:tr w:rsidR="00A16536" w:rsidDel="00CA7692" w14:paraId="0A032CE1" w14:textId="7A20D1DF" w:rsidTr="005608F0">
        <w:trPr>
          <w:del w:id="6307" w:author="Gaunt, Michael" w:date="2021-05-13T16:25:00Z"/>
        </w:trPr>
        <w:tc>
          <w:tcPr>
            <w:tcW w:w="2785" w:type="dxa"/>
            <w:tcBorders>
              <w:top w:val="single" w:sz="4" w:space="0" w:color="auto"/>
              <w:left w:val="single" w:sz="4" w:space="0" w:color="auto"/>
              <w:bottom w:val="single" w:sz="4" w:space="0" w:color="auto"/>
              <w:right w:val="single" w:sz="4" w:space="0" w:color="auto"/>
            </w:tcBorders>
            <w:shd w:val="clear" w:color="auto" w:fill="002060"/>
            <w:hideMark/>
            <w:tcPrChange w:id="6308" w:author="Richter, Nicholas" w:date="2021-01-28T16:55:00Z">
              <w:tcPr>
                <w:tcW w:w="2232" w:type="dxa"/>
                <w:tcBorders>
                  <w:top w:val="single" w:sz="4" w:space="0" w:color="auto"/>
                  <w:left w:val="single" w:sz="4" w:space="0" w:color="auto"/>
                  <w:bottom w:val="single" w:sz="4" w:space="0" w:color="auto"/>
                  <w:right w:val="single" w:sz="4" w:space="0" w:color="auto"/>
                </w:tcBorders>
                <w:shd w:val="clear" w:color="auto" w:fill="002060"/>
                <w:hideMark/>
              </w:tcPr>
            </w:tcPrChange>
          </w:tcPr>
          <w:p w14:paraId="3716FADD" w14:textId="52834C1F" w:rsidR="00A16536" w:rsidRPr="00991551" w:rsidDel="00CA7692" w:rsidRDefault="00A16536" w:rsidP="00CB169D">
            <w:pPr>
              <w:rPr>
                <w:del w:id="6309" w:author="Gaunt, Michael" w:date="2021-05-13T16:25:00Z"/>
                <w:b/>
              </w:rPr>
            </w:pPr>
            <w:del w:id="6310" w:author="Gaunt, Michael" w:date="2021-05-13T16:25:00Z">
              <w:r w:rsidRPr="00991551" w:rsidDel="00CA7692">
                <w:rPr>
                  <w:b/>
                </w:rPr>
                <w:delText>Display Name</w:delText>
              </w:r>
            </w:del>
          </w:p>
        </w:tc>
        <w:tc>
          <w:tcPr>
            <w:tcW w:w="3690" w:type="dxa"/>
            <w:tcBorders>
              <w:top w:val="single" w:sz="4" w:space="0" w:color="auto"/>
              <w:left w:val="single" w:sz="4" w:space="0" w:color="auto"/>
              <w:bottom w:val="single" w:sz="4" w:space="0" w:color="auto"/>
              <w:right w:val="single" w:sz="4" w:space="0" w:color="auto"/>
            </w:tcBorders>
            <w:shd w:val="clear" w:color="auto" w:fill="002060"/>
            <w:hideMark/>
            <w:tcPrChange w:id="6311" w:author="Richter, Nicholas" w:date="2021-01-28T16:55:00Z">
              <w:tcPr>
                <w:tcW w:w="4243" w:type="dxa"/>
                <w:tcBorders>
                  <w:top w:val="single" w:sz="4" w:space="0" w:color="auto"/>
                  <w:left w:val="single" w:sz="4" w:space="0" w:color="auto"/>
                  <w:bottom w:val="single" w:sz="4" w:space="0" w:color="auto"/>
                  <w:right w:val="single" w:sz="4" w:space="0" w:color="auto"/>
                </w:tcBorders>
                <w:shd w:val="clear" w:color="auto" w:fill="002060"/>
                <w:hideMark/>
              </w:tcPr>
            </w:tcPrChange>
          </w:tcPr>
          <w:p w14:paraId="07A2C243" w14:textId="77C5CB9A" w:rsidR="00A16536" w:rsidRPr="00991551" w:rsidDel="00CA7692" w:rsidRDefault="00A16536" w:rsidP="00CB169D">
            <w:pPr>
              <w:rPr>
                <w:del w:id="6312" w:author="Gaunt, Michael" w:date="2021-05-13T16:25:00Z"/>
                <w:b/>
              </w:rPr>
            </w:pPr>
            <w:del w:id="6313" w:author="Gaunt, Michael" w:date="2021-05-13T16:25:00Z">
              <w:r w:rsidRPr="00991551" w:rsidDel="00CA7692">
                <w:rPr>
                  <w:b/>
                </w:rPr>
                <w:delText>Data Source</w:delText>
              </w:r>
            </w:del>
          </w:p>
        </w:tc>
      </w:tr>
      <w:tr w:rsidR="00A16536" w:rsidDel="00CA7692" w14:paraId="360FF53A" w14:textId="30122C78" w:rsidTr="005608F0">
        <w:trPr>
          <w:del w:id="6314"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Change w:id="6315" w:author="Richter, Nicholas" w:date="2021-01-28T16:55:00Z">
              <w:tcPr>
                <w:tcW w:w="2232" w:type="dxa"/>
                <w:tcBorders>
                  <w:top w:val="single" w:sz="4" w:space="0" w:color="auto"/>
                  <w:left w:val="single" w:sz="4" w:space="0" w:color="auto"/>
                  <w:bottom w:val="single" w:sz="4" w:space="0" w:color="auto"/>
                  <w:right w:val="single" w:sz="4" w:space="0" w:color="auto"/>
                </w:tcBorders>
                <w:hideMark/>
              </w:tcPr>
            </w:tcPrChange>
          </w:tcPr>
          <w:p w14:paraId="36DD717B" w14:textId="52976B8C" w:rsidR="00A16536" w:rsidDel="00CA7692" w:rsidRDefault="00A16536" w:rsidP="00CB169D">
            <w:pPr>
              <w:rPr>
                <w:del w:id="6316" w:author="Gaunt, Michael" w:date="2021-05-13T16:25:00Z"/>
              </w:rPr>
            </w:pPr>
            <w:del w:id="6317" w:author="Gaunt, Michael" w:date="2021-05-13T16:25:00Z">
              <w:r w:rsidDel="00CA7692">
                <w:delText>Data_Jobs</w:delText>
              </w:r>
            </w:del>
            <w:ins w:id="6318" w:author="Richter, Nicholas" w:date="2021-01-28T16:55:00Z">
              <w:del w:id="6319" w:author="Gaunt, Michael" w:date="2021-05-13T16:25:00Z">
                <w:r w:rsidR="005608F0" w:rsidDel="00CA7692">
                  <w:delText>Job_Data</w:delText>
                </w:r>
              </w:del>
            </w:ins>
          </w:p>
        </w:tc>
        <w:tc>
          <w:tcPr>
            <w:tcW w:w="3690" w:type="dxa"/>
            <w:tcBorders>
              <w:top w:val="single" w:sz="4" w:space="0" w:color="auto"/>
              <w:left w:val="single" w:sz="4" w:space="0" w:color="auto"/>
              <w:bottom w:val="single" w:sz="4" w:space="0" w:color="auto"/>
              <w:right w:val="single" w:sz="4" w:space="0" w:color="auto"/>
            </w:tcBorders>
            <w:hideMark/>
            <w:tcPrChange w:id="6320" w:author="Richter, Nicholas" w:date="2021-01-28T16:55:00Z">
              <w:tcPr>
                <w:tcW w:w="4243" w:type="dxa"/>
                <w:tcBorders>
                  <w:top w:val="single" w:sz="4" w:space="0" w:color="auto"/>
                  <w:left w:val="single" w:sz="4" w:space="0" w:color="auto"/>
                  <w:bottom w:val="single" w:sz="4" w:space="0" w:color="auto"/>
                  <w:right w:val="single" w:sz="4" w:space="0" w:color="auto"/>
                </w:tcBorders>
                <w:hideMark/>
              </w:tcPr>
            </w:tcPrChange>
          </w:tcPr>
          <w:p w14:paraId="685748EF" w14:textId="6B4F811E" w:rsidR="00A16536" w:rsidDel="00CA7692" w:rsidRDefault="005608F0" w:rsidP="00CB169D">
            <w:pPr>
              <w:rPr>
                <w:del w:id="6321" w:author="Gaunt, Michael" w:date="2021-05-13T16:25:00Z"/>
              </w:rPr>
            </w:pPr>
            <w:ins w:id="6322" w:author="Richter, Nicholas" w:date="2021-01-28T16:57:00Z">
              <w:del w:id="6323" w:author="Gaunt, Michael" w:date="2021-05-13T16:25:00Z">
                <w:r w:rsidDel="00CA7692">
                  <w:delText>Combination of 22 records called year=YYYY_O_JOB.csv</w:delText>
                </w:r>
              </w:del>
            </w:ins>
            <w:del w:id="6324" w:author="Gaunt, Michael" w:date="2021-05-13T16:25:00Z">
              <w:r w:rsidR="00A16536" w:rsidDel="00CA7692">
                <w:delText>KC VM Revenue Vehicles Jobs.csv</w:delText>
              </w:r>
            </w:del>
          </w:p>
          <w:p w14:paraId="7795DD13" w14:textId="3B1D4CB5" w:rsidR="00A16536" w:rsidDel="00CA7692" w:rsidRDefault="00A16536" w:rsidP="00CB169D">
            <w:pPr>
              <w:rPr>
                <w:del w:id="6325" w:author="Gaunt, Michael" w:date="2021-05-13T16:25:00Z"/>
              </w:rPr>
            </w:pPr>
            <w:del w:id="6326" w:author="Gaunt, Michael" w:date="2021-05-13T16:25:00Z">
              <w:r w:rsidDel="00CA7692">
                <w:delText>KC Vanpool Job Data.xslx</w:delText>
              </w:r>
            </w:del>
          </w:p>
          <w:p w14:paraId="4B4F2374" w14:textId="27D84D17" w:rsidR="00A16536" w:rsidDel="00CA7692" w:rsidRDefault="00A16536" w:rsidP="00CB169D">
            <w:pPr>
              <w:rPr>
                <w:del w:id="6327" w:author="Gaunt, Michael" w:date="2021-05-13T16:25:00Z"/>
              </w:rPr>
            </w:pPr>
            <w:del w:id="6328" w:author="Gaunt, Michael" w:date="2021-05-13T16:25:00Z">
              <w:r w:rsidDel="00CA7692">
                <w:delText>KC Transit Non Revenue Vehicles Jobs.csv</w:delText>
              </w:r>
            </w:del>
          </w:p>
        </w:tc>
      </w:tr>
      <w:tr w:rsidR="00A16536" w:rsidRPr="00B32279" w:rsidDel="00CA7692" w14:paraId="7E261291" w14:textId="4C09B664" w:rsidTr="005608F0">
        <w:trPr>
          <w:del w:id="6329"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Change w:id="6330" w:author="Richter, Nicholas" w:date="2021-01-28T16:55:00Z">
              <w:tcPr>
                <w:tcW w:w="2232" w:type="dxa"/>
                <w:tcBorders>
                  <w:top w:val="single" w:sz="4" w:space="0" w:color="auto"/>
                  <w:left w:val="single" w:sz="4" w:space="0" w:color="auto"/>
                  <w:bottom w:val="single" w:sz="4" w:space="0" w:color="auto"/>
                  <w:right w:val="single" w:sz="4" w:space="0" w:color="auto"/>
                </w:tcBorders>
                <w:hideMark/>
              </w:tcPr>
            </w:tcPrChange>
          </w:tcPr>
          <w:p w14:paraId="1D3F94FA" w14:textId="2C6E42AA" w:rsidR="00A16536" w:rsidDel="00CA7692" w:rsidRDefault="00A16536" w:rsidP="00CB169D">
            <w:pPr>
              <w:rPr>
                <w:del w:id="6331" w:author="Gaunt, Michael" w:date="2021-05-13T16:25:00Z"/>
              </w:rPr>
            </w:pPr>
            <w:del w:id="6332" w:author="Gaunt, Michael" w:date="2021-05-13T16:25:00Z">
              <w:r w:rsidDel="00CA7692">
                <w:delText>Ref_Inventory</w:delText>
              </w:r>
            </w:del>
            <w:ins w:id="6333" w:author="Richter, Nicholas" w:date="2021-01-28T16:55:00Z">
              <w:del w:id="6334" w:author="Gaunt, Michael" w:date="2021-05-13T16:25:00Z">
                <w:r w:rsidR="005608F0" w:rsidDel="00CA7692">
                  <w:delText>Fiscal Period</w:delText>
                </w:r>
              </w:del>
            </w:ins>
          </w:p>
        </w:tc>
        <w:tc>
          <w:tcPr>
            <w:tcW w:w="3690" w:type="dxa"/>
            <w:tcBorders>
              <w:top w:val="single" w:sz="4" w:space="0" w:color="auto"/>
              <w:left w:val="single" w:sz="4" w:space="0" w:color="auto"/>
              <w:bottom w:val="single" w:sz="4" w:space="0" w:color="auto"/>
              <w:right w:val="single" w:sz="4" w:space="0" w:color="auto"/>
            </w:tcBorders>
            <w:hideMark/>
            <w:tcPrChange w:id="6335" w:author="Richter, Nicholas" w:date="2021-01-28T16:55:00Z">
              <w:tcPr>
                <w:tcW w:w="4243" w:type="dxa"/>
                <w:tcBorders>
                  <w:top w:val="single" w:sz="4" w:space="0" w:color="auto"/>
                  <w:left w:val="single" w:sz="4" w:space="0" w:color="auto"/>
                  <w:bottom w:val="single" w:sz="4" w:space="0" w:color="auto"/>
                  <w:right w:val="single" w:sz="4" w:space="0" w:color="auto"/>
                </w:tcBorders>
                <w:hideMark/>
              </w:tcPr>
            </w:tcPrChange>
          </w:tcPr>
          <w:p w14:paraId="2B430BAB" w14:textId="580EB728" w:rsidR="00A16536" w:rsidDel="00CA7692" w:rsidRDefault="005608F0" w:rsidP="00CB169D">
            <w:pPr>
              <w:rPr>
                <w:del w:id="6336" w:author="Gaunt, Michael" w:date="2021-05-13T16:25:00Z"/>
              </w:rPr>
            </w:pPr>
            <w:ins w:id="6337" w:author="Richter, Nicholas" w:date="2021-01-28T16:56:00Z">
              <w:del w:id="6338" w:author="Gaunt, Michael" w:date="2021-05-13T16:25:00Z">
                <w:r w:rsidRPr="005608F0" w:rsidDel="00CA7692">
                  <w:delText>FISCAL_CAL_all_records</w:delText>
                </w:r>
              </w:del>
            </w:ins>
            <w:del w:id="6339" w:author="Gaunt, Michael" w:date="2021-05-13T16:25:00Z">
              <w:r w:rsidR="00A16536" w:rsidDel="00CA7692">
                <w:delText>KC VM Revenue Vehicles.csv</w:delText>
              </w:r>
            </w:del>
          </w:p>
          <w:p w14:paraId="46237896" w14:textId="488C3F96" w:rsidR="00A16536" w:rsidDel="00CA7692" w:rsidRDefault="00A16536" w:rsidP="00CB169D">
            <w:pPr>
              <w:rPr>
                <w:del w:id="6340" w:author="Gaunt, Michael" w:date="2021-05-13T16:25:00Z"/>
              </w:rPr>
            </w:pPr>
            <w:del w:id="6341" w:author="Gaunt, Michael" w:date="2021-05-13T16:25:00Z">
              <w:r w:rsidDel="00CA7692">
                <w:delText>KC Vanpool Unit Data.csv</w:delText>
              </w:r>
            </w:del>
          </w:p>
          <w:p w14:paraId="59D5E7AF" w14:textId="501B8D54" w:rsidR="00A16536" w:rsidRPr="00755B40" w:rsidDel="00CA7692" w:rsidRDefault="00A16536" w:rsidP="00CB169D">
            <w:pPr>
              <w:rPr>
                <w:del w:id="6342" w:author="Gaunt, Michael" w:date="2021-05-13T16:25:00Z"/>
                <w:rPrChange w:id="6343" w:author="Lee, Doris" w:date="2021-01-29T13:51:00Z">
                  <w:rPr>
                    <w:del w:id="6344" w:author="Gaunt, Michael" w:date="2021-05-13T16:25:00Z"/>
                    <w:lang w:val="fr-CA"/>
                  </w:rPr>
                </w:rPrChange>
              </w:rPr>
            </w:pPr>
            <w:del w:id="6345" w:author="Gaunt, Michael" w:date="2021-05-13T16:25:00Z">
              <w:r w:rsidRPr="00755B40" w:rsidDel="00CA7692">
                <w:rPr>
                  <w:rPrChange w:id="6346" w:author="Lee, Doris" w:date="2021-01-29T13:51:00Z">
                    <w:rPr>
                      <w:lang w:val="fr-CA"/>
                    </w:rPr>
                  </w:rPrChange>
                </w:rPr>
                <w:delText>KC Transit Non Revenue Vehicles.csv</w:delText>
              </w:r>
            </w:del>
            <w:ins w:id="6347" w:author="Richter, Nicholas" w:date="2021-01-28T16:56:00Z">
              <w:del w:id="6348" w:author="Gaunt, Michael" w:date="2021-05-13T16:25:00Z">
                <w:r w:rsidR="005608F0" w:rsidRPr="00755B40" w:rsidDel="00CA7692">
                  <w:rPr>
                    <w:rPrChange w:id="6349" w:author="Lee, Doris" w:date="2021-01-29T13:51:00Z">
                      <w:rPr>
                        <w:lang w:val="fr-CA"/>
                      </w:rPr>
                    </w:rPrChange>
                  </w:rPr>
                  <w:delText>.csv</w:delText>
                </w:r>
              </w:del>
            </w:ins>
          </w:p>
        </w:tc>
      </w:tr>
      <w:tr w:rsidR="00A16536" w:rsidDel="00CA7692" w14:paraId="1C3F2A16" w14:textId="1AC2FCF5" w:rsidTr="005608F0">
        <w:trPr>
          <w:del w:id="6350"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Change w:id="6351" w:author="Richter, Nicholas" w:date="2021-01-28T16:55:00Z">
              <w:tcPr>
                <w:tcW w:w="2232" w:type="dxa"/>
                <w:tcBorders>
                  <w:top w:val="single" w:sz="4" w:space="0" w:color="auto"/>
                  <w:left w:val="single" w:sz="4" w:space="0" w:color="auto"/>
                  <w:bottom w:val="single" w:sz="4" w:space="0" w:color="auto"/>
                  <w:right w:val="single" w:sz="4" w:space="0" w:color="auto"/>
                </w:tcBorders>
                <w:hideMark/>
              </w:tcPr>
            </w:tcPrChange>
          </w:tcPr>
          <w:p w14:paraId="15A33765" w14:textId="768C25A8" w:rsidR="00A16536" w:rsidDel="00CA7692" w:rsidRDefault="00A16536" w:rsidP="00CB169D">
            <w:pPr>
              <w:rPr>
                <w:del w:id="6352" w:author="Gaunt, Michael" w:date="2021-05-13T16:25:00Z"/>
              </w:rPr>
            </w:pPr>
            <w:del w:id="6353" w:author="Gaunt, Michael" w:date="2021-05-13T16:25:00Z">
              <w:r w:rsidDel="00CA7692">
                <w:delText>Ref_JobVisitReason</w:delText>
              </w:r>
            </w:del>
            <w:ins w:id="6354" w:author="Richter, Nicholas" w:date="2021-01-28T16:55:00Z">
              <w:del w:id="6355" w:author="Gaunt, Michael" w:date="2021-05-13T16:25:00Z">
                <w:r w:rsidR="005608F0" w:rsidDel="00CA7692">
                  <w:delText>M5_Jobs_and_Descriptions</w:delText>
                </w:r>
              </w:del>
            </w:ins>
          </w:p>
        </w:tc>
        <w:tc>
          <w:tcPr>
            <w:tcW w:w="3690" w:type="dxa"/>
            <w:tcBorders>
              <w:top w:val="single" w:sz="4" w:space="0" w:color="auto"/>
              <w:left w:val="single" w:sz="4" w:space="0" w:color="auto"/>
              <w:bottom w:val="single" w:sz="4" w:space="0" w:color="auto"/>
              <w:right w:val="single" w:sz="4" w:space="0" w:color="auto"/>
            </w:tcBorders>
            <w:hideMark/>
            <w:tcPrChange w:id="6356" w:author="Richter, Nicholas" w:date="2021-01-28T16:55:00Z">
              <w:tcPr>
                <w:tcW w:w="4243" w:type="dxa"/>
                <w:tcBorders>
                  <w:top w:val="single" w:sz="4" w:space="0" w:color="auto"/>
                  <w:left w:val="single" w:sz="4" w:space="0" w:color="auto"/>
                  <w:bottom w:val="single" w:sz="4" w:space="0" w:color="auto"/>
                  <w:right w:val="single" w:sz="4" w:space="0" w:color="auto"/>
                </w:tcBorders>
                <w:hideMark/>
              </w:tcPr>
            </w:tcPrChange>
          </w:tcPr>
          <w:p w14:paraId="3190D4C4" w14:textId="47080C0C" w:rsidR="00A16536" w:rsidDel="00CA7692" w:rsidRDefault="00A16536" w:rsidP="00CB169D">
            <w:pPr>
              <w:rPr>
                <w:del w:id="6357" w:author="Gaunt, Michael" w:date="2021-05-13T16:25:00Z"/>
              </w:rPr>
            </w:pPr>
            <w:del w:id="6358" w:author="Gaunt, Michael" w:date="2021-05-13T16:25:00Z">
              <w:r w:rsidDel="00CA7692">
                <w:delText>Combined Job Visit Reason.csv</w:delText>
              </w:r>
            </w:del>
          </w:p>
        </w:tc>
      </w:tr>
    </w:tbl>
    <w:p w14:paraId="337FF326" w14:textId="525514D3" w:rsidR="003155D0" w:rsidDel="00CA7692" w:rsidRDefault="00A16536" w:rsidP="00A16536">
      <w:pPr>
        <w:rPr>
          <w:del w:id="6359" w:author="Gaunt, Michael" w:date="2021-05-13T16:25:00Z"/>
        </w:rPr>
      </w:pPr>
      <w:del w:id="6360" w:author="Gaunt, Michael" w:date="2021-05-13T16:25:00Z">
        <w:r w:rsidDel="00CA7692">
          <w:delText xml:space="preserve">Vehicle age was calculated using the </w:delText>
        </w:r>
        <w:r w:rsidRPr="00170CC7" w:rsidDel="00CA7692">
          <w:delText>year</w:delText>
        </w:r>
        <w:r w:rsidDel="00CA7692">
          <w:delText xml:space="preserve"> of the open date data value from the job record entry and the install y</w:delText>
        </w:r>
        <w:r w:rsidRPr="00170CC7" w:rsidDel="00CA7692">
          <w:delText>ear</w:delText>
        </w:r>
        <w:r w:rsidDel="00CA7692">
          <w:delText xml:space="preserve"> data value found in the inventory dataset. Using this age, the costs and other data points </w:delText>
        </w:r>
        <w:r w:rsidR="003155D0" w:rsidDel="00CA7692">
          <w:delText xml:space="preserve">were </w:delText>
        </w:r>
        <w:r w:rsidDel="00CA7692">
          <w:delText xml:space="preserve">grouped by the age of the asset when the job occurred. </w:delText>
        </w:r>
      </w:del>
    </w:p>
    <w:p w14:paraId="2A12D699" w14:textId="3F9FBA6B" w:rsidR="00A16536" w:rsidDel="00CA7692" w:rsidRDefault="00A16536" w:rsidP="00A16536">
      <w:pPr>
        <w:rPr>
          <w:del w:id="6361" w:author="Gaunt, Michael" w:date="2021-05-13T16:25:00Z"/>
        </w:rPr>
      </w:pPr>
      <w:del w:id="6362" w:author="Gaunt, Michael" w:date="2021-05-13T16:25:00Z">
        <w:r w:rsidDel="00CA7692">
          <w:delText xml:space="preserve">The counts of vehicles were based on the UNIT NO column, which is the bus number or other unique identifier in the system for the vehicle. Each </w:delText>
        </w:r>
        <w:r w:rsidR="000C61AB" w:rsidDel="00CA7692">
          <w:delText>D</w:delText>
        </w:r>
        <w:r w:rsidDel="00CA7692">
          <w:delText xml:space="preserve">ivision uses a slightly different system for identifying vehicles. The Class2 and </w:delText>
        </w:r>
        <w:r w:rsidRPr="00170CC7" w:rsidDel="00CA7692">
          <w:delText>Owning Dept Desc</w:delText>
        </w:r>
        <w:r w:rsidDel="00CA7692">
          <w:delText xml:space="preserve"> columns were</w:delText>
        </w:r>
        <w:r w:rsidR="001824BC" w:rsidDel="00CA7692">
          <w:delText xml:space="preserve"> </w:delText>
        </w:r>
        <w:r w:rsidDel="00CA7692">
          <w:delText xml:space="preserve">used to group records together for analysis in addition to the Company column. </w:delText>
        </w:r>
      </w:del>
    </w:p>
    <w:p w14:paraId="2FBF68A6" w14:textId="070CC7C9" w:rsidR="00A16536" w:rsidDel="00CA7692" w:rsidRDefault="00A16536" w:rsidP="00A16536">
      <w:pPr>
        <w:rPr>
          <w:ins w:id="6363" w:author="Richter, Nicholas" w:date="2021-01-28T16:46:00Z"/>
          <w:del w:id="6364" w:author="Gaunt, Michael" w:date="2021-05-13T16:25:00Z"/>
        </w:rPr>
      </w:pPr>
      <w:del w:id="6365" w:author="Gaunt, Michael" w:date="2021-05-13T16:25:00Z">
        <w:r w:rsidDel="00CA7692">
          <w:delText xml:space="preserve">The total cost ([Total Cost]) of a job was calculated as a combination of fields </w:delText>
        </w:r>
        <w:r w:rsidRPr="00170CC7" w:rsidDel="00CA7692">
          <w:delText>[Act Comm Cost Do] + [Act Labor Cost Do]</w:delText>
        </w:r>
        <w:r w:rsidDel="00CA7692">
          <w:delText>,</w:delText>
        </w:r>
        <w:r w:rsidRPr="00170CC7" w:rsidDel="00CA7692">
          <w:delText xml:space="preserve"> [Act Part Cost Do]</w:delText>
        </w:r>
        <w:r w:rsidDel="00CA7692">
          <w:delText xml:space="preserve"> found in the job record. Total cost per vehicle was calculated as [Total Cost] divided by the distinct count of unit number. Part and labor costs per vehicle were calculated using the same approach as total cost, but with [Total Cost] replaced by [</w:delText>
        </w:r>
        <w:r w:rsidRPr="00170CC7" w:rsidDel="00CA7692">
          <w:delText>Act Labor Cost Do</w:delText>
        </w:r>
        <w:r w:rsidDel="00CA7692">
          <w:delText xml:space="preserve">] or </w:delText>
        </w:r>
        <w:r w:rsidRPr="00170CC7" w:rsidDel="00CA7692">
          <w:delText>[Act Part Cost Do]</w:delText>
        </w:r>
        <w:r w:rsidDel="00CA7692">
          <w:delText xml:space="preserve">. Work order counts were a distinct count of wo no. Reason code descriptions were based on a join between the job table and the domain value list on both job reason and company (Note, </w:delText>
        </w:r>
        <w:r w:rsidRPr="00636C80" w:rsidDel="00CA7692">
          <w:rPr>
            <w:highlight w:val="yellow"/>
            <w:rPrChange w:id="6366" w:author="Lee, Doris" w:date="2021-01-29T14:55:00Z">
              <w:rPr/>
            </w:rPrChange>
          </w:rPr>
          <w:delText>KCMRS</w:delText>
        </w:r>
        <w:r w:rsidDel="00CA7692">
          <w:delText xml:space="preserve"> does not have entries in this table). </w:delText>
        </w:r>
      </w:del>
    </w:p>
    <w:p w14:paraId="0138A9CE" w14:textId="668F4DD7" w:rsidR="004302E3" w:rsidDel="00CA7692" w:rsidRDefault="004302E3" w:rsidP="00A16536">
      <w:pPr>
        <w:rPr>
          <w:ins w:id="6367" w:author="Richter, Nicholas" w:date="2021-01-28T16:52:00Z"/>
          <w:del w:id="6368" w:author="Gaunt, Michael" w:date="2021-05-13T16:25:00Z"/>
        </w:rPr>
      </w:pPr>
      <w:ins w:id="6369" w:author="Richter, Nicholas" w:date="2021-01-28T16:46:00Z">
        <w:del w:id="6370" w:author="Gaunt, Michael" w:date="2021-05-13T16:25:00Z">
          <w:r w:rsidDel="00CA7692">
            <w:delText>The average total cost of ownership is calculated using two parts – The capital costs and the m</w:delText>
          </w:r>
        </w:del>
      </w:ins>
      <w:ins w:id="6371" w:author="Richter, Nicholas" w:date="2021-01-28T16:47:00Z">
        <w:del w:id="6372" w:author="Gaunt, Michael" w:date="2021-05-13T16:25:00Z">
          <w:r w:rsidDel="00CA7692">
            <w:delText>aintenance costs. The capital cost</w:delText>
          </w:r>
        </w:del>
      </w:ins>
      <w:ins w:id="6373" w:author="Richter, Nicholas" w:date="2021-01-28T16:48:00Z">
        <w:del w:id="6374" w:author="Gaunt, Michael" w:date="2021-05-13T16:25:00Z">
          <w:r w:rsidDel="00CA7692">
            <w:delText xml:space="preserve"> value</w:delText>
          </w:r>
        </w:del>
      </w:ins>
      <w:ins w:id="6375" w:author="Richter, Nicholas" w:date="2021-01-28T16:47:00Z">
        <w:del w:id="6376" w:author="Gaunt, Michael" w:date="2021-05-13T16:25:00Z">
          <w:r w:rsidDel="00CA7692">
            <w:delText xml:space="preserve"> is equal to the unit replacement cost ($1m, as specified by KCM</w:delText>
          </w:r>
        </w:del>
      </w:ins>
      <w:ins w:id="6377" w:author="Lee, Doris" w:date="2021-01-29T14:55:00Z">
        <w:del w:id="6378" w:author="Gaunt, Michael" w:date="2021-05-13T16:25:00Z">
          <w:r w:rsidR="00636C80" w:rsidDel="00CA7692">
            <w:delText>Metro</w:delText>
          </w:r>
        </w:del>
      </w:ins>
      <w:ins w:id="6379" w:author="Richter, Nicholas" w:date="2021-01-28T16:47:00Z">
        <w:del w:id="6380" w:author="Gaunt, Michael" w:date="2021-05-13T16:25:00Z">
          <w:r w:rsidDel="00CA7692">
            <w:delText xml:space="preserve"> for buses) divided by the </w:delText>
          </w:r>
        </w:del>
      </w:ins>
      <w:ins w:id="6381" w:author="Richter, Nicholas" w:date="2021-01-28T16:51:00Z">
        <w:del w:id="6382" w:author="Gaunt, Michael" w:date="2021-05-13T16:25:00Z">
          <w:r w:rsidDel="00CA7692">
            <w:delText xml:space="preserve">average </w:delText>
          </w:r>
        </w:del>
      </w:ins>
      <w:ins w:id="6383" w:author="Richter, Nicholas" w:date="2021-01-28T16:47:00Z">
        <w:del w:id="6384" w:author="Gaunt, Michael" w:date="2021-05-13T16:25:00Z">
          <w:r w:rsidDel="00CA7692">
            <w:delText xml:space="preserve">maximum mileage recorded in a year. The maintenance cost is the </w:delText>
          </w:r>
        </w:del>
      </w:ins>
      <w:ins w:id="6385" w:author="Richter, Nicholas" w:date="2021-01-28T16:48:00Z">
        <w:del w:id="6386" w:author="Gaunt, Michael" w:date="2021-05-13T16:25:00Z">
          <w:r w:rsidDel="00CA7692">
            <w:delText>cumulative costs of the sum of all costs incurred in each year of the asset life</w:delText>
          </w:r>
        </w:del>
      </w:ins>
      <w:ins w:id="6387" w:author="Richter, Nicholas" w:date="2021-01-28T16:50:00Z">
        <w:del w:id="6388" w:author="Gaunt, Michael" w:date="2021-05-13T16:25:00Z">
          <w:r w:rsidDel="00CA7692">
            <w:delText>, divided by the count of buses in that year.</w:delText>
          </w:r>
        </w:del>
      </w:ins>
      <w:ins w:id="6389" w:author="Richter, Nicholas" w:date="2021-01-28T16:51:00Z">
        <w:del w:id="6390" w:author="Gaunt, Michael" w:date="2021-05-13T16:25:00Z">
          <w:r w:rsidDel="00CA7692">
            <w:delText xml:space="preserve"> </w:delText>
          </w:r>
        </w:del>
      </w:ins>
      <w:ins w:id="6391" w:author="Richter, Nicholas" w:date="2021-01-28T16:50:00Z">
        <w:del w:id="6392" w:author="Gaunt, Michael" w:date="2021-05-13T16:25:00Z">
          <w:r w:rsidDel="00CA7692">
            <w:delText xml:space="preserve">This value is then divided by the average </w:delText>
          </w:r>
        </w:del>
      </w:ins>
      <w:ins w:id="6393" w:author="Richter, Nicholas" w:date="2021-01-28T16:51:00Z">
        <w:del w:id="6394" w:author="Gaunt, Michael" w:date="2021-05-13T16:25:00Z">
          <w:r w:rsidDel="00CA7692">
            <w:delText xml:space="preserve">maximum mileage recorded in that </w:delText>
          </w:r>
        </w:del>
      </w:ins>
      <w:ins w:id="6395" w:author="Richter, Nicholas" w:date="2021-01-28T16:50:00Z">
        <w:del w:id="6396" w:author="Gaunt, Michael" w:date="2021-05-13T16:25:00Z">
          <w:r w:rsidDel="00CA7692">
            <w:delText>year</w:delText>
          </w:r>
        </w:del>
      </w:ins>
      <w:ins w:id="6397" w:author="Richter, Nicholas" w:date="2021-01-28T16:48:00Z">
        <w:del w:id="6398" w:author="Gaunt, Michael" w:date="2021-05-13T16:25:00Z">
          <w:r w:rsidDel="00CA7692">
            <w:delText xml:space="preserve">. </w:delText>
          </w:r>
        </w:del>
      </w:ins>
      <w:ins w:id="6399" w:author="Richter, Nicholas" w:date="2021-01-28T16:52:00Z">
        <w:del w:id="6400" w:author="Gaunt, Michael" w:date="2021-05-13T16:25:00Z">
          <w:r w:rsidDel="00CA7692">
            <w:delText>These two values were then added together to obtain the total cost per mile. In this analysis, the capital cost decreases over time while the maintenance costs increase over time.</w:delText>
          </w:r>
        </w:del>
      </w:ins>
    </w:p>
    <w:p w14:paraId="49E8AB3E" w14:textId="04634A4F" w:rsidR="00CF2F14" w:rsidDel="00CA7692" w:rsidRDefault="004302E3">
      <w:pPr>
        <w:rPr>
          <w:del w:id="6401" w:author="Gaunt, Michael" w:date="2021-05-13T16:25:00Z"/>
        </w:rPr>
        <w:pPrChange w:id="6402" w:author="Doris Lee" w:date="2021-05-13T12:49:00Z">
          <w:pPr>
            <w:spacing w:after="0" w:line="240" w:lineRule="auto"/>
          </w:pPr>
        </w:pPrChange>
      </w:pPr>
      <w:ins w:id="6403" w:author="Richter, Nicholas" w:date="2021-01-28T16:52:00Z">
        <w:del w:id="6404" w:author="Gaunt, Michael" w:date="2021-05-13T16:25:00Z">
          <w:r w:rsidDel="00CA7692">
            <w:delText>For the 4- and 7- year transit vans, the unit replacement cost was adjusted to reflect t</w:delText>
          </w:r>
        </w:del>
      </w:ins>
      <w:ins w:id="6405" w:author="Richter, Nicholas" w:date="2021-01-28T16:53:00Z">
        <w:del w:id="6406" w:author="Gaunt, Michael" w:date="2021-05-13T16:25:00Z">
          <w:r w:rsidDel="00CA7692">
            <w:delText>he lower vehicle value.</w:delText>
          </w:r>
        </w:del>
      </w:ins>
    </w:p>
    <w:p w14:paraId="50FEB28D" w14:textId="70267B15" w:rsidR="00CF2F14" w:rsidDel="00CA7692" w:rsidRDefault="00CF2F14">
      <w:pPr>
        <w:spacing w:after="0" w:line="240" w:lineRule="auto"/>
        <w:rPr>
          <w:ins w:id="6407" w:author="Richter, Nicholas" w:date="2021-01-28T16:44:00Z"/>
          <w:del w:id="6408" w:author="Gaunt, Michael" w:date="2021-05-13T16:25:00Z"/>
        </w:rPr>
        <w:pPrChange w:id="6409" w:author="Doris Lee" w:date="2021-05-13T12:48:00Z">
          <w:pPr/>
        </w:pPrChange>
      </w:pPr>
    </w:p>
    <w:p w14:paraId="70ADFF28" w14:textId="60DCB8B3" w:rsidR="00276504" w:rsidDel="00CA7692" w:rsidRDefault="00276504">
      <w:pPr>
        <w:pStyle w:val="Heading2"/>
        <w:numPr>
          <w:ilvl w:val="0"/>
          <w:numId w:val="0"/>
        </w:numPr>
        <w:ind w:left="576" w:hanging="576"/>
        <w:rPr>
          <w:ins w:id="6410" w:author="Richter, Nicholas" w:date="2021-01-28T16:42:00Z"/>
          <w:del w:id="6411" w:author="Gaunt, Michael" w:date="2021-05-13T16:25:00Z"/>
        </w:rPr>
        <w:pPrChange w:id="6412" w:author="Richter, Nicholas" w:date="2021-01-28T16:44:00Z">
          <w:pPr/>
        </w:pPrChange>
      </w:pPr>
      <w:bookmarkStart w:id="6413" w:name="_Toc63178127"/>
      <w:ins w:id="6414" w:author="Richter, Nicholas" w:date="2021-01-28T16:44:00Z">
        <w:del w:id="6415" w:author="Gaunt, Michael" w:date="2021-05-13T16:25:00Z">
          <w:r w:rsidDel="00CA7692">
            <w:delText xml:space="preserve">Visualization Description for </w:delText>
          </w:r>
          <w:r w:rsidR="004302E3" w:rsidDel="00CA7692">
            <w:delText>Average Total Cost of Ownership per Mile</w:delText>
          </w:r>
        </w:del>
      </w:ins>
      <w:bookmarkEnd w:id="6413"/>
    </w:p>
    <w:p w14:paraId="71659AB8" w14:textId="5B6B26A5" w:rsidR="00276504" w:rsidRPr="00276504" w:rsidDel="00CA7692" w:rsidRDefault="00276504">
      <w:pPr>
        <w:rPr>
          <w:ins w:id="6416" w:author="Richter, Nicholas" w:date="2021-01-28T16:43:00Z"/>
          <w:del w:id="6417" w:author="Gaunt, Michael" w:date="2021-05-13T16:25:00Z"/>
        </w:rPr>
        <w:pPrChange w:id="6418" w:author="Richter, Nicholas" w:date="2021-01-28T16:44:00Z">
          <w:pPr>
            <w:spacing w:after="0" w:line="240" w:lineRule="auto"/>
          </w:pPr>
        </w:pPrChange>
      </w:pPr>
      <w:ins w:id="6419" w:author="Richter, Nicholas" w:date="2021-01-28T16:43:00Z">
        <w:del w:id="6420" w:author="Gaunt, Michael" w:date="2021-05-13T16:25:00Z">
          <w:r w:rsidRPr="00276504" w:rsidDel="00CA7692">
            <w:delText>The trend of (RUNNING_SUM(SUM([Total_AllCosts])/COUNTD([Unit Id])))/(AVG({... for Vehicle_Age broken down by Category Desc. The marks are labeled by (RUNNING_SUM(SUM([Total_AllCosts])/COUNTD([Unit Id])))/(AVG({.... The data is filtered on Class2, Company, JOB, Job Reason, Unit Type, Visit Reason and Vehicle_Age. The Class2 filter keeps REV. The Company filter keeps KCMVM. The JOB filter keeps 10,987 of 12,236 members. The Job Reason filter keeps 11 of 23 members. The Unit Type filter keeps U. The Visit Reason filter keeps 11 of 23 members. The Vehicle_Age filter keeps 82 of 95 members. The view is filtered on Exclusions (Category Desc,Vehicle_Age) and Category Desc. The Exclusions (Category Desc,Vehicle_Age) filter keeps 555 members. The Category Desc filter keeps 12-YEAR HYBRID BUS.</w:delText>
          </w:r>
        </w:del>
      </w:ins>
    </w:p>
    <w:p w14:paraId="6F6F369B" w14:textId="4C137650" w:rsidR="00276504" w:rsidRPr="00276504" w:rsidDel="00CA7692" w:rsidRDefault="00276504">
      <w:pPr>
        <w:rPr>
          <w:ins w:id="6421" w:author="Richter, Nicholas" w:date="2021-01-28T16:43:00Z"/>
          <w:del w:id="6422" w:author="Gaunt, Michael" w:date="2021-05-13T16:25:00Z"/>
        </w:rPr>
        <w:pPrChange w:id="6423" w:author="Richter, Nicholas" w:date="2021-01-28T16:44:00Z">
          <w:pPr>
            <w:spacing w:after="0" w:line="240" w:lineRule="auto"/>
            <w:ind w:left="105"/>
          </w:pPr>
        </w:pPrChange>
      </w:pPr>
      <w:ins w:id="6424" w:author="Richter, Nicholas" w:date="2021-01-28T16:43:00Z">
        <w:del w:id="6425" w:author="Gaunt, Michael" w:date="2021-05-13T16:25:00Z">
          <w:r w:rsidRPr="00276504" w:rsidDel="00CA7692">
            <w:rPr>
              <w:b/>
              <w:bCs/>
              <w:u w:val="single"/>
            </w:rPr>
            <w:delText>Marks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8709"/>
      </w:tblGrid>
      <w:tr w:rsidR="00276504" w:rsidRPr="00276504" w:rsidDel="00CA7692" w14:paraId="37A272F7" w14:textId="7BB073D3" w:rsidTr="00276504">
        <w:trPr>
          <w:tblCellSpacing w:w="15" w:type="dxa"/>
          <w:ins w:id="6426" w:author="Richter, Nicholas" w:date="2021-01-28T16:43:00Z"/>
          <w:del w:id="6427" w:author="Gaunt, Michael" w:date="2021-05-13T16:25:00Z"/>
        </w:trPr>
        <w:tc>
          <w:tcPr>
            <w:tcW w:w="0" w:type="auto"/>
            <w:tcMar>
              <w:top w:w="0" w:type="dxa"/>
              <w:left w:w="0" w:type="dxa"/>
              <w:bottom w:w="0" w:type="dxa"/>
              <w:right w:w="60" w:type="dxa"/>
            </w:tcMar>
            <w:vAlign w:val="center"/>
            <w:hideMark/>
          </w:tcPr>
          <w:p w14:paraId="188EC183" w14:textId="47F4215B" w:rsidR="00276504" w:rsidRPr="00276504" w:rsidDel="00CA7692" w:rsidRDefault="00276504">
            <w:pPr>
              <w:rPr>
                <w:ins w:id="6428" w:author="Richter, Nicholas" w:date="2021-01-28T16:43:00Z"/>
                <w:del w:id="6429" w:author="Gaunt, Michael" w:date="2021-05-13T16:25:00Z"/>
              </w:rPr>
              <w:pPrChange w:id="6430" w:author="Richter, Nicholas" w:date="2021-01-28T16:44:00Z">
                <w:pPr>
                  <w:spacing w:after="0" w:line="240" w:lineRule="auto"/>
                </w:pPr>
              </w:pPrChange>
            </w:pPr>
            <w:ins w:id="6431" w:author="Richter, Nicholas" w:date="2021-01-28T16:43:00Z">
              <w:del w:id="6432" w:author="Gaunt, Michael" w:date="2021-05-13T16:25:00Z">
                <w:r w:rsidRPr="00276504" w:rsidDel="00CA7692">
                  <w:delText>The mark type is Line (Automatic).</w:delText>
                </w:r>
              </w:del>
            </w:ins>
          </w:p>
        </w:tc>
      </w:tr>
      <w:tr w:rsidR="00276504" w:rsidRPr="00276504" w:rsidDel="00CA7692" w14:paraId="0D929FEA" w14:textId="3195A279" w:rsidTr="00276504">
        <w:trPr>
          <w:tblCellSpacing w:w="15" w:type="dxa"/>
          <w:ins w:id="6433" w:author="Richter, Nicholas" w:date="2021-01-28T16:43:00Z"/>
          <w:del w:id="6434" w:author="Gaunt, Michael" w:date="2021-05-13T16:25:00Z"/>
        </w:trPr>
        <w:tc>
          <w:tcPr>
            <w:tcW w:w="0" w:type="auto"/>
            <w:tcMar>
              <w:top w:w="0" w:type="dxa"/>
              <w:left w:w="0" w:type="dxa"/>
              <w:bottom w:w="0" w:type="dxa"/>
              <w:right w:w="60" w:type="dxa"/>
            </w:tcMar>
            <w:vAlign w:val="center"/>
            <w:hideMark/>
          </w:tcPr>
          <w:p w14:paraId="6E21464B" w14:textId="554ACC8A" w:rsidR="00276504" w:rsidRPr="00276504" w:rsidDel="00CA7692" w:rsidRDefault="00276504">
            <w:pPr>
              <w:rPr>
                <w:ins w:id="6435" w:author="Richter, Nicholas" w:date="2021-01-28T16:43:00Z"/>
                <w:del w:id="6436" w:author="Gaunt, Michael" w:date="2021-05-13T16:25:00Z"/>
              </w:rPr>
              <w:pPrChange w:id="6437" w:author="Richter, Nicholas" w:date="2021-01-28T16:44:00Z">
                <w:pPr>
                  <w:spacing w:after="0" w:line="240" w:lineRule="auto"/>
                </w:pPr>
              </w:pPrChange>
            </w:pPr>
            <w:ins w:id="6438" w:author="Richter, Nicholas" w:date="2021-01-28T16:43:00Z">
              <w:del w:id="6439" w:author="Gaunt, Michael" w:date="2021-05-13T16:25:00Z">
                <w:r w:rsidRPr="00276504" w:rsidDel="00CA7692">
                  <w:delText>The marks are labeled by (RUNNING_SUM(SUM([Total_AllCosts])/COUNTD([Unit Id])))/(AVG({....</w:delText>
                </w:r>
              </w:del>
            </w:ins>
          </w:p>
        </w:tc>
      </w:tr>
      <w:tr w:rsidR="00276504" w:rsidRPr="00276504" w:rsidDel="00CA7692" w14:paraId="1A053DE1" w14:textId="4678B368" w:rsidTr="00276504">
        <w:trPr>
          <w:tblCellSpacing w:w="15" w:type="dxa"/>
          <w:ins w:id="6440" w:author="Richter, Nicholas" w:date="2021-01-28T16:43:00Z"/>
          <w:del w:id="6441" w:author="Gaunt, Michael" w:date="2021-05-13T16:25:00Z"/>
        </w:trPr>
        <w:tc>
          <w:tcPr>
            <w:tcW w:w="0" w:type="auto"/>
            <w:tcMar>
              <w:top w:w="0" w:type="dxa"/>
              <w:left w:w="0" w:type="dxa"/>
              <w:bottom w:w="0" w:type="dxa"/>
              <w:right w:w="60" w:type="dxa"/>
            </w:tcMar>
            <w:vAlign w:val="center"/>
            <w:hideMark/>
          </w:tcPr>
          <w:p w14:paraId="4D0D8071" w14:textId="54A7DA90" w:rsidR="00276504" w:rsidRPr="00276504" w:rsidDel="00CA7692" w:rsidRDefault="00276504">
            <w:pPr>
              <w:rPr>
                <w:ins w:id="6442" w:author="Richter, Nicholas" w:date="2021-01-28T16:43:00Z"/>
                <w:del w:id="6443" w:author="Gaunt, Michael" w:date="2021-05-13T16:25:00Z"/>
              </w:rPr>
              <w:pPrChange w:id="6444" w:author="Richter, Nicholas" w:date="2021-01-28T16:44:00Z">
                <w:pPr>
                  <w:spacing w:after="0" w:line="240" w:lineRule="auto"/>
                </w:pPr>
              </w:pPrChange>
            </w:pPr>
            <w:ins w:id="6445" w:author="Richter, Nicholas" w:date="2021-01-28T16:43:00Z">
              <w:del w:id="6446" w:author="Gaunt, Michael" w:date="2021-05-13T16:25:00Z">
                <w:r w:rsidRPr="00276504" w:rsidDel="00CA7692">
                  <w:delText>Stacked marks is off.</w:delText>
                </w:r>
              </w:del>
            </w:ins>
          </w:p>
        </w:tc>
      </w:tr>
    </w:tbl>
    <w:p w14:paraId="2E784DF7" w14:textId="2D906466" w:rsidR="00276504" w:rsidRPr="00276504" w:rsidDel="00CA7692" w:rsidRDefault="00276504">
      <w:pPr>
        <w:rPr>
          <w:ins w:id="6447" w:author="Richter, Nicholas" w:date="2021-01-28T16:43:00Z"/>
          <w:del w:id="6448" w:author="Gaunt, Michael" w:date="2021-05-13T16:25:00Z"/>
        </w:rPr>
        <w:pPrChange w:id="6449" w:author="Richter, Nicholas" w:date="2021-01-28T16:44:00Z">
          <w:pPr>
            <w:spacing w:after="0" w:line="240" w:lineRule="auto"/>
            <w:ind w:left="105"/>
          </w:pPr>
        </w:pPrChange>
      </w:pPr>
      <w:ins w:id="6450" w:author="Richter, Nicholas" w:date="2021-01-28T16:43:00Z">
        <w:del w:id="6451" w:author="Gaunt, Michael" w:date="2021-05-13T16:25:00Z">
          <w:r w:rsidRPr="00276504" w:rsidDel="00CA7692">
            <w:rPr>
              <w:b/>
              <w:bCs/>
              <w:u w:val="single"/>
            </w:rPr>
            <w:delText>Shelves</w:delText>
          </w:r>
        </w:del>
      </w:ins>
    </w:p>
    <w:tbl>
      <w:tblPr>
        <w:tblW w:w="0" w:type="auto"/>
        <w:tblCellSpacing w:w="15" w:type="dxa"/>
        <w:tblInd w:w="105" w:type="dxa"/>
        <w:tblCellMar>
          <w:left w:w="0" w:type="dxa"/>
          <w:right w:w="0" w:type="dxa"/>
        </w:tblCellMar>
        <w:tblLook w:val="04A0" w:firstRow="1" w:lastRow="0" w:firstColumn="1" w:lastColumn="0" w:noHBand="0" w:noVBand="1"/>
      </w:tblPr>
      <w:tblGrid>
        <w:gridCol w:w="958"/>
        <w:gridCol w:w="8297"/>
      </w:tblGrid>
      <w:tr w:rsidR="00276504" w:rsidRPr="00276504" w:rsidDel="00CA7692" w14:paraId="320774D6" w14:textId="087DF2D9" w:rsidTr="00276504">
        <w:trPr>
          <w:tblCellSpacing w:w="15" w:type="dxa"/>
          <w:ins w:id="6452" w:author="Richter, Nicholas" w:date="2021-01-28T16:43:00Z"/>
          <w:del w:id="6453" w:author="Gaunt, Michael" w:date="2021-05-13T16:25:00Z"/>
        </w:trPr>
        <w:tc>
          <w:tcPr>
            <w:tcW w:w="0" w:type="auto"/>
            <w:tcMar>
              <w:top w:w="0" w:type="dxa"/>
              <w:left w:w="0" w:type="dxa"/>
              <w:bottom w:w="0" w:type="dxa"/>
              <w:right w:w="60" w:type="dxa"/>
            </w:tcMar>
            <w:vAlign w:val="center"/>
            <w:hideMark/>
          </w:tcPr>
          <w:p w14:paraId="5853BA3F" w14:textId="1916F55F" w:rsidR="00276504" w:rsidRPr="00276504" w:rsidDel="00CA7692" w:rsidRDefault="00276504">
            <w:pPr>
              <w:rPr>
                <w:ins w:id="6454" w:author="Richter, Nicholas" w:date="2021-01-28T16:43:00Z"/>
                <w:del w:id="6455" w:author="Gaunt, Michael" w:date="2021-05-13T16:25:00Z"/>
              </w:rPr>
              <w:pPrChange w:id="6456" w:author="Richter, Nicholas" w:date="2021-01-28T16:44:00Z">
                <w:pPr>
                  <w:spacing w:after="0" w:line="240" w:lineRule="auto"/>
                </w:pPr>
              </w:pPrChange>
            </w:pPr>
            <w:ins w:id="6457" w:author="Richter, Nicholas" w:date="2021-01-28T16:43:00Z">
              <w:del w:id="6458" w:author="Gaunt, Michael" w:date="2021-05-13T16:25:00Z">
                <w:r w:rsidRPr="00276504" w:rsidDel="00CA7692">
                  <w:rPr>
                    <w:b/>
                    <w:bCs/>
                  </w:rPr>
                  <w:delText>Rows:</w:delText>
                </w:r>
              </w:del>
            </w:ins>
          </w:p>
        </w:tc>
        <w:tc>
          <w:tcPr>
            <w:tcW w:w="0" w:type="auto"/>
            <w:tcMar>
              <w:top w:w="0" w:type="dxa"/>
              <w:left w:w="0" w:type="dxa"/>
              <w:bottom w:w="0" w:type="dxa"/>
              <w:right w:w="60" w:type="dxa"/>
            </w:tcMar>
            <w:vAlign w:val="center"/>
            <w:hideMark/>
          </w:tcPr>
          <w:p w14:paraId="1F1CE199" w14:textId="67D243BF" w:rsidR="00276504" w:rsidRPr="00276504" w:rsidDel="00CA7692" w:rsidRDefault="00276504">
            <w:pPr>
              <w:rPr>
                <w:ins w:id="6459" w:author="Richter, Nicholas" w:date="2021-01-28T16:43:00Z"/>
                <w:del w:id="6460" w:author="Gaunt, Michael" w:date="2021-05-13T16:25:00Z"/>
              </w:rPr>
              <w:pPrChange w:id="6461" w:author="Richter, Nicholas" w:date="2021-01-28T16:44:00Z">
                <w:pPr>
                  <w:spacing w:after="0" w:line="240" w:lineRule="auto"/>
                </w:pPr>
              </w:pPrChange>
            </w:pPr>
            <w:ins w:id="6462" w:author="Richter, Nicholas" w:date="2021-01-28T16:43:00Z">
              <w:del w:id="6463" w:author="Gaunt, Michael" w:date="2021-05-13T16:25:00Z">
                <w:r w:rsidRPr="00276504" w:rsidDel="00CA7692">
                  <w:delText>Category Desc, (RUNNING_SUM(SUM([Total_AllCosts])/COUNTD([Unit Id])))/(AVG({...</w:delText>
                </w:r>
              </w:del>
            </w:ins>
          </w:p>
        </w:tc>
      </w:tr>
      <w:tr w:rsidR="00276504" w:rsidRPr="00276504" w:rsidDel="00CA7692" w14:paraId="36CA0789" w14:textId="08B9117B" w:rsidTr="00276504">
        <w:trPr>
          <w:tblCellSpacing w:w="15" w:type="dxa"/>
          <w:ins w:id="6464" w:author="Richter, Nicholas" w:date="2021-01-28T16:43:00Z"/>
          <w:del w:id="6465" w:author="Gaunt, Michael" w:date="2021-05-13T16:25:00Z"/>
        </w:trPr>
        <w:tc>
          <w:tcPr>
            <w:tcW w:w="0" w:type="auto"/>
            <w:tcMar>
              <w:top w:w="0" w:type="dxa"/>
              <w:left w:w="0" w:type="dxa"/>
              <w:bottom w:w="0" w:type="dxa"/>
              <w:right w:w="60" w:type="dxa"/>
            </w:tcMar>
            <w:vAlign w:val="center"/>
            <w:hideMark/>
          </w:tcPr>
          <w:p w14:paraId="631A0FCE" w14:textId="63B0F5E6" w:rsidR="00276504" w:rsidRPr="00276504" w:rsidDel="00CA7692" w:rsidRDefault="00276504">
            <w:pPr>
              <w:rPr>
                <w:ins w:id="6466" w:author="Richter, Nicholas" w:date="2021-01-28T16:43:00Z"/>
                <w:del w:id="6467" w:author="Gaunt, Michael" w:date="2021-05-13T16:25:00Z"/>
              </w:rPr>
              <w:pPrChange w:id="6468" w:author="Richter, Nicholas" w:date="2021-01-28T16:44:00Z">
                <w:pPr>
                  <w:spacing w:after="0" w:line="240" w:lineRule="auto"/>
                </w:pPr>
              </w:pPrChange>
            </w:pPr>
            <w:ins w:id="6469" w:author="Richter, Nicholas" w:date="2021-01-28T16:43:00Z">
              <w:del w:id="6470" w:author="Gaunt, Michael" w:date="2021-05-13T16:25:00Z">
                <w:r w:rsidRPr="00276504" w:rsidDel="00CA7692">
                  <w:rPr>
                    <w:b/>
                    <w:bCs/>
                  </w:rPr>
                  <w:delText>Columns:</w:delText>
                </w:r>
              </w:del>
            </w:ins>
          </w:p>
        </w:tc>
        <w:tc>
          <w:tcPr>
            <w:tcW w:w="0" w:type="auto"/>
            <w:tcMar>
              <w:top w:w="0" w:type="dxa"/>
              <w:left w:w="0" w:type="dxa"/>
              <w:bottom w:w="0" w:type="dxa"/>
              <w:right w:w="60" w:type="dxa"/>
            </w:tcMar>
            <w:vAlign w:val="center"/>
            <w:hideMark/>
          </w:tcPr>
          <w:p w14:paraId="79DD3869" w14:textId="38575087" w:rsidR="00276504" w:rsidRPr="00276504" w:rsidDel="00CA7692" w:rsidRDefault="00276504">
            <w:pPr>
              <w:rPr>
                <w:ins w:id="6471" w:author="Richter, Nicholas" w:date="2021-01-28T16:43:00Z"/>
                <w:del w:id="6472" w:author="Gaunt, Michael" w:date="2021-05-13T16:25:00Z"/>
              </w:rPr>
              <w:pPrChange w:id="6473" w:author="Richter, Nicholas" w:date="2021-01-28T16:44:00Z">
                <w:pPr>
                  <w:spacing w:after="0" w:line="240" w:lineRule="auto"/>
                </w:pPr>
              </w:pPrChange>
            </w:pPr>
            <w:ins w:id="6474" w:author="Richter, Nicholas" w:date="2021-01-28T16:43:00Z">
              <w:del w:id="6475" w:author="Gaunt, Michael" w:date="2021-05-13T16:25:00Z">
                <w:r w:rsidRPr="00276504" w:rsidDel="00CA7692">
                  <w:delText>Vehicle_Age</w:delText>
                </w:r>
              </w:del>
            </w:ins>
          </w:p>
        </w:tc>
      </w:tr>
      <w:tr w:rsidR="00276504" w:rsidRPr="00276504" w:rsidDel="00CA7692" w14:paraId="056696D2" w14:textId="2F4ADA50" w:rsidTr="00276504">
        <w:trPr>
          <w:tblCellSpacing w:w="15" w:type="dxa"/>
          <w:ins w:id="6476" w:author="Richter, Nicholas" w:date="2021-01-28T16:43:00Z"/>
          <w:del w:id="6477" w:author="Gaunt, Michael" w:date="2021-05-13T16:25:00Z"/>
        </w:trPr>
        <w:tc>
          <w:tcPr>
            <w:tcW w:w="0" w:type="auto"/>
            <w:tcMar>
              <w:top w:w="0" w:type="dxa"/>
              <w:left w:w="0" w:type="dxa"/>
              <w:bottom w:w="0" w:type="dxa"/>
              <w:right w:w="60" w:type="dxa"/>
            </w:tcMar>
            <w:vAlign w:val="center"/>
            <w:hideMark/>
          </w:tcPr>
          <w:p w14:paraId="7F8FE21D" w14:textId="3CCE3AA3" w:rsidR="00276504" w:rsidRPr="00276504" w:rsidDel="00CA7692" w:rsidRDefault="00276504">
            <w:pPr>
              <w:rPr>
                <w:ins w:id="6478" w:author="Richter, Nicholas" w:date="2021-01-28T16:43:00Z"/>
                <w:del w:id="6479" w:author="Gaunt, Michael" w:date="2021-05-13T16:25:00Z"/>
              </w:rPr>
              <w:pPrChange w:id="6480" w:author="Richter, Nicholas" w:date="2021-01-28T16:44:00Z">
                <w:pPr>
                  <w:spacing w:after="0" w:line="240" w:lineRule="auto"/>
                </w:pPr>
              </w:pPrChange>
            </w:pPr>
            <w:ins w:id="6481" w:author="Richter, Nicholas" w:date="2021-01-28T16:43:00Z">
              <w:del w:id="6482" w:author="Gaunt, Michael" w:date="2021-05-13T16:25:00Z">
                <w:r w:rsidRPr="00276504" w:rsidDel="00CA7692">
                  <w:rPr>
                    <w:b/>
                    <w:bCs/>
                  </w:rPr>
                  <w:delText>Filters:</w:delText>
                </w:r>
              </w:del>
            </w:ins>
          </w:p>
        </w:tc>
        <w:tc>
          <w:tcPr>
            <w:tcW w:w="0" w:type="auto"/>
            <w:tcMar>
              <w:top w:w="0" w:type="dxa"/>
              <w:left w:w="0" w:type="dxa"/>
              <w:bottom w:w="0" w:type="dxa"/>
              <w:right w:w="60" w:type="dxa"/>
            </w:tcMar>
            <w:vAlign w:val="center"/>
            <w:hideMark/>
          </w:tcPr>
          <w:p w14:paraId="4DE28073" w14:textId="1BFF6177" w:rsidR="00276504" w:rsidRPr="00276504" w:rsidDel="00CA7692" w:rsidRDefault="00276504">
            <w:pPr>
              <w:rPr>
                <w:ins w:id="6483" w:author="Richter, Nicholas" w:date="2021-01-28T16:43:00Z"/>
                <w:del w:id="6484" w:author="Gaunt, Michael" w:date="2021-05-13T16:25:00Z"/>
              </w:rPr>
              <w:pPrChange w:id="6485" w:author="Richter, Nicholas" w:date="2021-01-28T16:44:00Z">
                <w:pPr>
                  <w:spacing w:after="0" w:line="240" w:lineRule="auto"/>
                </w:pPr>
              </w:pPrChange>
            </w:pPr>
            <w:ins w:id="6486" w:author="Richter, Nicholas" w:date="2021-01-28T16:43:00Z">
              <w:del w:id="6487" w:author="Gaunt, Michael" w:date="2021-05-13T16:25:00Z">
                <w:r w:rsidRPr="00276504" w:rsidDel="00CA7692">
                  <w:delText>Class2, Company, JOB, Job Reason, Unit Type, Visit Reason, Vehicle_Age, Exclusions (Category Desc,Vehicle_Age), Category Desc</w:delText>
                </w:r>
              </w:del>
            </w:ins>
          </w:p>
        </w:tc>
      </w:tr>
      <w:tr w:rsidR="00276504" w:rsidRPr="00276504" w:rsidDel="00CA7692" w14:paraId="60CA0725" w14:textId="2AA5C8D8" w:rsidTr="00276504">
        <w:trPr>
          <w:tblCellSpacing w:w="15" w:type="dxa"/>
          <w:ins w:id="6488" w:author="Richter, Nicholas" w:date="2021-01-28T16:43:00Z"/>
          <w:del w:id="6489" w:author="Gaunt, Michael" w:date="2021-05-13T16:25:00Z"/>
        </w:trPr>
        <w:tc>
          <w:tcPr>
            <w:tcW w:w="0" w:type="auto"/>
            <w:tcMar>
              <w:top w:w="0" w:type="dxa"/>
              <w:left w:w="0" w:type="dxa"/>
              <w:bottom w:w="0" w:type="dxa"/>
              <w:right w:w="60" w:type="dxa"/>
            </w:tcMar>
            <w:vAlign w:val="center"/>
            <w:hideMark/>
          </w:tcPr>
          <w:p w14:paraId="0C147C99" w14:textId="2C2F28EC" w:rsidR="00276504" w:rsidRPr="00276504" w:rsidDel="00CA7692" w:rsidRDefault="00276504">
            <w:pPr>
              <w:rPr>
                <w:ins w:id="6490" w:author="Richter, Nicholas" w:date="2021-01-28T16:43:00Z"/>
                <w:del w:id="6491" w:author="Gaunt, Michael" w:date="2021-05-13T16:25:00Z"/>
              </w:rPr>
              <w:pPrChange w:id="6492" w:author="Richter, Nicholas" w:date="2021-01-28T16:44:00Z">
                <w:pPr>
                  <w:spacing w:after="0" w:line="240" w:lineRule="auto"/>
                </w:pPr>
              </w:pPrChange>
            </w:pPr>
            <w:ins w:id="6493" w:author="Richter, Nicholas" w:date="2021-01-28T16:43:00Z">
              <w:del w:id="6494" w:author="Gaunt, Michael" w:date="2021-05-13T16:25:00Z">
                <w:r w:rsidRPr="00276504" w:rsidDel="00CA7692">
                  <w:rPr>
                    <w:b/>
                    <w:bCs/>
                  </w:rPr>
                  <w:delText>Text:</w:delText>
                </w:r>
              </w:del>
            </w:ins>
          </w:p>
        </w:tc>
        <w:tc>
          <w:tcPr>
            <w:tcW w:w="0" w:type="auto"/>
            <w:tcMar>
              <w:top w:w="0" w:type="dxa"/>
              <w:left w:w="0" w:type="dxa"/>
              <w:bottom w:w="0" w:type="dxa"/>
              <w:right w:w="60" w:type="dxa"/>
            </w:tcMar>
            <w:vAlign w:val="center"/>
            <w:hideMark/>
          </w:tcPr>
          <w:p w14:paraId="08FCAEC9" w14:textId="79D2E4F0" w:rsidR="00276504" w:rsidRPr="00276504" w:rsidDel="00CA7692" w:rsidRDefault="00276504">
            <w:pPr>
              <w:rPr>
                <w:ins w:id="6495" w:author="Richter, Nicholas" w:date="2021-01-28T16:43:00Z"/>
                <w:del w:id="6496" w:author="Gaunt, Michael" w:date="2021-05-13T16:25:00Z"/>
              </w:rPr>
              <w:pPrChange w:id="6497" w:author="Richter, Nicholas" w:date="2021-01-28T16:44:00Z">
                <w:pPr>
                  <w:spacing w:after="0" w:line="240" w:lineRule="auto"/>
                </w:pPr>
              </w:pPrChange>
            </w:pPr>
            <w:ins w:id="6498" w:author="Richter, Nicholas" w:date="2021-01-28T16:43:00Z">
              <w:del w:id="6499" w:author="Gaunt, Michael" w:date="2021-05-13T16:25:00Z">
                <w:r w:rsidRPr="00276504" w:rsidDel="00CA7692">
                  <w:delText>(RUNNING_SUM(SUM([Total_AllCosts])/COUNTD([Unit Id])))/(AVG({...</w:delText>
                </w:r>
              </w:del>
            </w:ins>
          </w:p>
        </w:tc>
      </w:tr>
    </w:tbl>
    <w:p w14:paraId="31867EC0" w14:textId="3C4D8161" w:rsidR="006317CD" w:rsidDel="00CA7692" w:rsidRDefault="006317CD" w:rsidP="006317CD">
      <w:pPr>
        <w:rPr>
          <w:del w:id="6500" w:author="Gaunt, Michael" w:date="2021-05-13T16:25:00Z"/>
        </w:rPr>
      </w:pPr>
      <w:del w:id="6501" w:author="Gaunt, Michael" w:date="2021-05-13T16:25:00Z">
        <w:r w:rsidDel="00CA7692">
          <w:delText xml:space="preserve">The analyses described in section 3.3 were performed using exports from FleetFocus M5, provided by Metro staff. Data from each of the individual extracts were combined, normalizing the vehicle ID to “UNIT NO,” and exported into a Tableau hyper database. The information in the jobs tables, which are components of work orders, had detailed information on actions taken and costs associated with those actions. This was used as the basis for the analyses, along with the inventory and domain lists for the job visit reason code, system code, system component code, and </w:delText>
        </w:r>
        <w:commentRangeStart w:id="6502"/>
        <w:r w:rsidDel="00CA7692">
          <w:delText>WAC</w:delText>
        </w:r>
        <w:commentRangeEnd w:id="6502"/>
        <w:r w:rsidDel="00CA7692">
          <w:rPr>
            <w:rStyle w:val="CommentReference"/>
          </w:rPr>
          <w:commentReference w:id="6502"/>
        </w:r>
        <w:r w:rsidDel="00CA7692">
          <w:delText xml:space="preserve">. The fiscal period table was used to decode time codes in the job dataset. </w:delText>
        </w:r>
      </w:del>
    </w:p>
    <w:p w14:paraId="0FB964B1" w14:textId="691D9D1E" w:rsidR="006317CD" w:rsidDel="00CA7692" w:rsidRDefault="006317CD" w:rsidP="006317CD">
      <w:pPr>
        <w:rPr>
          <w:del w:id="6503" w:author="Gaunt, Michael" w:date="2021-05-13T16:25:00Z"/>
        </w:rPr>
      </w:pPr>
      <w:del w:id="6504" w:author="Gaunt, Michael" w:date="2021-05-13T16:25:00Z">
        <w:r w:rsidDel="00CA7692">
          <w:delText xml:space="preserve">The job dataset was provided as 2.76GB of CSVs. The files were merged using a data transformation tool called EasyMorph. Details on the transformation process is available as part of the project archive. The data merge resulted in a .hyper file native to the Tableau ecosystem. </w:delText>
        </w:r>
      </w:del>
    </w:p>
    <w:p w14:paraId="5658A514" w14:textId="425234F7" w:rsidR="006317CD" w:rsidRPr="009D2F5E" w:rsidDel="00CA7692" w:rsidRDefault="006317CD" w:rsidP="006317CD">
      <w:pPr>
        <w:rPr>
          <w:del w:id="6505" w:author="Gaunt, Michael" w:date="2021-05-13T16:25:00Z"/>
          <w:b/>
          <w:bCs/>
        </w:rPr>
      </w:pPr>
      <w:del w:id="6506" w:author="Gaunt, Michael" w:date="2021-05-13T16:25:00Z">
        <w:r w:rsidRPr="009D2F5E" w:rsidDel="00CA7692">
          <w:rPr>
            <w:b/>
            <w:bCs/>
            <w:highlight w:val="yellow"/>
          </w:rPr>
          <w:delText>##I have the documentation as an HTML file, but it’s really long.</w:delText>
        </w:r>
        <w:r w:rsidRPr="009D2F5E" w:rsidDel="00CA7692">
          <w:rPr>
            <w:b/>
            <w:bCs/>
          </w:rPr>
          <w:delText xml:space="preserve"> </w:delText>
        </w:r>
      </w:del>
    </w:p>
    <w:p w14:paraId="21C1D4BF" w14:textId="33D2349D" w:rsidR="006317CD" w:rsidRPr="00A16536" w:rsidDel="00CA7692" w:rsidRDefault="006317CD" w:rsidP="006317CD">
      <w:pPr>
        <w:pStyle w:val="Caption"/>
        <w:jc w:val="center"/>
        <w:rPr>
          <w:del w:id="6507" w:author="Gaunt, Michael" w:date="2021-05-13T16:25:00Z"/>
        </w:rPr>
      </w:pPr>
      <w:del w:id="6508" w:author="Gaunt, Michael" w:date="2021-05-13T16:25:00Z">
        <w:r w:rsidRPr="00A16536" w:rsidDel="00CA7692">
          <w:delText xml:space="preserve">Figure </w:delText>
        </w:r>
        <w:r w:rsidDel="00CA7692">
          <w:delText>A</w:delText>
        </w:r>
        <w:r w:rsidDel="00CA7692">
          <w:noBreakHyphen/>
        </w:r>
        <w:r w:rsidDel="00CA7692">
          <w:rPr>
            <w:i w:val="0"/>
            <w:iCs w:val="0"/>
          </w:rPr>
          <w:fldChar w:fldCharType="begin"/>
        </w:r>
        <w:r w:rsidDel="00CA7692">
          <w:delInstrText xml:space="preserve"> SEQ Figure \* ARABIC \s 1 </w:delInstrText>
        </w:r>
        <w:r w:rsidDel="00CA7692">
          <w:rPr>
            <w:i w:val="0"/>
            <w:iCs w:val="0"/>
          </w:rPr>
          <w:fldChar w:fldCharType="separate"/>
        </w:r>
        <w:r w:rsidDel="00CA7692">
          <w:rPr>
            <w:noProof/>
          </w:rPr>
          <w:delText>1</w:delText>
        </w:r>
        <w:r w:rsidDel="00CA7692">
          <w:rPr>
            <w:i w:val="0"/>
            <w:iCs w:val="0"/>
            <w:noProof/>
          </w:rPr>
          <w:fldChar w:fldCharType="end"/>
        </w:r>
        <w:r w:rsidRPr="00A16536" w:rsidDel="00CA7692">
          <w:delText>: Data Used to Conduct Analysis</w:delText>
        </w:r>
      </w:del>
    </w:p>
    <w:p w14:paraId="240B6D1E" w14:textId="0C8A4D6F" w:rsidR="006317CD" w:rsidDel="00CA7692" w:rsidRDefault="006317CD" w:rsidP="006317CD">
      <w:pPr>
        <w:jc w:val="center"/>
        <w:rPr>
          <w:del w:id="6509" w:author="Gaunt, Michael" w:date="2021-05-13T16:25:00Z"/>
        </w:rPr>
      </w:pPr>
      <w:del w:id="6510" w:author="Gaunt, Michael" w:date="2021-05-13T16:25:00Z">
        <w:r w:rsidRPr="004302E3" w:rsidDel="00CA7692">
          <w:rPr>
            <w:noProof/>
          </w:rPr>
          <w:delText xml:space="preserve"> </w:delText>
        </w:r>
        <w:r w:rsidRPr="004302E3" w:rsidDel="00CA7692">
          <w:rPr>
            <w:noProof/>
          </w:rPr>
          <w:drawing>
            <wp:inline distT="0" distB="0" distL="0" distR="0" wp14:anchorId="69BF4F34" wp14:editId="6B4E7E51">
              <wp:extent cx="5544324" cy="2143424"/>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44324" cy="2143424"/>
                      </a:xfrm>
                      <a:prstGeom prst="rect">
                        <a:avLst/>
                      </a:prstGeom>
                    </pic:spPr>
                  </pic:pic>
                </a:graphicData>
              </a:graphic>
            </wp:inline>
          </w:drawing>
        </w:r>
        <w:r w:rsidRPr="00405707" w:rsidDel="00CA7692">
          <w:delText xml:space="preserve"> </w:delText>
        </w:r>
      </w:del>
    </w:p>
    <w:p w14:paraId="6565E78C" w14:textId="37C0EA8C" w:rsidR="006317CD" w:rsidDel="00CA7692" w:rsidRDefault="006317CD" w:rsidP="006317CD">
      <w:pPr>
        <w:pStyle w:val="Caption"/>
        <w:ind w:firstLine="720"/>
        <w:jc w:val="center"/>
        <w:rPr>
          <w:del w:id="6511" w:author="Gaunt, Michael" w:date="2021-05-13T16:25:00Z"/>
        </w:rPr>
      </w:pPr>
      <w:del w:id="6512" w:author="Gaunt, Michael" w:date="2021-05-13T16:25:00Z">
        <w:r w:rsidDel="00CA7692">
          <w:delText xml:space="preserve">                                                                            Table A-1: Data Sources</w:delText>
        </w:r>
      </w:del>
    </w:p>
    <w:tbl>
      <w:tblPr>
        <w:tblStyle w:val="TableGrid"/>
        <w:tblpPr w:leftFromText="180" w:rightFromText="180" w:vertAnchor="text" w:horzAnchor="page" w:tblpX="4934" w:tblpY="84"/>
        <w:tblW w:w="6475" w:type="dxa"/>
        <w:tblLayout w:type="fixed"/>
        <w:tblLook w:val="04A0" w:firstRow="1" w:lastRow="0" w:firstColumn="1" w:lastColumn="0" w:noHBand="0" w:noVBand="1"/>
      </w:tblPr>
      <w:tblGrid>
        <w:gridCol w:w="2785"/>
        <w:gridCol w:w="3690"/>
      </w:tblGrid>
      <w:tr w:rsidR="006317CD" w:rsidDel="00CA7692" w14:paraId="504300B7" w14:textId="04D30DF4" w:rsidTr="00045F02">
        <w:trPr>
          <w:del w:id="6513" w:author="Gaunt, Michael" w:date="2021-05-13T16:25:00Z"/>
        </w:trPr>
        <w:tc>
          <w:tcPr>
            <w:tcW w:w="2785" w:type="dxa"/>
            <w:tcBorders>
              <w:top w:val="single" w:sz="4" w:space="0" w:color="auto"/>
              <w:left w:val="single" w:sz="4" w:space="0" w:color="auto"/>
              <w:bottom w:val="single" w:sz="4" w:space="0" w:color="auto"/>
              <w:right w:val="single" w:sz="4" w:space="0" w:color="auto"/>
            </w:tcBorders>
            <w:shd w:val="clear" w:color="auto" w:fill="002060"/>
            <w:hideMark/>
          </w:tcPr>
          <w:p w14:paraId="1170C2EC" w14:textId="456B3F77" w:rsidR="006317CD" w:rsidRPr="00991551" w:rsidDel="00CA7692" w:rsidRDefault="006317CD" w:rsidP="00045F02">
            <w:pPr>
              <w:rPr>
                <w:del w:id="6514" w:author="Gaunt, Michael" w:date="2021-05-13T16:25:00Z"/>
                <w:b/>
              </w:rPr>
            </w:pPr>
            <w:del w:id="6515" w:author="Gaunt, Michael" w:date="2021-05-13T16:25:00Z">
              <w:r w:rsidRPr="00991551" w:rsidDel="00CA7692">
                <w:rPr>
                  <w:b/>
                </w:rPr>
                <w:delText>Display Name</w:delText>
              </w:r>
            </w:del>
          </w:p>
        </w:tc>
        <w:tc>
          <w:tcPr>
            <w:tcW w:w="3690" w:type="dxa"/>
            <w:tcBorders>
              <w:top w:val="single" w:sz="4" w:space="0" w:color="auto"/>
              <w:left w:val="single" w:sz="4" w:space="0" w:color="auto"/>
              <w:bottom w:val="single" w:sz="4" w:space="0" w:color="auto"/>
              <w:right w:val="single" w:sz="4" w:space="0" w:color="auto"/>
            </w:tcBorders>
            <w:shd w:val="clear" w:color="auto" w:fill="002060"/>
            <w:hideMark/>
          </w:tcPr>
          <w:p w14:paraId="2DF2A224" w14:textId="34A6FA09" w:rsidR="006317CD" w:rsidRPr="00991551" w:rsidDel="00CA7692" w:rsidRDefault="006317CD" w:rsidP="00045F02">
            <w:pPr>
              <w:rPr>
                <w:del w:id="6516" w:author="Gaunt, Michael" w:date="2021-05-13T16:25:00Z"/>
                <w:b/>
              </w:rPr>
            </w:pPr>
            <w:del w:id="6517" w:author="Gaunt, Michael" w:date="2021-05-13T16:25:00Z">
              <w:r w:rsidRPr="00991551" w:rsidDel="00CA7692">
                <w:rPr>
                  <w:b/>
                </w:rPr>
                <w:delText>Data Source</w:delText>
              </w:r>
            </w:del>
          </w:p>
        </w:tc>
      </w:tr>
      <w:tr w:rsidR="006317CD" w:rsidDel="00CA7692" w14:paraId="375C1EB3" w14:textId="40A316E3" w:rsidTr="00045F02">
        <w:trPr>
          <w:del w:id="6518"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
          <w:p w14:paraId="357F4AD1" w14:textId="1AA20AF6" w:rsidR="006317CD" w:rsidDel="00CA7692" w:rsidRDefault="006317CD" w:rsidP="00045F02">
            <w:pPr>
              <w:rPr>
                <w:del w:id="6519" w:author="Gaunt, Michael" w:date="2021-05-13T16:25:00Z"/>
              </w:rPr>
            </w:pPr>
            <w:del w:id="6520" w:author="Gaunt, Michael" w:date="2021-05-13T16:25:00Z">
              <w:r w:rsidDel="00CA7692">
                <w:delText>Job_Data</w:delText>
              </w:r>
            </w:del>
          </w:p>
        </w:tc>
        <w:tc>
          <w:tcPr>
            <w:tcW w:w="3690" w:type="dxa"/>
            <w:tcBorders>
              <w:top w:val="single" w:sz="4" w:space="0" w:color="auto"/>
              <w:left w:val="single" w:sz="4" w:space="0" w:color="auto"/>
              <w:bottom w:val="single" w:sz="4" w:space="0" w:color="auto"/>
              <w:right w:val="single" w:sz="4" w:space="0" w:color="auto"/>
            </w:tcBorders>
            <w:hideMark/>
          </w:tcPr>
          <w:p w14:paraId="6F6601B3" w14:textId="574D0419" w:rsidR="006317CD" w:rsidDel="00CA7692" w:rsidRDefault="006317CD" w:rsidP="00045F02">
            <w:pPr>
              <w:rPr>
                <w:del w:id="6521" w:author="Gaunt, Michael" w:date="2021-05-13T16:25:00Z"/>
              </w:rPr>
            </w:pPr>
            <w:del w:id="6522" w:author="Gaunt, Michael" w:date="2021-05-13T16:25:00Z">
              <w:r w:rsidDel="00CA7692">
                <w:delText>Combination of 22 records called year=YYYY_O_JOB.csv</w:delText>
              </w:r>
            </w:del>
          </w:p>
        </w:tc>
      </w:tr>
      <w:tr w:rsidR="006317CD" w:rsidRPr="00B32279" w:rsidDel="00CA7692" w14:paraId="5FCE5F32" w14:textId="305AAC0D" w:rsidTr="00045F02">
        <w:trPr>
          <w:del w:id="6523"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
          <w:p w14:paraId="64127771" w14:textId="010CF1A2" w:rsidR="006317CD" w:rsidDel="00CA7692" w:rsidRDefault="006317CD" w:rsidP="00045F02">
            <w:pPr>
              <w:rPr>
                <w:del w:id="6524" w:author="Gaunt, Michael" w:date="2021-05-13T16:25:00Z"/>
              </w:rPr>
            </w:pPr>
            <w:del w:id="6525" w:author="Gaunt, Michael" w:date="2021-05-13T16:25:00Z">
              <w:r w:rsidDel="00CA7692">
                <w:delText>Fiscal Period</w:delText>
              </w:r>
            </w:del>
          </w:p>
        </w:tc>
        <w:tc>
          <w:tcPr>
            <w:tcW w:w="3690" w:type="dxa"/>
            <w:tcBorders>
              <w:top w:val="single" w:sz="4" w:space="0" w:color="auto"/>
              <w:left w:val="single" w:sz="4" w:space="0" w:color="auto"/>
              <w:bottom w:val="single" w:sz="4" w:space="0" w:color="auto"/>
              <w:right w:val="single" w:sz="4" w:space="0" w:color="auto"/>
            </w:tcBorders>
            <w:hideMark/>
          </w:tcPr>
          <w:p w14:paraId="337D0FA8" w14:textId="43550983" w:rsidR="006317CD" w:rsidRPr="009D2F5E" w:rsidDel="00CA7692" w:rsidRDefault="006317CD" w:rsidP="00045F02">
            <w:pPr>
              <w:rPr>
                <w:del w:id="6526" w:author="Gaunt, Michael" w:date="2021-05-13T16:25:00Z"/>
              </w:rPr>
            </w:pPr>
            <w:del w:id="6527" w:author="Gaunt, Michael" w:date="2021-05-13T16:25:00Z">
              <w:r w:rsidRPr="005608F0" w:rsidDel="00CA7692">
                <w:delText>FISCAL_CAL_all_records</w:delText>
              </w:r>
              <w:r w:rsidRPr="009D2F5E" w:rsidDel="00CA7692">
                <w:delText>.csv</w:delText>
              </w:r>
            </w:del>
          </w:p>
        </w:tc>
      </w:tr>
      <w:tr w:rsidR="006317CD" w:rsidDel="00CA7692" w14:paraId="55194CC5" w14:textId="12CDCC5E" w:rsidTr="00045F02">
        <w:trPr>
          <w:del w:id="6528" w:author="Gaunt, Michael" w:date="2021-05-13T16:25:00Z"/>
        </w:trPr>
        <w:tc>
          <w:tcPr>
            <w:tcW w:w="2785" w:type="dxa"/>
            <w:tcBorders>
              <w:top w:val="single" w:sz="4" w:space="0" w:color="auto"/>
              <w:left w:val="single" w:sz="4" w:space="0" w:color="auto"/>
              <w:bottom w:val="single" w:sz="4" w:space="0" w:color="auto"/>
              <w:right w:val="single" w:sz="4" w:space="0" w:color="auto"/>
            </w:tcBorders>
            <w:hideMark/>
          </w:tcPr>
          <w:p w14:paraId="0B26DFBA" w14:textId="5A6856FB" w:rsidR="006317CD" w:rsidDel="00CA7692" w:rsidRDefault="006317CD" w:rsidP="00045F02">
            <w:pPr>
              <w:rPr>
                <w:del w:id="6529" w:author="Gaunt, Michael" w:date="2021-05-13T16:25:00Z"/>
              </w:rPr>
            </w:pPr>
            <w:del w:id="6530" w:author="Gaunt, Michael" w:date="2021-05-13T16:25:00Z">
              <w:r w:rsidDel="00CA7692">
                <w:delText>M5_Jobs_and_Descriptions</w:delText>
              </w:r>
            </w:del>
          </w:p>
        </w:tc>
        <w:tc>
          <w:tcPr>
            <w:tcW w:w="3690" w:type="dxa"/>
            <w:tcBorders>
              <w:top w:val="single" w:sz="4" w:space="0" w:color="auto"/>
              <w:left w:val="single" w:sz="4" w:space="0" w:color="auto"/>
              <w:bottom w:val="single" w:sz="4" w:space="0" w:color="auto"/>
              <w:right w:val="single" w:sz="4" w:space="0" w:color="auto"/>
            </w:tcBorders>
            <w:hideMark/>
          </w:tcPr>
          <w:p w14:paraId="6D619EE3" w14:textId="27B2D623" w:rsidR="006317CD" w:rsidDel="00CA7692" w:rsidRDefault="006317CD" w:rsidP="00045F02">
            <w:pPr>
              <w:rPr>
                <w:del w:id="6531" w:author="Gaunt, Michael" w:date="2021-05-13T16:25:00Z"/>
              </w:rPr>
            </w:pPr>
            <w:del w:id="6532" w:author="Gaunt, Michael" w:date="2021-05-13T16:25:00Z">
              <w:r w:rsidDel="00CA7692">
                <w:delText>Combined Job Visit Reason.csv</w:delText>
              </w:r>
            </w:del>
          </w:p>
        </w:tc>
      </w:tr>
    </w:tbl>
    <w:p w14:paraId="46A30765" w14:textId="155592E2" w:rsidR="006317CD" w:rsidDel="00CA7692" w:rsidRDefault="006317CD" w:rsidP="006317CD">
      <w:pPr>
        <w:rPr>
          <w:del w:id="6533" w:author="Gaunt, Michael" w:date="2021-05-13T16:25:00Z"/>
        </w:rPr>
      </w:pPr>
      <w:del w:id="6534" w:author="Gaunt, Michael" w:date="2021-05-13T16:25:00Z">
        <w:r w:rsidDel="00CA7692">
          <w:delText xml:space="preserve">Vehicle age was calculated using the </w:delText>
        </w:r>
        <w:r w:rsidRPr="00170CC7" w:rsidDel="00CA7692">
          <w:delText>year</w:delText>
        </w:r>
        <w:r w:rsidDel="00CA7692">
          <w:delText xml:space="preserve"> of the open date data value from the job record entry and the install y</w:delText>
        </w:r>
        <w:r w:rsidRPr="00170CC7" w:rsidDel="00CA7692">
          <w:delText>ear</w:delText>
        </w:r>
        <w:r w:rsidDel="00CA7692">
          <w:delText xml:space="preserve"> data value found in the inventory dataset. Using this age, the costs and other data points were grouped by the age of the asset when the job occurred. </w:delText>
        </w:r>
      </w:del>
    </w:p>
    <w:p w14:paraId="775F81C2" w14:textId="6162E371" w:rsidR="006317CD" w:rsidDel="00CA7692" w:rsidRDefault="006317CD" w:rsidP="006317CD">
      <w:pPr>
        <w:rPr>
          <w:del w:id="6535" w:author="Gaunt, Michael" w:date="2021-05-13T16:25:00Z"/>
        </w:rPr>
      </w:pPr>
      <w:del w:id="6536" w:author="Gaunt, Michael" w:date="2021-05-13T16:25:00Z">
        <w:r w:rsidDel="00CA7692">
          <w:delText xml:space="preserve">The counts of vehicles were based on the UNIT NO column, which is the bus number or other unique identifier in the system for the vehicle. Each Division uses a slightly different system for identifying vehicles. The Class2 and </w:delText>
        </w:r>
        <w:r w:rsidRPr="00170CC7" w:rsidDel="00CA7692">
          <w:delText>Owning Dept Desc</w:delText>
        </w:r>
        <w:r w:rsidDel="00CA7692">
          <w:delText xml:space="preserve"> columns were used to group records together for analysis in addition to the Company column. </w:delText>
        </w:r>
      </w:del>
    </w:p>
    <w:p w14:paraId="2601E80A" w14:textId="4087F547" w:rsidR="006317CD" w:rsidDel="00CA7692" w:rsidRDefault="006317CD" w:rsidP="006317CD">
      <w:pPr>
        <w:rPr>
          <w:del w:id="6537" w:author="Gaunt, Michael" w:date="2021-05-13T16:25:00Z"/>
        </w:rPr>
      </w:pPr>
      <w:del w:id="6538" w:author="Gaunt, Michael" w:date="2021-05-13T16:25:00Z">
        <w:r w:rsidDel="00CA7692">
          <w:delText xml:space="preserve">The total cost ([Total Cost]) of a job was calculated as a combination of fields </w:delText>
        </w:r>
        <w:r w:rsidRPr="00170CC7" w:rsidDel="00CA7692">
          <w:delText>[Act Comm Cost Do] + [Act Labor Cost Do]</w:delText>
        </w:r>
        <w:r w:rsidDel="00CA7692">
          <w:delText>,</w:delText>
        </w:r>
        <w:r w:rsidRPr="00170CC7" w:rsidDel="00CA7692">
          <w:delText xml:space="preserve"> [Act Part Cost Do]</w:delText>
        </w:r>
        <w:r w:rsidDel="00CA7692">
          <w:delText xml:space="preserve"> found in the job record. Total cost per vehicle was calculated as [Total Cost] divided by the distinct count of unit number. Part and labor costs per vehicle were calculated using the same approach as total cost, but with [Total Cost] replaced by [</w:delText>
        </w:r>
        <w:r w:rsidRPr="00170CC7" w:rsidDel="00CA7692">
          <w:delText>Act Labor Cost Do</w:delText>
        </w:r>
        <w:r w:rsidDel="00CA7692">
          <w:delText xml:space="preserve">] or </w:delText>
        </w:r>
        <w:r w:rsidRPr="00170CC7" w:rsidDel="00CA7692">
          <w:delText>[Act Part Cost Do]</w:delText>
        </w:r>
        <w:r w:rsidDel="00CA7692">
          <w:delText xml:space="preserve">. Work order counts were a distinct count of wo no. Reason code descriptions were based on a join between the job table and the domain value list on both job reason and company (Note, </w:delText>
        </w:r>
        <w:r w:rsidRPr="009D2F5E" w:rsidDel="00CA7692">
          <w:rPr>
            <w:highlight w:val="yellow"/>
          </w:rPr>
          <w:delText>KCMRS</w:delText>
        </w:r>
        <w:r w:rsidDel="00CA7692">
          <w:delText xml:space="preserve"> does not have entries in this table). </w:delText>
        </w:r>
      </w:del>
    </w:p>
    <w:p w14:paraId="322F8526" w14:textId="71B6283D" w:rsidR="006317CD" w:rsidDel="00CA7692" w:rsidRDefault="006317CD" w:rsidP="006317CD">
      <w:pPr>
        <w:rPr>
          <w:del w:id="6539" w:author="Gaunt, Michael" w:date="2021-05-13T16:25:00Z"/>
        </w:rPr>
      </w:pPr>
      <w:del w:id="6540" w:author="Gaunt, Michael" w:date="2021-05-13T16:25:00Z">
        <w:r w:rsidDel="00CA7692">
          <w:delText>The average total cost of ownership is calculated using two parts – The capital costs and the maintenance costs. The capital cost value is equal to the unit replacement cost ($1m, as specified by Metro for buses) divided by the average maximum mileage recorded in a year. The maintenance cost is the cumulative costs of the sum of all costs incurred in each year of the asset life, divided by the count of buses in that year. This value is then divided by the average maximum mileage recorded in that year. These two values were then added together to obtain the total cost per mile. In this analysis, the capital cost decreases over time while the maintenance costs increase over time.</w:delText>
        </w:r>
      </w:del>
    </w:p>
    <w:p w14:paraId="3CA2D3A2" w14:textId="1D159FBF" w:rsidR="00276504" w:rsidDel="00CA7692" w:rsidRDefault="006317CD" w:rsidP="00276504">
      <w:pPr>
        <w:rPr>
          <w:del w:id="6541" w:author="Gaunt, Michael" w:date="2021-05-13T16:25:00Z"/>
        </w:rPr>
      </w:pPr>
      <w:del w:id="6542" w:author="Gaunt, Michael" w:date="2021-05-13T16:25:00Z">
        <w:r w:rsidRPr="006317CD" w:rsidDel="00CA7692">
          <w:rPr>
            <w:highlight w:val="yellow"/>
            <w:rPrChange w:id="6543" w:author="Doris Lee" w:date="2021-05-13T15:13:00Z">
              <w:rPr/>
            </w:rPrChange>
          </w:rPr>
          <w:delText>For the 4- and 7- year transit vans, the unit replacement cost was adjusted to reflect the lower vehicle value.</w:delText>
        </w:r>
      </w:del>
    </w:p>
    <w:p w14:paraId="5A2D605F" w14:textId="619E1CAE" w:rsidR="00276504" w:rsidDel="00CA7692" w:rsidRDefault="00276504" w:rsidP="00A16536">
      <w:pPr>
        <w:rPr>
          <w:del w:id="6544" w:author="Gaunt, Michael" w:date="2021-05-13T16:25:00Z"/>
        </w:rPr>
      </w:pPr>
    </w:p>
    <w:p w14:paraId="2BD1606D" w14:textId="5E3808E2" w:rsidR="00D444F7" w:rsidDel="00CA7692" w:rsidRDefault="00405707">
      <w:pPr>
        <w:rPr>
          <w:del w:id="6545" w:author="Gaunt, Michael" w:date="2021-05-13T16:25:00Z"/>
        </w:rPr>
      </w:pPr>
      <w:del w:id="6546" w:author="Gaunt, Michael" w:date="2021-05-13T16:25:00Z">
        <w:r w:rsidDel="00CA7692">
          <w:delText>Costs in job records were escalated to 2020 dollars using a 2.2% assumed inflation rate</w:delText>
        </w:r>
        <w:r w:rsidR="005377CD" w:rsidDel="00CA7692">
          <w:delText xml:space="preserve"> and only job records between 1/1/2010 and the present with a status code of ‘DON’ were included</w:delText>
        </w:r>
        <w:r w:rsidDel="00CA7692">
          <w:delText xml:space="preserve">. The </w:delText>
        </w:r>
        <w:r w:rsidR="005377CD" w:rsidDel="00CA7692">
          <w:delText xml:space="preserve">replacement cost of a vehicle was based on the [Category Desc] of the vehicle and an analysis performed by WSP staff to create an average replacement cost. This replacement cost was then divided by age to create the cost per year in service component of the economic optimum replacement graphs. </w:delText>
        </w:r>
      </w:del>
    </w:p>
    <w:p w14:paraId="0FEFD89A" w14:textId="3AC3AC04" w:rsidR="00276504" w:rsidRPr="00276504" w:rsidDel="00CA7692" w:rsidRDefault="000F216A">
      <w:pPr>
        <w:rPr>
          <w:del w:id="6547" w:author="Gaunt, Michael" w:date="2021-05-13T16:25:00Z"/>
        </w:rPr>
        <w:pPrChange w:id="6548" w:author="Richter, Nicholas" w:date="2021-01-28T16:41:00Z">
          <w:pPr>
            <w:pStyle w:val="Heading2"/>
            <w:numPr>
              <w:ilvl w:val="0"/>
              <w:numId w:val="0"/>
            </w:numPr>
            <w:ind w:left="0" w:firstLine="0"/>
          </w:pPr>
        </w:pPrChange>
      </w:pPr>
      <w:del w:id="6549" w:author="Gaunt, Michael" w:date="2021-05-13T16:25:00Z">
        <w:r w:rsidRPr="00991551" w:rsidDel="00CA7692">
          <w:delText>Visualization Details</w:delText>
        </w:r>
      </w:del>
    </w:p>
    <w:p w14:paraId="2F1A154B" w14:textId="5AB3AD0A" w:rsidR="000F216A" w:rsidRPr="00991551" w:rsidDel="00CA7692" w:rsidRDefault="000F216A" w:rsidP="00991551">
      <w:pPr>
        <w:pStyle w:val="Heading3"/>
        <w:numPr>
          <w:ilvl w:val="0"/>
          <w:numId w:val="0"/>
        </w:numPr>
        <w:ind w:left="720" w:hanging="720"/>
        <w:rPr>
          <w:del w:id="6550" w:author="Gaunt, Michael" w:date="2021-05-13T16:25:00Z"/>
          <w:rFonts w:asciiTheme="minorHAnsi" w:hAnsiTheme="minorHAnsi"/>
        </w:rPr>
      </w:pPr>
      <w:del w:id="6551" w:author="Gaunt, Michael" w:date="2021-05-13T16:25:00Z">
        <w:r w:rsidRPr="00991551" w:rsidDel="00CA7692">
          <w:delText>Maintenance Cost Trends Visualizations</w:delText>
        </w:r>
      </w:del>
    </w:p>
    <w:p w14:paraId="16AFAF79" w14:textId="360A9E2D" w:rsidR="000F216A" w:rsidRPr="00991551" w:rsidDel="00CA7692" w:rsidRDefault="000F216A" w:rsidP="00282076">
      <w:pPr>
        <w:rPr>
          <w:del w:id="6552" w:author="Gaunt, Michael" w:date="2021-05-13T16:25:00Z"/>
        </w:rPr>
      </w:pPr>
      <w:del w:id="6553" w:author="Gaunt, Michael" w:date="2021-05-13T16:25:00Z">
        <w:r w:rsidRPr="00991551" w:rsidDel="00CA7692">
          <w:delText xml:space="preserve">The trends of Vehicle Counts and Total Cost per Vehicle for Vehicle Age broken down by Asset Class (Level 2). For pane Distinct count of Unit No: Color shows details about Vehicle Counts. The marks are labeled by Vehicle Counts. For pane Total Cost per Vehicle: Color shows details about Asset Class (Level 2). The marks are labeled by Total Cost per Vehicle. The data </w:delText>
        </w:r>
      </w:del>
      <w:ins w:id="6554" w:author="Lee, Doris" w:date="2021-01-13T16:35:00Z">
        <w:del w:id="6555" w:author="Gaunt, Michael" w:date="2021-05-13T16:25:00Z">
          <w:r w:rsidR="0000051E" w:rsidDel="00CA7692">
            <w:delText>are</w:delText>
          </w:r>
        </w:del>
      </w:ins>
      <w:del w:id="6556" w:author="Gaunt, Michael" w:date="2021-05-13T16:25:00Z">
        <w:r w:rsidRPr="00991551" w:rsidDel="00CA7692">
          <w:delText>is filtered on Company and Open Dt Year. The Company filter keeps KCMRS and KCMVM. The Open Dt Year filter has multiple members selected. The view is filtered on Vehicle Age and Asset Class (Level 2). The Vehicle Age filter includes values greater than or equal to 0. The Asset Class (Level 2) filter keeps Paratransit, Non-Revenue Vehicle and Standard Transit Bus.</w:delText>
        </w:r>
      </w:del>
    </w:p>
    <w:p w14:paraId="6CEB6489" w14:textId="7DFB28EC" w:rsidR="000F216A" w:rsidRPr="00991551" w:rsidDel="00CA7692" w:rsidRDefault="000F216A" w:rsidP="00991551">
      <w:pPr>
        <w:spacing w:before="180" w:after="180" w:line="240" w:lineRule="auto"/>
        <w:rPr>
          <w:del w:id="6557" w:author="Gaunt, Michael" w:date="2021-05-13T16:25:00Z"/>
          <w:rFonts w:eastAsia="Times New Roman" w:cstheme="minorHAnsi"/>
        </w:rPr>
      </w:pPr>
      <w:del w:id="6558" w:author="Gaunt, Michael" w:date="2021-05-13T16:25:00Z">
        <w:r w:rsidRPr="00991551" w:rsidDel="00CA7692">
          <w:rPr>
            <w:rFonts w:eastAsia="Times New Roman" w:cstheme="minorHAnsi"/>
            <w:b/>
            <w:bCs/>
            <w:u w:val="single"/>
          </w:rPr>
          <w:delText>Distinct count of Unit No Properties</w:delText>
        </w:r>
      </w:del>
    </w:p>
    <w:p w14:paraId="1D7CC2B9" w14:textId="54ECA0BB" w:rsidR="000F216A" w:rsidRPr="00991551" w:rsidDel="00CA7692" w:rsidRDefault="000F216A" w:rsidP="00991551">
      <w:pPr>
        <w:spacing w:before="180" w:after="180" w:line="240" w:lineRule="auto"/>
        <w:rPr>
          <w:del w:id="6559" w:author="Gaunt, Michael" w:date="2021-05-13T16:25:00Z"/>
          <w:rFonts w:eastAsia="Times New Roman" w:cstheme="minorHAnsi"/>
        </w:rPr>
      </w:pPr>
      <w:del w:id="6560" w:author="Gaunt, Michael" w:date="2021-05-13T16:25:00Z">
        <w:r w:rsidRPr="00991551" w:rsidDel="00CA7692">
          <w:rPr>
            <w:rFonts w:eastAsia="Times New Roman" w:cstheme="minorHAnsi"/>
            <w:b/>
            <w:bCs/>
            <w:u w:val="single"/>
          </w:rPr>
          <w:delText>Marks</w:delText>
        </w:r>
      </w:del>
    </w:p>
    <w:p w14:paraId="5646FCDC" w14:textId="14DF0EFC" w:rsidR="000F216A" w:rsidRPr="00991551" w:rsidDel="00CA7692" w:rsidRDefault="000F216A" w:rsidP="00991551">
      <w:pPr>
        <w:spacing w:after="0" w:line="240" w:lineRule="auto"/>
        <w:rPr>
          <w:del w:id="6561"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4658"/>
      </w:tblGrid>
      <w:tr w:rsidR="000F216A" w:rsidRPr="000F216A" w:rsidDel="00CA7692" w14:paraId="74CA4EE9" w14:textId="2C1083A1" w:rsidTr="000F216A">
        <w:trPr>
          <w:tblCellSpacing w:w="15" w:type="dxa"/>
          <w:del w:id="6562" w:author="Gaunt, Michael" w:date="2021-05-13T16:25:00Z"/>
        </w:trPr>
        <w:tc>
          <w:tcPr>
            <w:tcW w:w="0" w:type="auto"/>
            <w:tcMar>
              <w:top w:w="0" w:type="dxa"/>
              <w:left w:w="0" w:type="dxa"/>
              <w:bottom w:w="0" w:type="dxa"/>
              <w:right w:w="60" w:type="dxa"/>
            </w:tcMar>
            <w:vAlign w:val="center"/>
            <w:hideMark/>
          </w:tcPr>
          <w:p w14:paraId="7C5F72F6" w14:textId="00508525" w:rsidR="000F216A" w:rsidRPr="00991551" w:rsidDel="00CA7692" w:rsidRDefault="000F216A">
            <w:pPr>
              <w:spacing w:after="0" w:line="240" w:lineRule="auto"/>
              <w:rPr>
                <w:del w:id="6563" w:author="Gaunt, Michael" w:date="2021-05-13T16:25:00Z"/>
                <w:rFonts w:eastAsia="Times New Roman" w:cstheme="minorHAnsi"/>
              </w:rPr>
            </w:pPr>
            <w:del w:id="6564" w:author="Gaunt, Michael" w:date="2021-05-13T16:25:00Z">
              <w:r w:rsidRPr="00991551" w:rsidDel="00CA7692">
                <w:rPr>
                  <w:rFonts w:eastAsia="Times New Roman" w:cstheme="minorHAnsi"/>
                </w:rPr>
                <w:delText>The mark type is Bar.</w:delText>
              </w:r>
            </w:del>
          </w:p>
        </w:tc>
      </w:tr>
      <w:tr w:rsidR="000F216A" w:rsidRPr="000F216A" w:rsidDel="00CA7692" w14:paraId="5662F1BC" w14:textId="2AE5291B" w:rsidTr="000F216A">
        <w:trPr>
          <w:tblCellSpacing w:w="15" w:type="dxa"/>
          <w:del w:id="6565" w:author="Gaunt, Michael" w:date="2021-05-13T16:25:00Z"/>
        </w:trPr>
        <w:tc>
          <w:tcPr>
            <w:tcW w:w="0" w:type="auto"/>
            <w:tcMar>
              <w:top w:w="0" w:type="dxa"/>
              <w:left w:w="0" w:type="dxa"/>
              <w:bottom w:w="0" w:type="dxa"/>
              <w:right w:w="60" w:type="dxa"/>
            </w:tcMar>
            <w:vAlign w:val="center"/>
            <w:hideMark/>
          </w:tcPr>
          <w:p w14:paraId="1042311D" w14:textId="7B4F43B3" w:rsidR="000F216A" w:rsidRPr="00991551" w:rsidDel="00CA7692" w:rsidRDefault="000F216A">
            <w:pPr>
              <w:spacing w:after="0" w:line="240" w:lineRule="auto"/>
              <w:rPr>
                <w:del w:id="6566" w:author="Gaunt, Michael" w:date="2021-05-13T16:25:00Z"/>
                <w:rFonts w:eastAsia="Times New Roman" w:cstheme="minorHAnsi"/>
              </w:rPr>
            </w:pPr>
            <w:del w:id="6567" w:author="Gaunt, Michael" w:date="2021-05-13T16:25:00Z">
              <w:r w:rsidRPr="00991551" w:rsidDel="00CA7692">
                <w:rPr>
                  <w:rFonts w:eastAsia="Times New Roman" w:cstheme="minorHAnsi"/>
                </w:rPr>
                <w:delText>The marks are labeled by distinct count of Unit No.</w:delText>
              </w:r>
            </w:del>
          </w:p>
        </w:tc>
      </w:tr>
      <w:tr w:rsidR="000F216A" w:rsidRPr="000F216A" w:rsidDel="00CA7692" w14:paraId="42A9A726" w14:textId="16CD73B7" w:rsidTr="000F216A">
        <w:trPr>
          <w:tblCellSpacing w:w="15" w:type="dxa"/>
          <w:del w:id="6568" w:author="Gaunt, Michael" w:date="2021-05-13T16:25:00Z"/>
        </w:trPr>
        <w:tc>
          <w:tcPr>
            <w:tcW w:w="0" w:type="auto"/>
            <w:tcMar>
              <w:top w:w="0" w:type="dxa"/>
              <w:left w:w="0" w:type="dxa"/>
              <w:bottom w:w="0" w:type="dxa"/>
              <w:right w:w="60" w:type="dxa"/>
            </w:tcMar>
            <w:vAlign w:val="center"/>
            <w:hideMark/>
          </w:tcPr>
          <w:p w14:paraId="2CE0AF16" w14:textId="66D50FD6" w:rsidR="000F216A" w:rsidRPr="00991551" w:rsidDel="00CA7692" w:rsidRDefault="000F216A">
            <w:pPr>
              <w:spacing w:after="0" w:line="240" w:lineRule="auto"/>
              <w:rPr>
                <w:del w:id="6569" w:author="Gaunt, Michael" w:date="2021-05-13T16:25:00Z"/>
                <w:rFonts w:eastAsia="Times New Roman" w:cstheme="minorHAnsi"/>
              </w:rPr>
            </w:pPr>
            <w:del w:id="6570" w:author="Gaunt, Michael" w:date="2021-05-13T16:25:00Z">
              <w:r w:rsidRPr="00991551" w:rsidDel="00CA7692">
                <w:rPr>
                  <w:rFonts w:eastAsia="Times New Roman" w:cstheme="minorHAnsi"/>
                </w:rPr>
                <w:delText>Stacked marks is on.</w:delText>
              </w:r>
            </w:del>
          </w:p>
        </w:tc>
      </w:tr>
    </w:tbl>
    <w:p w14:paraId="017E3393" w14:textId="4FA37607" w:rsidR="000F216A" w:rsidRPr="00991551" w:rsidDel="00CA7692" w:rsidRDefault="000F216A" w:rsidP="00991551">
      <w:pPr>
        <w:spacing w:before="180" w:after="180" w:line="240" w:lineRule="auto"/>
        <w:rPr>
          <w:del w:id="6571" w:author="Gaunt, Michael" w:date="2021-05-13T16:25:00Z"/>
          <w:rFonts w:eastAsia="Times New Roman" w:cstheme="minorHAnsi"/>
        </w:rPr>
      </w:pPr>
      <w:del w:id="6572" w:author="Gaunt, Michael" w:date="2021-05-13T16:25:00Z">
        <w:r w:rsidRPr="00991551" w:rsidDel="00CA7692">
          <w:rPr>
            <w:rFonts w:eastAsia="Times New Roman" w:cstheme="minorHAnsi"/>
            <w:b/>
            <w:bCs/>
            <w:u w:val="single"/>
          </w:rPr>
          <w:delText>Shelves</w:delText>
        </w:r>
      </w:del>
    </w:p>
    <w:p w14:paraId="618D4EEA" w14:textId="4CF3D5B1" w:rsidR="000F216A" w:rsidRPr="00991551" w:rsidDel="00CA7692" w:rsidRDefault="000F216A" w:rsidP="00991551">
      <w:pPr>
        <w:spacing w:after="0" w:line="240" w:lineRule="auto"/>
        <w:rPr>
          <w:del w:id="6573"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6261"/>
      </w:tblGrid>
      <w:tr w:rsidR="000F216A" w:rsidRPr="000F216A" w:rsidDel="00CA7692" w14:paraId="31709C7E" w14:textId="6DD43991" w:rsidTr="000F216A">
        <w:trPr>
          <w:tblCellSpacing w:w="15" w:type="dxa"/>
          <w:del w:id="6574" w:author="Gaunt, Michael" w:date="2021-05-13T16:25:00Z"/>
        </w:trPr>
        <w:tc>
          <w:tcPr>
            <w:tcW w:w="0" w:type="auto"/>
            <w:tcMar>
              <w:top w:w="0" w:type="dxa"/>
              <w:left w:w="0" w:type="dxa"/>
              <w:bottom w:w="0" w:type="dxa"/>
              <w:right w:w="60" w:type="dxa"/>
            </w:tcMar>
            <w:vAlign w:val="center"/>
            <w:hideMark/>
          </w:tcPr>
          <w:p w14:paraId="05194FEA" w14:textId="29DDA490" w:rsidR="000F216A" w:rsidRPr="00991551" w:rsidDel="00CA7692" w:rsidRDefault="000F216A">
            <w:pPr>
              <w:spacing w:after="0" w:line="240" w:lineRule="auto"/>
              <w:rPr>
                <w:del w:id="6575" w:author="Gaunt, Michael" w:date="2021-05-13T16:25:00Z"/>
                <w:rFonts w:eastAsia="Times New Roman" w:cstheme="minorHAnsi"/>
              </w:rPr>
            </w:pPr>
            <w:del w:id="6576"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371B67F9" w14:textId="50231B1E" w:rsidR="000F216A" w:rsidRPr="00991551" w:rsidDel="00CA7692" w:rsidRDefault="000F216A">
            <w:pPr>
              <w:spacing w:after="0" w:line="240" w:lineRule="auto"/>
              <w:rPr>
                <w:del w:id="6577" w:author="Gaunt, Michael" w:date="2021-05-13T16:25:00Z"/>
                <w:rFonts w:eastAsia="Times New Roman" w:cstheme="minorHAnsi"/>
              </w:rPr>
            </w:pPr>
            <w:del w:id="6578" w:author="Gaunt, Michael" w:date="2021-05-13T16:25:00Z">
              <w:r w:rsidRPr="00991551" w:rsidDel="00CA7692">
                <w:rPr>
                  <w:rFonts w:eastAsia="Times New Roman" w:cstheme="minorHAnsi"/>
                </w:rPr>
                <w:delText>Asset Class (Level 2), Distinct count of Unit No, Total Cost per Vehicle</w:delText>
              </w:r>
            </w:del>
          </w:p>
        </w:tc>
      </w:tr>
      <w:tr w:rsidR="000F216A" w:rsidRPr="000F216A" w:rsidDel="00CA7692" w14:paraId="1C45998D" w14:textId="29EE3702" w:rsidTr="000F216A">
        <w:trPr>
          <w:tblCellSpacing w:w="15" w:type="dxa"/>
          <w:del w:id="6579" w:author="Gaunt, Michael" w:date="2021-05-13T16:25:00Z"/>
        </w:trPr>
        <w:tc>
          <w:tcPr>
            <w:tcW w:w="0" w:type="auto"/>
            <w:tcMar>
              <w:top w:w="0" w:type="dxa"/>
              <w:left w:w="0" w:type="dxa"/>
              <w:bottom w:w="0" w:type="dxa"/>
              <w:right w:w="60" w:type="dxa"/>
            </w:tcMar>
            <w:vAlign w:val="center"/>
            <w:hideMark/>
          </w:tcPr>
          <w:p w14:paraId="483049DE" w14:textId="0F37BB40" w:rsidR="000F216A" w:rsidRPr="00991551" w:rsidDel="00CA7692" w:rsidRDefault="000F216A">
            <w:pPr>
              <w:spacing w:after="0" w:line="240" w:lineRule="auto"/>
              <w:rPr>
                <w:del w:id="6580" w:author="Gaunt, Michael" w:date="2021-05-13T16:25:00Z"/>
                <w:rFonts w:eastAsia="Times New Roman" w:cstheme="minorHAnsi"/>
              </w:rPr>
            </w:pPr>
            <w:del w:id="6581"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7F8E970C" w14:textId="5E2E1BD2" w:rsidR="000F216A" w:rsidRPr="00991551" w:rsidDel="00CA7692" w:rsidRDefault="000F216A">
            <w:pPr>
              <w:spacing w:after="0" w:line="240" w:lineRule="auto"/>
              <w:rPr>
                <w:del w:id="6582" w:author="Gaunt, Michael" w:date="2021-05-13T16:25:00Z"/>
                <w:rFonts w:eastAsia="Times New Roman" w:cstheme="minorHAnsi"/>
              </w:rPr>
            </w:pPr>
            <w:del w:id="6583" w:author="Gaunt, Michael" w:date="2021-05-13T16:25:00Z">
              <w:r w:rsidRPr="00991551" w:rsidDel="00CA7692">
                <w:rPr>
                  <w:rFonts w:eastAsia="Times New Roman" w:cstheme="minorHAnsi"/>
                </w:rPr>
                <w:delText>Vehicle Age</w:delText>
              </w:r>
            </w:del>
          </w:p>
        </w:tc>
      </w:tr>
      <w:tr w:rsidR="000F216A" w:rsidRPr="000F216A" w:rsidDel="00CA7692" w14:paraId="41636B7F" w14:textId="09372D3D" w:rsidTr="000F216A">
        <w:trPr>
          <w:tblCellSpacing w:w="15" w:type="dxa"/>
          <w:del w:id="6584" w:author="Gaunt, Michael" w:date="2021-05-13T16:25:00Z"/>
        </w:trPr>
        <w:tc>
          <w:tcPr>
            <w:tcW w:w="0" w:type="auto"/>
            <w:tcMar>
              <w:top w:w="0" w:type="dxa"/>
              <w:left w:w="0" w:type="dxa"/>
              <w:bottom w:w="0" w:type="dxa"/>
              <w:right w:w="60" w:type="dxa"/>
            </w:tcMar>
            <w:vAlign w:val="center"/>
            <w:hideMark/>
          </w:tcPr>
          <w:p w14:paraId="3520892B" w14:textId="3531B4DC" w:rsidR="000F216A" w:rsidRPr="00991551" w:rsidDel="00CA7692" w:rsidRDefault="000F216A">
            <w:pPr>
              <w:spacing w:after="0" w:line="240" w:lineRule="auto"/>
              <w:rPr>
                <w:del w:id="6585" w:author="Gaunt, Michael" w:date="2021-05-13T16:25:00Z"/>
                <w:rFonts w:eastAsia="Times New Roman" w:cstheme="minorHAnsi"/>
              </w:rPr>
            </w:pPr>
            <w:del w:id="6586"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3C3B1362" w14:textId="07274964" w:rsidR="000F216A" w:rsidRPr="00991551" w:rsidDel="00CA7692" w:rsidRDefault="000F216A">
            <w:pPr>
              <w:spacing w:after="0" w:line="240" w:lineRule="auto"/>
              <w:rPr>
                <w:del w:id="6587" w:author="Gaunt, Michael" w:date="2021-05-13T16:25:00Z"/>
                <w:rFonts w:eastAsia="Times New Roman" w:cstheme="minorHAnsi"/>
              </w:rPr>
            </w:pPr>
            <w:del w:id="6588" w:author="Gaunt, Michael" w:date="2021-05-13T16:25:00Z">
              <w:r w:rsidRPr="00991551" w:rsidDel="00CA7692">
                <w:rPr>
                  <w:rFonts w:eastAsia="Times New Roman" w:cstheme="minorHAnsi"/>
                </w:rPr>
                <w:delText>Company, Vehicle Age, Year of Open Dt, Asset Class (Level 2)</w:delText>
              </w:r>
            </w:del>
          </w:p>
        </w:tc>
      </w:tr>
      <w:tr w:rsidR="000F216A" w:rsidRPr="000F216A" w:rsidDel="00CA7692" w14:paraId="6C6D086C" w14:textId="11EABA2B" w:rsidTr="000F216A">
        <w:trPr>
          <w:tblCellSpacing w:w="15" w:type="dxa"/>
          <w:del w:id="6589" w:author="Gaunt, Michael" w:date="2021-05-13T16:25:00Z"/>
        </w:trPr>
        <w:tc>
          <w:tcPr>
            <w:tcW w:w="0" w:type="auto"/>
            <w:tcMar>
              <w:top w:w="0" w:type="dxa"/>
              <w:left w:w="0" w:type="dxa"/>
              <w:bottom w:w="0" w:type="dxa"/>
              <w:right w:w="60" w:type="dxa"/>
            </w:tcMar>
            <w:vAlign w:val="center"/>
            <w:hideMark/>
          </w:tcPr>
          <w:p w14:paraId="1E1FB943" w14:textId="3E1351A9" w:rsidR="000F216A" w:rsidRPr="00991551" w:rsidDel="00CA7692" w:rsidRDefault="000F216A">
            <w:pPr>
              <w:spacing w:after="0" w:line="240" w:lineRule="auto"/>
              <w:rPr>
                <w:del w:id="6590" w:author="Gaunt, Michael" w:date="2021-05-13T16:25:00Z"/>
                <w:rFonts w:eastAsia="Times New Roman" w:cstheme="minorHAnsi"/>
              </w:rPr>
            </w:pPr>
            <w:del w:id="6591"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4212F5D0" w14:textId="0FF0549D" w:rsidR="000F216A" w:rsidRPr="00991551" w:rsidDel="00CA7692" w:rsidRDefault="000F216A">
            <w:pPr>
              <w:spacing w:after="0" w:line="240" w:lineRule="auto"/>
              <w:rPr>
                <w:del w:id="6592" w:author="Gaunt, Michael" w:date="2021-05-13T16:25:00Z"/>
                <w:rFonts w:eastAsia="Times New Roman" w:cstheme="minorHAnsi"/>
              </w:rPr>
            </w:pPr>
            <w:del w:id="6593" w:author="Gaunt, Michael" w:date="2021-05-13T16:25:00Z">
              <w:r w:rsidRPr="00991551" w:rsidDel="00CA7692">
                <w:rPr>
                  <w:rFonts w:eastAsia="Times New Roman" w:cstheme="minorHAnsi"/>
                </w:rPr>
                <w:delText>Distinct count of Unit No</w:delText>
              </w:r>
            </w:del>
          </w:p>
        </w:tc>
      </w:tr>
      <w:tr w:rsidR="000F216A" w:rsidRPr="000F216A" w:rsidDel="00CA7692" w14:paraId="154328F6" w14:textId="1EBEA98C" w:rsidTr="000F216A">
        <w:trPr>
          <w:tblCellSpacing w:w="15" w:type="dxa"/>
          <w:del w:id="6594" w:author="Gaunt, Michael" w:date="2021-05-13T16:25:00Z"/>
        </w:trPr>
        <w:tc>
          <w:tcPr>
            <w:tcW w:w="0" w:type="auto"/>
            <w:tcMar>
              <w:top w:w="0" w:type="dxa"/>
              <w:left w:w="0" w:type="dxa"/>
              <w:bottom w:w="0" w:type="dxa"/>
              <w:right w:w="60" w:type="dxa"/>
            </w:tcMar>
            <w:vAlign w:val="center"/>
            <w:hideMark/>
          </w:tcPr>
          <w:p w14:paraId="2DE90B99" w14:textId="6C93DB12" w:rsidR="000F216A" w:rsidRPr="00991551" w:rsidDel="00CA7692" w:rsidRDefault="000F216A">
            <w:pPr>
              <w:spacing w:after="0" w:line="240" w:lineRule="auto"/>
              <w:rPr>
                <w:del w:id="6595" w:author="Gaunt, Michael" w:date="2021-05-13T16:25:00Z"/>
                <w:rFonts w:eastAsia="Times New Roman" w:cstheme="minorHAnsi"/>
              </w:rPr>
            </w:pPr>
            <w:del w:id="6596"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606EC9DE" w14:textId="0D12A132" w:rsidR="000F216A" w:rsidRPr="00991551" w:rsidDel="00CA7692" w:rsidRDefault="000F216A">
            <w:pPr>
              <w:spacing w:after="0" w:line="240" w:lineRule="auto"/>
              <w:rPr>
                <w:del w:id="6597" w:author="Gaunt, Michael" w:date="2021-05-13T16:25:00Z"/>
                <w:rFonts w:eastAsia="Times New Roman" w:cstheme="minorHAnsi"/>
              </w:rPr>
            </w:pPr>
            <w:del w:id="6598" w:author="Gaunt, Michael" w:date="2021-05-13T16:25:00Z">
              <w:r w:rsidRPr="00991551" w:rsidDel="00CA7692">
                <w:rPr>
                  <w:rFonts w:eastAsia="Times New Roman" w:cstheme="minorHAnsi"/>
                </w:rPr>
                <w:delText>Measure Names</w:delText>
              </w:r>
            </w:del>
          </w:p>
        </w:tc>
      </w:tr>
    </w:tbl>
    <w:p w14:paraId="4C871AA4" w14:textId="76229F12" w:rsidR="000F216A" w:rsidRPr="00991551" w:rsidDel="00CA7692" w:rsidRDefault="000F216A" w:rsidP="00991551">
      <w:pPr>
        <w:spacing w:before="180" w:after="180" w:line="240" w:lineRule="auto"/>
        <w:rPr>
          <w:del w:id="6599" w:author="Gaunt, Michael" w:date="2021-05-13T16:25:00Z"/>
          <w:rFonts w:eastAsia="Times New Roman" w:cstheme="minorHAnsi"/>
        </w:rPr>
      </w:pPr>
      <w:del w:id="6600" w:author="Gaunt, Michael" w:date="2021-05-13T16:25:00Z">
        <w:r w:rsidRPr="00991551" w:rsidDel="00CA7692">
          <w:rPr>
            <w:rFonts w:eastAsia="Times New Roman" w:cstheme="minorHAnsi"/>
            <w:b/>
            <w:bCs/>
            <w:u w:val="single"/>
          </w:rPr>
          <w:delText>Total Cost per Vehicle Properties</w:delText>
        </w:r>
      </w:del>
    </w:p>
    <w:p w14:paraId="7615E509" w14:textId="360BA97F" w:rsidR="000F216A" w:rsidRPr="00991551" w:rsidDel="00CA7692" w:rsidRDefault="000F216A" w:rsidP="00991551">
      <w:pPr>
        <w:spacing w:before="180" w:after="180" w:line="240" w:lineRule="auto"/>
        <w:rPr>
          <w:del w:id="6601" w:author="Gaunt, Michael" w:date="2021-05-13T16:25:00Z"/>
          <w:rFonts w:eastAsia="Times New Roman" w:cstheme="minorHAnsi"/>
        </w:rPr>
      </w:pPr>
      <w:del w:id="6602" w:author="Gaunt, Michael" w:date="2021-05-13T16:25:00Z">
        <w:r w:rsidRPr="00991551" w:rsidDel="00CA7692">
          <w:rPr>
            <w:rFonts w:eastAsia="Times New Roman" w:cstheme="minorHAnsi"/>
            <w:b/>
            <w:bCs/>
            <w:u w:val="single"/>
          </w:rPr>
          <w:delText>Marks</w:delText>
        </w:r>
      </w:del>
    </w:p>
    <w:p w14:paraId="410073D8" w14:textId="78724D31" w:rsidR="000F216A" w:rsidRPr="00991551" w:rsidDel="00CA7692" w:rsidRDefault="000F216A" w:rsidP="00991551">
      <w:pPr>
        <w:spacing w:after="0" w:line="240" w:lineRule="auto"/>
        <w:rPr>
          <w:del w:id="6603"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4414"/>
      </w:tblGrid>
      <w:tr w:rsidR="000F216A" w:rsidRPr="000F216A" w:rsidDel="00CA7692" w14:paraId="5BB58FC4" w14:textId="50DB1451" w:rsidTr="000F216A">
        <w:trPr>
          <w:tblCellSpacing w:w="15" w:type="dxa"/>
          <w:del w:id="6604" w:author="Gaunt, Michael" w:date="2021-05-13T16:25:00Z"/>
        </w:trPr>
        <w:tc>
          <w:tcPr>
            <w:tcW w:w="0" w:type="auto"/>
            <w:tcMar>
              <w:top w:w="0" w:type="dxa"/>
              <w:left w:w="0" w:type="dxa"/>
              <w:bottom w:w="0" w:type="dxa"/>
              <w:right w:w="60" w:type="dxa"/>
            </w:tcMar>
            <w:vAlign w:val="center"/>
            <w:hideMark/>
          </w:tcPr>
          <w:p w14:paraId="4968FCC3" w14:textId="41AACF2F" w:rsidR="000F216A" w:rsidRPr="00991551" w:rsidDel="00CA7692" w:rsidRDefault="000F216A">
            <w:pPr>
              <w:spacing w:after="0" w:line="240" w:lineRule="auto"/>
              <w:rPr>
                <w:del w:id="6605" w:author="Gaunt, Michael" w:date="2021-05-13T16:25:00Z"/>
                <w:rFonts w:eastAsia="Times New Roman" w:cstheme="minorHAnsi"/>
              </w:rPr>
            </w:pPr>
            <w:del w:id="6606" w:author="Gaunt, Michael" w:date="2021-05-13T16:25:00Z">
              <w:r w:rsidRPr="00991551" w:rsidDel="00CA7692">
                <w:rPr>
                  <w:rFonts w:eastAsia="Times New Roman" w:cstheme="minorHAnsi"/>
                </w:rPr>
                <w:delText>The mark type is Line.</w:delText>
              </w:r>
            </w:del>
          </w:p>
        </w:tc>
      </w:tr>
      <w:tr w:rsidR="000F216A" w:rsidRPr="000F216A" w:rsidDel="00CA7692" w14:paraId="7EAA493F" w14:textId="24B27984" w:rsidTr="000F216A">
        <w:trPr>
          <w:tblCellSpacing w:w="15" w:type="dxa"/>
          <w:del w:id="6607" w:author="Gaunt, Michael" w:date="2021-05-13T16:25:00Z"/>
        </w:trPr>
        <w:tc>
          <w:tcPr>
            <w:tcW w:w="0" w:type="auto"/>
            <w:tcMar>
              <w:top w:w="0" w:type="dxa"/>
              <w:left w:w="0" w:type="dxa"/>
              <w:bottom w:w="0" w:type="dxa"/>
              <w:right w:w="60" w:type="dxa"/>
            </w:tcMar>
            <w:vAlign w:val="center"/>
            <w:hideMark/>
          </w:tcPr>
          <w:p w14:paraId="5F59449E" w14:textId="4EE43AD9" w:rsidR="000F216A" w:rsidRPr="00991551" w:rsidDel="00CA7692" w:rsidRDefault="000F216A">
            <w:pPr>
              <w:spacing w:after="0" w:line="240" w:lineRule="auto"/>
              <w:rPr>
                <w:del w:id="6608" w:author="Gaunt, Michael" w:date="2021-05-13T16:25:00Z"/>
                <w:rFonts w:eastAsia="Times New Roman" w:cstheme="minorHAnsi"/>
              </w:rPr>
            </w:pPr>
            <w:del w:id="6609" w:author="Gaunt, Michael" w:date="2021-05-13T16:25:00Z">
              <w:r w:rsidRPr="00991551" w:rsidDel="00CA7692">
                <w:rPr>
                  <w:rFonts w:eastAsia="Times New Roman" w:cstheme="minorHAnsi"/>
                </w:rPr>
                <w:delText>The marks are labeled by Total Cost per Vehicle.</w:delText>
              </w:r>
            </w:del>
          </w:p>
        </w:tc>
      </w:tr>
      <w:tr w:rsidR="000F216A" w:rsidRPr="000F216A" w:rsidDel="00CA7692" w14:paraId="682B7265" w14:textId="68A0C6F5" w:rsidTr="000F216A">
        <w:trPr>
          <w:tblCellSpacing w:w="15" w:type="dxa"/>
          <w:del w:id="6610" w:author="Gaunt, Michael" w:date="2021-05-13T16:25:00Z"/>
        </w:trPr>
        <w:tc>
          <w:tcPr>
            <w:tcW w:w="0" w:type="auto"/>
            <w:tcMar>
              <w:top w:w="0" w:type="dxa"/>
              <w:left w:w="0" w:type="dxa"/>
              <w:bottom w:w="0" w:type="dxa"/>
              <w:right w:w="60" w:type="dxa"/>
            </w:tcMar>
            <w:vAlign w:val="center"/>
            <w:hideMark/>
          </w:tcPr>
          <w:p w14:paraId="65C8ECA5" w14:textId="23E6CF05" w:rsidR="000F216A" w:rsidRPr="00991551" w:rsidDel="00CA7692" w:rsidRDefault="000F216A">
            <w:pPr>
              <w:spacing w:after="0" w:line="240" w:lineRule="auto"/>
              <w:rPr>
                <w:del w:id="6611" w:author="Gaunt, Michael" w:date="2021-05-13T16:25:00Z"/>
                <w:rFonts w:eastAsia="Times New Roman" w:cstheme="minorHAnsi"/>
              </w:rPr>
            </w:pPr>
            <w:del w:id="6612" w:author="Gaunt, Michael" w:date="2021-05-13T16:25:00Z">
              <w:r w:rsidRPr="00991551" w:rsidDel="00CA7692">
                <w:rPr>
                  <w:rFonts w:eastAsia="Times New Roman" w:cstheme="minorHAnsi"/>
                </w:rPr>
                <w:delText>Stacked marks is off.</w:delText>
              </w:r>
            </w:del>
          </w:p>
        </w:tc>
      </w:tr>
    </w:tbl>
    <w:p w14:paraId="65D08194" w14:textId="6F9DD516" w:rsidR="000F216A" w:rsidRPr="00991551" w:rsidDel="00CA7692" w:rsidRDefault="000F216A" w:rsidP="00991551">
      <w:pPr>
        <w:spacing w:before="180" w:after="180" w:line="240" w:lineRule="auto"/>
        <w:rPr>
          <w:del w:id="6613" w:author="Gaunt, Michael" w:date="2021-05-13T16:25:00Z"/>
          <w:rFonts w:eastAsia="Times New Roman" w:cstheme="minorHAnsi"/>
        </w:rPr>
      </w:pPr>
      <w:del w:id="6614" w:author="Gaunt, Michael" w:date="2021-05-13T16:25:00Z">
        <w:r w:rsidRPr="00991551" w:rsidDel="00CA7692">
          <w:rPr>
            <w:rFonts w:eastAsia="Times New Roman" w:cstheme="minorHAnsi"/>
            <w:b/>
            <w:bCs/>
            <w:u w:val="single"/>
          </w:rPr>
          <w:delText>Shelves</w:delText>
        </w:r>
      </w:del>
    </w:p>
    <w:p w14:paraId="0B07F265" w14:textId="1504AB8D" w:rsidR="000F216A" w:rsidRPr="00991551" w:rsidDel="00CA7692" w:rsidRDefault="000F216A" w:rsidP="00991551">
      <w:pPr>
        <w:spacing w:after="0" w:line="240" w:lineRule="auto"/>
        <w:rPr>
          <w:del w:id="6615"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6261"/>
      </w:tblGrid>
      <w:tr w:rsidR="000F216A" w:rsidRPr="000F216A" w:rsidDel="00CA7692" w14:paraId="46886FF0" w14:textId="79B432B9" w:rsidTr="000F216A">
        <w:trPr>
          <w:tblCellSpacing w:w="15" w:type="dxa"/>
          <w:del w:id="6616" w:author="Gaunt, Michael" w:date="2021-05-13T16:25:00Z"/>
        </w:trPr>
        <w:tc>
          <w:tcPr>
            <w:tcW w:w="0" w:type="auto"/>
            <w:tcMar>
              <w:top w:w="0" w:type="dxa"/>
              <w:left w:w="0" w:type="dxa"/>
              <w:bottom w:w="0" w:type="dxa"/>
              <w:right w:w="60" w:type="dxa"/>
            </w:tcMar>
            <w:vAlign w:val="center"/>
            <w:hideMark/>
          </w:tcPr>
          <w:p w14:paraId="4AEAC82F" w14:textId="02A23969" w:rsidR="000F216A" w:rsidRPr="00991551" w:rsidDel="00CA7692" w:rsidRDefault="000F216A">
            <w:pPr>
              <w:spacing w:after="0" w:line="240" w:lineRule="auto"/>
              <w:rPr>
                <w:del w:id="6617" w:author="Gaunt, Michael" w:date="2021-05-13T16:25:00Z"/>
                <w:rFonts w:eastAsia="Times New Roman" w:cstheme="minorHAnsi"/>
              </w:rPr>
            </w:pPr>
            <w:del w:id="6618"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2C0E9575" w14:textId="0B8EA09C" w:rsidR="000F216A" w:rsidRPr="00991551" w:rsidDel="00CA7692" w:rsidRDefault="000F216A">
            <w:pPr>
              <w:spacing w:after="0" w:line="240" w:lineRule="auto"/>
              <w:rPr>
                <w:del w:id="6619" w:author="Gaunt, Michael" w:date="2021-05-13T16:25:00Z"/>
                <w:rFonts w:eastAsia="Times New Roman" w:cstheme="minorHAnsi"/>
              </w:rPr>
            </w:pPr>
            <w:del w:id="6620" w:author="Gaunt, Michael" w:date="2021-05-13T16:25:00Z">
              <w:r w:rsidRPr="00991551" w:rsidDel="00CA7692">
                <w:rPr>
                  <w:rFonts w:eastAsia="Times New Roman" w:cstheme="minorHAnsi"/>
                </w:rPr>
                <w:delText>Asset Class (Level 2), Distinct count of Unit No, Total Cost per Vehicle</w:delText>
              </w:r>
            </w:del>
          </w:p>
        </w:tc>
      </w:tr>
      <w:tr w:rsidR="000F216A" w:rsidRPr="000F216A" w:rsidDel="00CA7692" w14:paraId="68C767F3" w14:textId="1B057D2B" w:rsidTr="000F216A">
        <w:trPr>
          <w:tblCellSpacing w:w="15" w:type="dxa"/>
          <w:del w:id="6621" w:author="Gaunt, Michael" w:date="2021-05-13T16:25:00Z"/>
        </w:trPr>
        <w:tc>
          <w:tcPr>
            <w:tcW w:w="0" w:type="auto"/>
            <w:tcMar>
              <w:top w:w="0" w:type="dxa"/>
              <w:left w:w="0" w:type="dxa"/>
              <w:bottom w:w="0" w:type="dxa"/>
              <w:right w:w="60" w:type="dxa"/>
            </w:tcMar>
            <w:vAlign w:val="center"/>
            <w:hideMark/>
          </w:tcPr>
          <w:p w14:paraId="7B3B1A22" w14:textId="65F1B0DC" w:rsidR="000F216A" w:rsidRPr="00991551" w:rsidDel="00CA7692" w:rsidRDefault="000F216A">
            <w:pPr>
              <w:spacing w:after="0" w:line="240" w:lineRule="auto"/>
              <w:rPr>
                <w:del w:id="6622" w:author="Gaunt, Michael" w:date="2021-05-13T16:25:00Z"/>
                <w:rFonts w:eastAsia="Times New Roman" w:cstheme="minorHAnsi"/>
              </w:rPr>
            </w:pPr>
            <w:del w:id="6623"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2566834A" w14:textId="1584999B" w:rsidR="000F216A" w:rsidRPr="00991551" w:rsidDel="00CA7692" w:rsidRDefault="000F216A">
            <w:pPr>
              <w:spacing w:after="0" w:line="240" w:lineRule="auto"/>
              <w:rPr>
                <w:del w:id="6624" w:author="Gaunt, Michael" w:date="2021-05-13T16:25:00Z"/>
                <w:rFonts w:eastAsia="Times New Roman" w:cstheme="minorHAnsi"/>
              </w:rPr>
            </w:pPr>
            <w:del w:id="6625" w:author="Gaunt, Michael" w:date="2021-05-13T16:25:00Z">
              <w:r w:rsidRPr="00991551" w:rsidDel="00CA7692">
                <w:rPr>
                  <w:rFonts w:eastAsia="Times New Roman" w:cstheme="minorHAnsi"/>
                </w:rPr>
                <w:delText>Vehicle Age</w:delText>
              </w:r>
            </w:del>
          </w:p>
        </w:tc>
      </w:tr>
      <w:tr w:rsidR="000F216A" w:rsidRPr="000F216A" w:rsidDel="00CA7692" w14:paraId="5731943D" w14:textId="58F8D24A" w:rsidTr="000F216A">
        <w:trPr>
          <w:tblCellSpacing w:w="15" w:type="dxa"/>
          <w:del w:id="6626" w:author="Gaunt, Michael" w:date="2021-05-13T16:25:00Z"/>
        </w:trPr>
        <w:tc>
          <w:tcPr>
            <w:tcW w:w="0" w:type="auto"/>
            <w:tcMar>
              <w:top w:w="0" w:type="dxa"/>
              <w:left w:w="0" w:type="dxa"/>
              <w:bottom w:w="0" w:type="dxa"/>
              <w:right w:w="60" w:type="dxa"/>
            </w:tcMar>
            <w:vAlign w:val="center"/>
            <w:hideMark/>
          </w:tcPr>
          <w:p w14:paraId="44EBCCB7" w14:textId="510C9BE4" w:rsidR="000F216A" w:rsidRPr="00991551" w:rsidDel="00CA7692" w:rsidRDefault="000F216A">
            <w:pPr>
              <w:spacing w:after="0" w:line="240" w:lineRule="auto"/>
              <w:rPr>
                <w:del w:id="6627" w:author="Gaunt, Michael" w:date="2021-05-13T16:25:00Z"/>
                <w:rFonts w:eastAsia="Times New Roman" w:cstheme="minorHAnsi"/>
              </w:rPr>
            </w:pPr>
            <w:del w:id="6628"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2519507D" w14:textId="252A0B1B" w:rsidR="000F216A" w:rsidRPr="00991551" w:rsidDel="00CA7692" w:rsidRDefault="000F216A">
            <w:pPr>
              <w:spacing w:after="0" w:line="240" w:lineRule="auto"/>
              <w:rPr>
                <w:del w:id="6629" w:author="Gaunt, Michael" w:date="2021-05-13T16:25:00Z"/>
                <w:rFonts w:eastAsia="Times New Roman" w:cstheme="minorHAnsi"/>
              </w:rPr>
            </w:pPr>
            <w:del w:id="6630" w:author="Gaunt, Michael" w:date="2021-05-13T16:25:00Z">
              <w:r w:rsidRPr="00991551" w:rsidDel="00CA7692">
                <w:rPr>
                  <w:rFonts w:eastAsia="Times New Roman" w:cstheme="minorHAnsi"/>
                </w:rPr>
                <w:delText>Company, Vehicle Age, Year of Open Dt, Asset Class (Level 2)</w:delText>
              </w:r>
            </w:del>
          </w:p>
        </w:tc>
      </w:tr>
      <w:tr w:rsidR="000F216A" w:rsidRPr="000F216A" w:rsidDel="00CA7692" w14:paraId="1A5457D3" w14:textId="48A7829B" w:rsidTr="000F216A">
        <w:trPr>
          <w:tblCellSpacing w:w="15" w:type="dxa"/>
          <w:del w:id="6631" w:author="Gaunt, Michael" w:date="2021-05-13T16:25:00Z"/>
        </w:trPr>
        <w:tc>
          <w:tcPr>
            <w:tcW w:w="0" w:type="auto"/>
            <w:tcMar>
              <w:top w:w="0" w:type="dxa"/>
              <w:left w:w="0" w:type="dxa"/>
              <w:bottom w:w="0" w:type="dxa"/>
              <w:right w:w="60" w:type="dxa"/>
            </w:tcMar>
            <w:vAlign w:val="center"/>
            <w:hideMark/>
          </w:tcPr>
          <w:p w14:paraId="2410D748" w14:textId="3E8549FF" w:rsidR="000F216A" w:rsidRPr="00991551" w:rsidDel="00CA7692" w:rsidRDefault="000F216A">
            <w:pPr>
              <w:spacing w:after="0" w:line="240" w:lineRule="auto"/>
              <w:rPr>
                <w:del w:id="6632" w:author="Gaunt, Michael" w:date="2021-05-13T16:25:00Z"/>
                <w:rFonts w:eastAsia="Times New Roman" w:cstheme="minorHAnsi"/>
              </w:rPr>
            </w:pPr>
            <w:del w:id="6633"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351FA6F2" w14:textId="0757A6D2" w:rsidR="000F216A" w:rsidRPr="00991551" w:rsidDel="00CA7692" w:rsidRDefault="000F216A">
            <w:pPr>
              <w:spacing w:after="0" w:line="240" w:lineRule="auto"/>
              <w:rPr>
                <w:del w:id="6634" w:author="Gaunt, Michael" w:date="2021-05-13T16:25:00Z"/>
                <w:rFonts w:eastAsia="Times New Roman" w:cstheme="minorHAnsi"/>
              </w:rPr>
            </w:pPr>
            <w:del w:id="6635" w:author="Gaunt, Michael" w:date="2021-05-13T16:25:00Z">
              <w:r w:rsidRPr="00991551" w:rsidDel="00CA7692">
                <w:rPr>
                  <w:rFonts w:eastAsia="Times New Roman" w:cstheme="minorHAnsi"/>
                </w:rPr>
                <w:delText>Total Cost per Vehicle</w:delText>
              </w:r>
            </w:del>
          </w:p>
        </w:tc>
      </w:tr>
      <w:tr w:rsidR="000F216A" w:rsidRPr="000F216A" w:rsidDel="00CA7692" w14:paraId="3CC9C86F" w14:textId="042E766C" w:rsidTr="000F216A">
        <w:trPr>
          <w:tblCellSpacing w:w="15" w:type="dxa"/>
          <w:del w:id="6636" w:author="Gaunt, Michael" w:date="2021-05-13T16:25:00Z"/>
        </w:trPr>
        <w:tc>
          <w:tcPr>
            <w:tcW w:w="0" w:type="auto"/>
            <w:tcMar>
              <w:top w:w="0" w:type="dxa"/>
              <w:left w:w="0" w:type="dxa"/>
              <w:bottom w:w="0" w:type="dxa"/>
              <w:right w:w="60" w:type="dxa"/>
            </w:tcMar>
            <w:vAlign w:val="center"/>
            <w:hideMark/>
          </w:tcPr>
          <w:p w14:paraId="30B9FF30" w14:textId="07E9AADE" w:rsidR="000F216A" w:rsidRPr="00991551" w:rsidDel="00CA7692" w:rsidRDefault="000F216A">
            <w:pPr>
              <w:spacing w:after="0" w:line="240" w:lineRule="auto"/>
              <w:rPr>
                <w:del w:id="6637" w:author="Gaunt, Michael" w:date="2021-05-13T16:25:00Z"/>
                <w:rFonts w:eastAsia="Times New Roman" w:cstheme="minorHAnsi"/>
              </w:rPr>
            </w:pPr>
            <w:del w:id="6638"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6A7F9D7E" w14:textId="5BAFD941" w:rsidR="000F216A" w:rsidRPr="00991551" w:rsidDel="00CA7692" w:rsidRDefault="000F216A">
            <w:pPr>
              <w:spacing w:after="0" w:line="240" w:lineRule="auto"/>
              <w:rPr>
                <w:del w:id="6639" w:author="Gaunt, Michael" w:date="2021-05-13T16:25:00Z"/>
                <w:rFonts w:eastAsia="Times New Roman" w:cstheme="minorHAnsi"/>
              </w:rPr>
            </w:pPr>
            <w:del w:id="6640" w:author="Gaunt, Michael" w:date="2021-05-13T16:25:00Z">
              <w:r w:rsidRPr="00991551" w:rsidDel="00CA7692">
                <w:rPr>
                  <w:rFonts w:eastAsia="Times New Roman" w:cstheme="minorHAnsi"/>
                </w:rPr>
                <w:delText>Asset Class (Level 2)</w:delText>
              </w:r>
            </w:del>
          </w:p>
        </w:tc>
      </w:tr>
    </w:tbl>
    <w:p w14:paraId="241B261D" w14:textId="5D7A5B69" w:rsidR="000F216A" w:rsidRPr="00991551" w:rsidDel="00CA7692" w:rsidRDefault="000F216A" w:rsidP="00991551">
      <w:pPr>
        <w:spacing w:before="180" w:after="180" w:line="240" w:lineRule="auto"/>
        <w:rPr>
          <w:del w:id="6641" w:author="Gaunt, Michael" w:date="2021-05-13T16:25:00Z"/>
          <w:rFonts w:eastAsia="Times New Roman" w:cstheme="minorHAnsi"/>
        </w:rPr>
      </w:pPr>
      <w:del w:id="6642" w:author="Gaunt, Michael" w:date="2021-05-13T16:25:00Z">
        <w:r w:rsidRPr="00991551" w:rsidDel="00CA7692">
          <w:rPr>
            <w:rFonts w:eastAsia="Times New Roman" w:cstheme="minorHAnsi"/>
            <w:b/>
            <w:bCs/>
            <w:u w:val="single"/>
          </w:rPr>
          <w:delText>Dimensions</w:delText>
        </w:r>
      </w:del>
    </w:p>
    <w:p w14:paraId="4091ED91" w14:textId="1BF44EF4" w:rsidR="000F216A" w:rsidRPr="00991551" w:rsidDel="00CA7692" w:rsidRDefault="000F216A" w:rsidP="00991551">
      <w:pPr>
        <w:spacing w:before="180" w:after="0" w:line="240" w:lineRule="auto"/>
        <w:rPr>
          <w:del w:id="6643" w:author="Gaunt, Michael" w:date="2021-05-13T16:25:00Z"/>
          <w:rFonts w:eastAsia="Times New Roman" w:cstheme="minorHAnsi"/>
        </w:rPr>
      </w:pPr>
      <w:del w:id="6644" w:author="Gaunt, Michael" w:date="2021-05-13T16:25:00Z">
        <w:r w:rsidRPr="00991551" w:rsidDel="00CA7692">
          <w:rPr>
            <w:rFonts w:eastAsia="Times New Roman" w:cstheme="minorHAnsi"/>
            <w:b/>
            <w:bCs/>
          </w:rPr>
          <w:delText>Measure Names</w:delText>
        </w:r>
        <w:r w:rsidRPr="00991551" w:rsidDel="00CA7692">
          <w:rPr>
            <w:rFonts w:eastAsia="Times New Roman" w:cstheme="minorHAnsi"/>
          </w:rPr>
          <w:delText xml:space="preserve"> has 1 members on this sheet</w:delText>
        </w:r>
      </w:del>
    </w:p>
    <w:p w14:paraId="3953B502" w14:textId="525BB5B2" w:rsidR="000F216A" w:rsidRPr="00991551" w:rsidDel="00CA7692" w:rsidRDefault="000F216A" w:rsidP="00991551">
      <w:pPr>
        <w:spacing w:after="0" w:line="240" w:lineRule="auto"/>
        <w:rPr>
          <w:del w:id="6645" w:author="Gaunt, Michael" w:date="2021-05-13T16:25:00Z"/>
          <w:rFonts w:eastAsia="Times New Roman" w:cstheme="minorHAnsi"/>
        </w:rPr>
      </w:pPr>
      <w:del w:id="6646" w:author="Gaunt, Michael" w:date="2021-05-13T16:25:00Z">
        <w:r w:rsidRPr="00991551" w:rsidDel="00CA7692">
          <w:rPr>
            <w:rFonts w:eastAsia="Times New Roman" w:cstheme="minorHAnsi"/>
          </w:rPr>
          <w:delText>Members: Vehicle Counts</w:delText>
        </w:r>
      </w:del>
    </w:p>
    <w:p w14:paraId="5B53E5B1" w14:textId="532D203B" w:rsidR="000F216A" w:rsidRPr="00991551" w:rsidDel="00CA7692" w:rsidRDefault="000F216A" w:rsidP="00991551">
      <w:pPr>
        <w:spacing w:after="0" w:line="240" w:lineRule="auto"/>
        <w:rPr>
          <w:del w:id="6647" w:author="Gaunt, Michael" w:date="2021-05-13T16:25:00Z"/>
          <w:rFonts w:eastAsia="Times New Roman" w:cstheme="minorHAnsi"/>
        </w:rPr>
      </w:pPr>
      <w:del w:id="6648" w:author="Gaunt, Michael" w:date="2021-05-13T16:25:00Z">
        <w:r w:rsidRPr="00991551" w:rsidDel="00CA7692">
          <w:rPr>
            <w:rFonts w:eastAsia="Times New Roman" w:cstheme="minorHAnsi"/>
            <w:b/>
            <w:bCs/>
          </w:rPr>
          <w:delText>Asset Class (Level 2)</w:delText>
        </w:r>
        <w:r w:rsidRPr="00991551" w:rsidDel="00CA7692">
          <w:rPr>
            <w:rFonts w:eastAsia="Times New Roman" w:cstheme="minorHAnsi"/>
          </w:rPr>
          <w:delText xml:space="preserve"> has 3 members on this sheet</w:delText>
        </w:r>
      </w:del>
    </w:p>
    <w:p w14:paraId="3C9F9A95" w14:textId="38B4782F" w:rsidR="000F216A" w:rsidRPr="00991551" w:rsidDel="00CA7692" w:rsidRDefault="000F216A" w:rsidP="00991551">
      <w:pPr>
        <w:spacing w:after="0" w:line="240" w:lineRule="auto"/>
        <w:rPr>
          <w:del w:id="6649" w:author="Gaunt, Michael" w:date="2021-05-13T16:25:00Z"/>
          <w:rFonts w:eastAsia="Times New Roman" w:cstheme="minorHAnsi"/>
        </w:rPr>
      </w:pPr>
      <w:del w:id="6650" w:author="Gaunt, Michael" w:date="2021-05-13T16:25:00Z">
        <w:r w:rsidRPr="00991551" w:rsidDel="00CA7692">
          <w:rPr>
            <w:rFonts w:eastAsia="Times New Roman" w:cstheme="minorHAnsi"/>
          </w:rPr>
          <w:delText>Members: Non-Revenue Vehicle; Paratransit; Standard Transit Bus</w:delText>
        </w:r>
      </w:del>
    </w:p>
    <w:p w14:paraId="51FA1374" w14:textId="2F948E4B" w:rsidR="000F216A" w:rsidRPr="00991551" w:rsidDel="00CA7692" w:rsidRDefault="000F216A" w:rsidP="00991551">
      <w:pPr>
        <w:spacing w:after="0" w:line="240" w:lineRule="auto"/>
        <w:rPr>
          <w:del w:id="6651" w:author="Gaunt, Michael" w:date="2021-05-13T16:25:00Z"/>
          <w:rFonts w:eastAsia="Times New Roman" w:cstheme="minorHAnsi"/>
        </w:rPr>
      </w:pPr>
      <w:del w:id="6652" w:author="Gaunt, Michael" w:date="2021-05-13T16:25:00Z">
        <w:r w:rsidRPr="00991551" w:rsidDel="00CA7692">
          <w:rPr>
            <w:rFonts w:eastAsia="Times New Roman" w:cstheme="minorHAnsi"/>
          </w:rPr>
          <w:delText>Asset Class (Level 2) is sorted manually.</w:delText>
        </w:r>
      </w:del>
    </w:p>
    <w:p w14:paraId="01C9345E" w14:textId="58485FBC" w:rsidR="000F216A" w:rsidRPr="00991551" w:rsidDel="00CA7692" w:rsidRDefault="000F216A" w:rsidP="00991551">
      <w:pPr>
        <w:spacing w:after="0" w:line="240" w:lineRule="auto"/>
        <w:rPr>
          <w:del w:id="6653" w:author="Gaunt, Michael" w:date="2021-05-13T16:25:00Z"/>
          <w:rFonts w:eastAsia="Times New Roman" w:cstheme="minorHAnsi"/>
        </w:rPr>
      </w:pPr>
      <w:del w:id="6654" w:author="Gaunt, Michael" w:date="2021-05-13T16:25:00Z">
        <w:r w:rsidRPr="00991551" w:rsidDel="00CA7692">
          <w:rPr>
            <w:rFonts w:eastAsia="Times New Roman" w:cstheme="minorHAnsi"/>
            <w:b/>
            <w:bCs/>
          </w:rPr>
          <w:delText>Company</w:delText>
        </w:r>
        <w:r w:rsidRPr="00991551" w:rsidDel="00CA7692">
          <w:rPr>
            <w:rFonts w:eastAsia="Times New Roman" w:cstheme="minorHAnsi"/>
          </w:rPr>
          <w:delText xml:space="preserve"> has 2 members on this sheet</w:delText>
        </w:r>
      </w:del>
    </w:p>
    <w:p w14:paraId="1EEAAADB" w14:textId="300C52CD" w:rsidR="000F216A" w:rsidRPr="00991551" w:rsidDel="00CA7692" w:rsidRDefault="000F216A" w:rsidP="00991551">
      <w:pPr>
        <w:spacing w:after="0" w:line="240" w:lineRule="auto"/>
        <w:rPr>
          <w:del w:id="6655" w:author="Gaunt, Michael" w:date="2021-05-13T16:25:00Z"/>
          <w:rFonts w:eastAsia="Times New Roman" w:cstheme="minorHAnsi"/>
        </w:rPr>
      </w:pPr>
      <w:del w:id="6656" w:author="Gaunt, Michael" w:date="2021-05-13T16:25:00Z">
        <w:r w:rsidRPr="00991551" w:rsidDel="00CA7692">
          <w:rPr>
            <w:rFonts w:eastAsia="Times New Roman" w:cstheme="minorHAnsi"/>
          </w:rPr>
          <w:delText>Members: KCMRS; KCMVM</w:delText>
        </w:r>
      </w:del>
    </w:p>
    <w:p w14:paraId="2BA94996" w14:textId="400C006F" w:rsidR="000F216A" w:rsidRPr="00991551" w:rsidDel="00CA7692" w:rsidRDefault="000F216A" w:rsidP="00991551">
      <w:pPr>
        <w:spacing w:after="0" w:line="240" w:lineRule="auto"/>
        <w:rPr>
          <w:del w:id="6657" w:author="Gaunt, Michael" w:date="2021-05-13T16:25:00Z"/>
          <w:rFonts w:eastAsia="Times New Roman" w:cstheme="minorHAnsi"/>
        </w:rPr>
      </w:pPr>
      <w:del w:id="6658" w:author="Gaunt, Michael" w:date="2021-05-13T16:25:00Z">
        <w:r w:rsidRPr="00991551" w:rsidDel="00CA7692">
          <w:rPr>
            <w:rFonts w:eastAsia="Times New Roman" w:cstheme="minorHAnsi"/>
            <w:b/>
            <w:bCs/>
          </w:rPr>
          <w:delText>Vehicle Age</w:delText>
        </w:r>
        <w:r w:rsidRPr="00991551" w:rsidDel="00CA7692">
          <w:rPr>
            <w:rFonts w:eastAsia="Times New Roman" w:cstheme="minorHAnsi"/>
          </w:rPr>
          <w:delText xml:space="preserve"> ranges from 0 to 29 on this sheet.</w:delText>
        </w:r>
      </w:del>
    </w:p>
    <w:p w14:paraId="1878C88D" w14:textId="7A246E5C" w:rsidR="000F216A" w:rsidRPr="00991551" w:rsidDel="00CA7692" w:rsidRDefault="000F216A" w:rsidP="00991551">
      <w:pPr>
        <w:spacing w:after="0" w:line="240" w:lineRule="auto"/>
        <w:rPr>
          <w:del w:id="6659" w:author="Gaunt, Michael" w:date="2021-05-13T16:25:00Z"/>
          <w:rFonts w:eastAsia="Times New Roman" w:cstheme="minorHAnsi"/>
        </w:rPr>
      </w:pPr>
      <w:del w:id="6660" w:author="Gaunt, Michael" w:date="2021-05-13T16:25:00Z">
        <w:r w:rsidRPr="00991551" w:rsidDel="00CA7692">
          <w:rPr>
            <w:rFonts w:eastAsia="Times New Roman" w:cstheme="minorHAnsi"/>
          </w:rPr>
          <w:delText>The filter associated with this field includes values greater than or equal to 0.</w:delText>
        </w:r>
      </w:del>
    </w:p>
    <w:p w14:paraId="6CB28084" w14:textId="48A64FFB" w:rsidR="000F216A" w:rsidRPr="00991551" w:rsidDel="00CA7692" w:rsidRDefault="000F216A" w:rsidP="00991551">
      <w:pPr>
        <w:spacing w:after="0" w:line="240" w:lineRule="auto"/>
        <w:rPr>
          <w:del w:id="6661" w:author="Gaunt, Michael" w:date="2021-05-13T16:25:00Z"/>
          <w:rFonts w:eastAsia="Times New Roman" w:cstheme="minorHAnsi"/>
        </w:rPr>
      </w:pPr>
      <w:del w:id="6662" w:author="Gaunt, Michael" w:date="2021-05-13T16:25:00Z">
        <w:r w:rsidRPr="00991551" w:rsidDel="00CA7692">
          <w:rPr>
            <w:rFonts w:eastAsia="Times New Roman" w:cstheme="minorHAnsi"/>
          </w:rPr>
          <w:delText xml:space="preserve">The formula is </w:delText>
        </w:r>
      </w:del>
    </w:p>
    <w:p w14:paraId="16F94A1B" w14:textId="3C0E2FB5" w:rsidR="000F216A" w:rsidRPr="00991551" w:rsidDel="00CA7692" w:rsidRDefault="000F216A" w:rsidP="00991551">
      <w:pPr>
        <w:spacing w:after="0" w:line="240" w:lineRule="auto"/>
        <w:rPr>
          <w:del w:id="6663" w:author="Gaunt, Michael" w:date="2021-05-13T16:25:00Z"/>
          <w:rFonts w:eastAsia="Times New Roman" w:cstheme="minorHAnsi"/>
        </w:rPr>
      </w:pPr>
      <w:del w:id="6664" w:author="Gaunt, Michael" w:date="2021-05-13T16:25:00Z">
        <w:r w:rsidRPr="00991551" w:rsidDel="00CA7692">
          <w:rPr>
            <w:rFonts w:eastAsia="Times New Roman" w:cstheme="minorHAnsi"/>
          </w:rPr>
          <w:delText>year([Open Dt]) - [Year]+1</w:delText>
        </w:r>
      </w:del>
    </w:p>
    <w:p w14:paraId="749CB4EA" w14:textId="4BF7DA3C" w:rsidR="000F216A" w:rsidRPr="00991551" w:rsidDel="00CA7692" w:rsidRDefault="000F216A" w:rsidP="00991551">
      <w:pPr>
        <w:spacing w:after="0" w:line="240" w:lineRule="auto"/>
        <w:rPr>
          <w:del w:id="6665" w:author="Gaunt, Michael" w:date="2021-05-13T16:25:00Z"/>
          <w:rFonts w:eastAsia="Times New Roman" w:cstheme="minorHAnsi"/>
        </w:rPr>
      </w:pPr>
      <w:del w:id="6666" w:author="Gaunt, Michael" w:date="2021-05-13T16:25:00Z">
        <w:r w:rsidRPr="00991551" w:rsidDel="00CA7692">
          <w:rPr>
            <w:rFonts w:eastAsia="Times New Roman" w:cstheme="minorHAnsi"/>
            <w:b/>
            <w:bCs/>
          </w:rPr>
          <w:delText>Open Dt Year</w:delText>
        </w:r>
        <w:r w:rsidRPr="00991551" w:rsidDel="00CA7692">
          <w:rPr>
            <w:rFonts w:eastAsia="Times New Roman" w:cstheme="minorHAnsi"/>
          </w:rPr>
          <w:delText xml:space="preserve"> has 22 members on this sheet</w:delText>
        </w:r>
      </w:del>
    </w:p>
    <w:p w14:paraId="3AD55D4F" w14:textId="79E628BA" w:rsidR="000F216A" w:rsidRPr="00991551" w:rsidDel="00CA7692" w:rsidRDefault="000F216A" w:rsidP="00991551">
      <w:pPr>
        <w:spacing w:after="0" w:line="240" w:lineRule="auto"/>
        <w:rPr>
          <w:del w:id="6667" w:author="Gaunt, Michael" w:date="2021-05-13T16:25:00Z"/>
          <w:rFonts w:eastAsia="Times New Roman" w:cstheme="minorHAnsi"/>
        </w:rPr>
      </w:pPr>
      <w:del w:id="6668" w:author="Gaunt, Michael" w:date="2021-05-13T16:25:00Z">
        <w:r w:rsidRPr="00991551" w:rsidDel="00CA7692">
          <w:rPr>
            <w:rFonts w:eastAsia="Times New Roman" w:cstheme="minorHAnsi"/>
          </w:rPr>
          <w:delText>Members: 1999; 2000; 2001; 2002; 2003; ...</w:delText>
        </w:r>
      </w:del>
    </w:p>
    <w:p w14:paraId="2669738C" w14:textId="00138E72" w:rsidR="000F216A" w:rsidRPr="00991551" w:rsidDel="00CA7692" w:rsidRDefault="000F216A" w:rsidP="00991551">
      <w:pPr>
        <w:spacing w:before="180" w:after="180" w:line="240" w:lineRule="auto"/>
        <w:rPr>
          <w:del w:id="6669" w:author="Gaunt, Michael" w:date="2021-05-13T16:25:00Z"/>
          <w:rFonts w:eastAsia="Times New Roman" w:cstheme="minorHAnsi"/>
        </w:rPr>
      </w:pPr>
      <w:del w:id="6670" w:author="Gaunt, Michael" w:date="2021-05-13T16:25:00Z">
        <w:r w:rsidRPr="00991551" w:rsidDel="00CA7692">
          <w:rPr>
            <w:rFonts w:eastAsia="Times New Roman" w:cstheme="minorHAnsi"/>
            <w:b/>
            <w:bCs/>
            <w:u w:val="single"/>
          </w:rPr>
          <w:delText>Measures</w:delText>
        </w:r>
      </w:del>
    </w:p>
    <w:p w14:paraId="36827F27" w14:textId="2DC56776" w:rsidR="000F216A" w:rsidRPr="00991551" w:rsidDel="00CA7692" w:rsidRDefault="000F216A" w:rsidP="00991551">
      <w:pPr>
        <w:spacing w:before="180" w:after="0" w:line="240" w:lineRule="auto"/>
        <w:rPr>
          <w:del w:id="6671" w:author="Gaunt, Michael" w:date="2021-05-13T16:25:00Z"/>
          <w:rFonts w:eastAsia="Times New Roman" w:cstheme="minorHAnsi"/>
        </w:rPr>
      </w:pPr>
      <w:del w:id="6672" w:author="Gaunt, Michael" w:date="2021-05-13T16:25:00Z">
        <w:r w:rsidRPr="00991551" w:rsidDel="00CA7692">
          <w:rPr>
            <w:rFonts w:eastAsia="Times New Roman" w:cstheme="minorHAnsi"/>
            <w:b/>
            <w:bCs/>
          </w:rPr>
          <w:delText>Distinct count of Unit No</w:delText>
        </w:r>
        <w:r w:rsidRPr="00991551" w:rsidDel="00CA7692">
          <w:rPr>
            <w:rFonts w:eastAsia="Times New Roman" w:cstheme="minorHAnsi"/>
          </w:rPr>
          <w:delText xml:space="preserve"> ranges from 1 to 1,829 on this sheet.</w:delText>
        </w:r>
      </w:del>
    </w:p>
    <w:p w14:paraId="4754C4F9" w14:textId="02CDE702" w:rsidR="000F216A" w:rsidRPr="00991551" w:rsidDel="00CA7692" w:rsidRDefault="000F216A" w:rsidP="00991551">
      <w:pPr>
        <w:spacing w:after="0" w:line="240" w:lineRule="auto"/>
        <w:rPr>
          <w:del w:id="6673" w:author="Gaunt, Michael" w:date="2021-05-13T16:25:00Z"/>
          <w:rFonts w:eastAsia="Times New Roman" w:cstheme="minorHAnsi"/>
        </w:rPr>
      </w:pPr>
      <w:del w:id="6674" w:author="Gaunt, Michael" w:date="2021-05-13T16:25:00Z">
        <w:r w:rsidRPr="00991551" w:rsidDel="00CA7692">
          <w:rPr>
            <w:rFonts w:eastAsia="Times New Roman" w:cstheme="minorHAnsi"/>
            <w:b/>
            <w:bCs/>
          </w:rPr>
          <w:delText>Total Cost per Vehicle</w:delText>
        </w:r>
        <w:r w:rsidRPr="00991551" w:rsidDel="00CA7692">
          <w:rPr>
            <w:rFonts w:eastAsia="Times New Roman" w:cstheme="minorHAnsi"/>
          </w:rPr>
          <w:delText xml:space="preserve"> ranges from 280 to 44,950 on this sheet.</w:delText>
        </w:r>
      </w:del>
    </w:p>
    <w:p w14:paraId="1A155B14" w14:textId="6C5F22EF" w:rsidR="000F216A" w:rsidRPr="00991551" w:rsidDel="00CA7692" w:rsidRDefault="000F216A" w:rsidP="00991551">
      <w:pPr>
        <w:spacing w:after="0" w:line="240" w:lineRule="auto"/>
        <w:rPr>
          <w:del w:id="6675" w:author="Gaunt, Michael" w:date="2021-05-13T16:25:00Z"/>
          <w:rFonts w:eastAsia="Times New Roman" w:cstheme="minorHAnsi"/>
        </w:rPr>
      </w:pPr>
      <w:del w:id="6676" w:author="Gaunt, Michael" w:date="2021-05-13T16:25:00Z">
        <w:r w:rsidRPr="00991551" w:rsidDel="00CA7692">
          <w:rPr>
            <w:rFonts w:eastAsia="Times New Roman" w:cstheme="minorHAnsi"/>
          </w:rPr>
          <w:delText xml:space="preserve">The formula is </w:delText>
        </w:r>
      </w:del>
    </w:p>
    <w:p w14:paraId="4053C0D8" w14:textId="69F2106D" w:rsidR="000F216A" w:rsidRPr="00991551" w:rsidDel="00CA7692" w:rsidRDefault="000F216A" w:rsidP="00991551">
      <w:pPr>
        <w:spacing w:after="0" w:line="240" w:lineRule="auto"/>
        <w:rPr>
          <w:del w:id="6677" w:author="Gaunt, Michael" w:date="2021-05-13T16:25:00Z"/>
          <w:rFonts w:eastAsia="Times New Roman" w:cstheme="minorHAnsi"/>
        </w:rPr>
      </w:pPr>
      <w:del w:id="6678" w:author="Gaunt, Michael" w:date="2021-05-13T16:25:00Z">
        <w:r w:rsidRPr="00991551" w:rsidDel="00CA7692">
          <w:rPr>
            <w:rFonts w:eastAsia="Times New Roman" w:cstheme="minorHAnsi"/>
          </w:rPr>
          <w:delText>sum([Final_MaintCost])/COUNTD([Unit No])</w:delText>
        </w:r>
      </w:del>
    </w:p>
    <w:p w14:paraId="6819E93F" w14:textId="24B4969F" w:rsidR="000F216A" w:rsidRPr="00991551" w:rsidDel="00CA7692" w:rsidRDefault="000F216A" w:rsidP="00991551">
      <w:pPr>
        <w:spacing w:before="180" w:after="180" w:line="240" w:lineRule="auto"/>
        <w:rPr>
          <w:del w:id="6679" w:author="Gaunt, Michael" w:date="2021-05-13T16:25:00Z"/>
          <w:rFonts w:eastAsia="Times New Roman" w:cstheme="minorHAnsi"/>
        </w:rPr>
      </w:pPr>
      <w:del w:id="6680" w:author="Gaunt, Michael" w:date="2021-05-13T16:25:00Z">
        <w:r w:rsidRPr="00991551" w:rsidDel="00CA7692">
          <w:rPr>
            <w:rFonts w:eastAsia="Times New Roman" w:cstheme="minorHAnsi"/>
            <w:b/>
            <w:bCs/>
            <w:u w:val="single"/>
          </w:rPr>
          <w:delText>Parameters</w:delText>
        </w:r>
      </w:del>
    </w:p>
    <w:p w14:paraId="4515FA5E" w14:textId="09C317FB" w:rsidR="000F216A" w:rsidRPr="00991551" w:rsidDel="00CA7692" w:rsidRDefault="000F216A" w:rsidP="00991551">
      <w:pPr>
        <w:spacing w:before="180" w:after="0" w:line="240" w:lineRule="auto"/>
        <w:rPr>
          <w:del w:id="6681" w:author="Gaunt, Michael" w:date="2021-05-13T16:25:00Z"/>
          <w:rFonts w:eastAsia="Times New Roman" w:cstheme="minorHAnsi"/>
        </w:rPr>
      </w:pPr>
      <w:del w:id="6682" w:author="Gaunt, Michael" w:date="2021-05-13T16:25:00Z">
        <w:r w:rsidRPr="00991551" w:rsidDel="00CA7692">
          <w:rPr>
            <w:rFonts w:eastAsia="Times New Roman" w:cstheme="minorHAnsi"/>
            <w:b/>
            <w:bCs/>
          </w:rPr>
          <w:delText>P_CurrentYear (Parameters)</w:delText>
        </w:r>
        <w:r w:rsidRPr="00991551" w:rsidDel="00CA7692">
          <w:rPr>
            <w:rFonts w:eastAsia="Times New Roman" w:cstheme="minorHAnsi"/>
          </w:rPr>
          <w:delText xml:space="preserve"> has the value 2,020.</w:delText>
        </w:r>
      </w:del>
    </w:p>
    <w:p w14:paraId="7732B1E0" w14:textId="6AC0024F" w:rsidR="000F216A" w:rsidRPr="00991551" w:rsidDel="00CA7692" w:rsidRDefault="000F216A" w:rsidP="00991551">
      <w:pPr>
        <w:spacing w:after="0" w:line="240" w:lineRule="auto"/>
        <w:rPr>
          <w:del w:id="6683" w:author="Gaunt, Michael" w:date="2021-05-13T16:25:00Z"/>
          <w:rFonts w:eastAsia="Times New Roman" w:cstheme="minorHAnsi"/>
        </w:rPr>
      </w:pPr>
      <w:del w:id="6684" w:author="Gaunt, Michael" w:date="2021-05-13T16:25:00Z">
        <w:r w:rsidRPr="00991551" w:rsidDel="00CA7692">
          <w:rPr>
            <w:rFonts w:eastAsia="Times New Roman" w:cstheme="minorHAnsi"/>
            <w:b/>
            <w:bCs/>
          </w:rPr>
          <w:delText>P_SelectMaintCost (Parameters)</w:delText>
        </w:r>
        <w:r w:rsidRPr="00991551" w:rsidDel="00CA7692">
          <w:rPr>
            <w:rFonts w:eastAsia="Times New Roman" w:cstheme="minorHAnsi"/>
          </w:rPr>
          <w:delText xml:space="preserve"> has the value Inflation Adjusted.</w:delText>
        </w:r>
      </w:del>
    </w:p>
    <w:p w14:paraId="6EDED462" w14:textId="03D313F3" w:rsidR="000F216A" w:rsidRPr="00991551" w:rsidDel="00CA7692" w:rsidRDefault="000F216A" w:rsidP="00991551">
      <w:pPr>
        <w:spacing w:after="0" w:line="240" w:lineRule="auto"/>
        <w:rPr>
          <w:del w:id="6685" w:author="Gaunt, Michael" w:date="2021-05-13T16:25:00Z"/>
          <w:rFonts w:eastAsia="Times New Roman" w:cstheme="minorHAnsi"/>
        </w:rPr>
      </w:pPr>
      <w:del w:id="6686" w:author="Gaunt, Michael" w:date="2021-05-13T16:25:00Z">
        <w:r w:rsidRPr="00991551" w:rsidDel="00CA7692">
          <w:rPr>
            <w:rFonts w:eastAsia="Times New Roman" w:cstheme="minorHAnsi"/>
            <w:b/>
            <w:bCs/>
          </w:rPr>
          <w:delText>P_Inflation (Parameters)</w:delText>
        </w:r>
        <w:r w:rsidRPr="00991551" w:rsidDel="00CA7692">
          <w:rPr>
            <w:rFonts w:eastAsia="Times New Roman" w:cstheme="minorHAnsi"/>
          </w:rPr>
          <w:delText xml:space="preserve"> has the value 2.20%.</w:delText>
        </w:r>
      </w:del>
    </w:p>
    <w:p w14:paraId="73574A30" w14:textId="386181E2" w:rsidR="000F216A" w:rsidRPr="00991551" w:rsidDel="00CA7692" w:rsidRDefault="000F216A" w:rsidP="00991551">
      <w:pPr>
        <w:pStyle w:val="Heading3"/>
        <w:numPr>
          <w:ilvl w:val="0"/>
          <w:numId w:val="0"/>
        </w:numPr>
        <w:ind w:left="720" w:hanging="720"/>
        <w:rPr>
          <w:del w:id="6687" w:author="Gaunt, Michael" w:date="2021-05-13T16:25:00Z"/>
        </w:rPr>
      </w:pPr>
      <w:del w:id="6688" w:author="Gaunt, Michael" w:date="2021-05-13T16:25:00Z">
        <w:r w:rsidRPr="00991551" w:rsidDel="00CA7692">
          <w:delText>Frequency of Needs Visualizations</w:delText>
        </w:r>
      </w:del>
    </w:p>
    <w:p w14:paraId="212AE222" w14:textId="76021118" w:rsidR="000F216A" w:rsidRPr="00991551" w:rsidDel="00CA7692" w:rsidRDefault="000F216A" w:rsidP="00282076">
      <w:pPr>
        <w:rPr>
          <w:del w:id="6689" w:author="Gaunt, Michael" w:date="2021-05-13T16:25:00Z"/>
        </w:rPr>
      </w:pPr>
      <w:del w:id="6690" w:author="Gaunt, Michael" w:date="2021-05-13T16:25:00Z">
        <w:r w:rsidRPr="00991551" w:rsidDel="00CA7692">
          <w:delText xml:space="preserve">The trends of Vehicle Counts and COUNTD([Wo No])/COUNTD([Unit No]) for Vehicle Age broken down by Asset Class (Level 2). For pane Distinct count of Unit No: Color shows details about Vehicle Counts. The marks are labeled by Vehicle Counts. For pane COUNTD([Wo No])/COUNTD([Unit No]): Color shows details about Asset Class (Level 2). The marks are labeled by COUNTD([Wo No])/COUNTD([Unit No]). The data </w:delText>
        </w:r>
      </w:del>
      <w:ins w:id="6691" w:author="Lee, Doris" w:date="2021-01-13T16:36:00Z">
        <w:del w:id="6692" w:author="Gaunt, Michael" w:date="2021-05-13T16:25:00Z">
          <w:r w:rsidR="0000051E" w:rsidDel="00CA7692">
            <w:delText>are</w:delText>
          </w:r>
        </w:del>
      </w:ins>
      <w:del w:id="6693" w:author="Gaunt, Michael" w:date="2021-05-13T16:25:00Z">
        <w:r w:rsidRPr="00991551" w:rsidDel="00CA7692">
          <w:delText>is filtered on Company and Open Dt Year. The Company filter keeps KCMRS and KCMVM. The Open Dt Year filter has multiple members selected. The view is filtered on Vehicle Age, which includes values greater than or equal to 0.</w:delText>
        </w:r>
      </w:del>
    </w:p>
    <w:p w14:paraId="0531FA10" w14:textId="3FD4CFDF" w:rsidR="000F216A" w:rsidRPr="00991551" w:rsidDel="00CA7692" w:rsidRDefault="000F216A" w:rsidP="00991551">
      <w:pPr>
        <w:spacing w:before="180" w:after="180" w:line="240" w:lineRule="auto"/>
        <w:rPr>
          <w:del w:id="6694" w:author="Gaunt, Michael" w:date="2021-05-13T16:25:00Z"/>
          <w:rFonts w:eastAsia="Times New Roman" w:cstheme="minorHAnsi"/>
        </w:rPr>
      </w:pPr>
      <w:del w:id="6695" w:author="Gaunt, Michael" w:date="2021-05-13T16:25:00Z">
        <w:r w:rsidRPr="00991551" w:rsidDel="00CA7692">
          <w:rPr>
            <w:rFonts w:eastAsia="Times New Roman" w:cstheme="minorHAnsi"/>
            <w:b/>
            <w:bCs/>
            <w:u w:val="single"/>
          </w:rPr>
          <w:delText>Distinct count of Unit No Properties</w:delText>
        </w:r>
      </w:del>
    </w:p>
    <w:p w14:paraId="6952E4C4" w14:textId="019C7ECC" w:rsidR="000F216A" w:rsidRPr="00991551" w:rsidDel="00CA7692" w:rsidRDefault="000F216A" w:rsidP="00991551">
      <w:pPr>
        <w:spacing w:before="180" w:after="180" w:line="240" w:lineRule="auto"/>
        <w:rPr>
          <w:del w:id="6696" w:author="Gaunt, Michael" w:date="2021-05-13T16:25:00Z"/>
          <w:rFonts w:eastAsia="Times New Roman" w:cstheme="minorHAnsi"/>
        </w:rPr>
      </w:pPr>
      <w:del w:id="6697" w:author="Gaunt, Michael" w:date="2021-05-13T16:25:00Z">
        <w:r w:rsidRPr="00991551" w:rsidDel="00CA7692">
          <w:rPr>
            <w:rFonts w:eastAsia="Times New Roman" w:cstheme="minorHAnsi"/>
            <w:b/>
            <w:bCs/>
            <w:u w:val="single"/>
          </w:rPr>
          <w:delText>Marks</w:delText>
        </w:r>
      </w:del>
    </w:p>
    <w:p w14:paraId="2C1F32CF" w14:textId="6BB917F2" w:rsidR="000F216A" w:rsidRPr="00991551" w:rsidDel="00CA7692" w:rsidRDefault="000F216A" w:rsidP="00991551">
      <w:pPr>
        <w:spacing w:after="0" w:line="240" w:lineRule="auto"/>
        <w:rPr>
          <w:del w:id="6698"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4658"/>
      </w:tblGrid>
      <w:tr w:rsidR="000F216A" w:rsidRPr="000F216A" w:rsidDel="00CA7692" w14:paraId="73AC6267" w14:textId="3866E2F1" w:rsidTr="000F216A">
        <w:trPr>
          <w:tblCellSpacing w:w="15" w:type="dxa"/>
          <w:del w:id="6699" w:author="Gaunt, Michael" w:date="2021-05-13T16:25:00Z"/>
        </w:trPr>
        <w:tc>
          <w:tcPr>
            <w:tcW w:w="0" w:type="auto"/>
            <w:tcMar>
              <w:top w:w="0" w:type="dxa"/>
              <w:left w:w="0" w:type="dxa"/>
              <w:bottom w:w="0" w:type="dxa"/>
              <w:right w:w="60" w:type="dxa"/>
            </w:tcMar>
            <w:vAlign w:val="center"/>
            <w:hideMark/>
          </w:tcPr>
          <w:p w14:paraId="43ECEF7D" w14:textId="2DF8AF39" w:rsidR="000F216A" w:rsidRPr="00991551" w:rsidDel="00CA7692" w:rsidRDefault="000F216A">
            <w:pPr>
              <w:spacing w:after="0" w:line="240" w:lineRule="auto"/>
              <w:rPr>
                <w:del w:id="6700" w:author="Gaunt, Michael" w:date="2021-05-13T16:25:00Z"/>
                <w:rFonts w:eastAsia="Times New Roman" w:cstheme="minorHAnsi"/>
              </w:rPr>
            </w:pPr>
            <w:del w:id="6701" w:author="Gaunt, Michael" w:date="2021-05-13T16:25:00Z">
              <w:r w:rsidRPr="00991551" w:rsidDel="00CA7692">
                <w:rPr>
                  <w:rFonts w:eastAsia="Times New Roman" w:cstheme="minorHAnsi"/>
                </w:rPr>
                <w:delText>The mark type is Bar.</w:delText>
              </w:r>
            </w:del>
          </w:p>
        </w:tc>
      </w:tr>
      <w:tr w:rsidR="000F216A" w:rsidRPr="000F216A" w:rsidDel="00CA7692" w14:paraId="5F7563A7" w14:textId="52B66185" w:rsidTr="000F216A">
        <w:trPr>
          <w:tblCellSpacing w:w="15" w:type="dxa"/>
          <w:del w:id="6702" w:author="Gaunt, Michael" w:date="2021-05-13T16:25:00Z"/>
        </w:trPr>
        <w:tc>
          <w:tcPr>
            <w:tcW w:w="0" w:type="auto"/>
            <w:tcMar>
              <w:top w:w="0" w:type="dxa"/>
              <w:left w:w="0" w:type="dxa"/>
              <w:bottom w:w="0" w:type="dxa"/>
              <w:right w:w="60" w:type="dxa"/>
            </w:tcMar>
            <w:vAlign w:val="center"/>
            <w:hideMark/>
          </w:tcPr>
          <w:p w14:paraId="3747FB03" w14:textId="6EFF4992" w:rsidR="000F216A" w:rsidRPr="00991551" w:rsidDel="00CA7692" w:rsidRDefault="000F216A">
            <w:pPr>
              <w:spacing w:after="0" w:line="240" w:lineRule="auto"/>
              <w:rPr>
                <w:del w:id="6703" w:author="Gaunt, Michael" w:date="2021-05-13T16:25:00Z"/>
                <w:rFonts w:eastAsia="Times New Roman" w:cstheme="minorHAnsi"/>
              </w:rPr>
            </w:pPr>
            <w:del w:id="6704" w:author="Gaunt, Michael" w:date="2021-05-13T16:25:00Z">
              <w:r w:rsidRPr="00991551" w:rsidDel="00CA7692">
                <w:rPr>
                  <w:rFonts w:eastAsia="Times New Roman" w:cstheme="minorHAnsi"/>
                </w:rPr>
                <w:delText>The marks are labeled by distinct count of Unit No.</w:delText>
              </w:r>
            </w:del>
          </w:p>
        </w:tc>
      </w:tr>
      <w:tr w:rsidR="000F216A" w:rsidRPr="000F216A" w:rsidDel="00CA7692" w14:paraId="11058C2B" w14:textId="50EFEE09" w:rsidTr="000F216A">
        <w:trPr>
          <w:tblCellSpacing w:w="15" w:type="dxa"/>
          <w:del w:id="6705" w:author="Gaunt, Michael" w:date="2021-05-13T16:25:00Z"/>
        </w:trPr>
        <w:tc>
          <w:tcPr>
            <w:tcW w:w="0" w:type="auto"/>
            <w:tcMar>
              <w:top w:w="0" w:type="dxa"/>
              <w:left w:w="0" w:type="dxa"/>
              <w:bottom w:w="0" w:type="dxa"/>
              <w:right w:w="60" w:type="dxa"/>
            </w:tcMar>
            <w:vAlign w:val="center"/>
            <w:hideMark/>
          </w:tcPr>
          <w:p w14:paraId="357CD509" w14:textId="4B748A71" w:rsidR="000F216A" w:rsidRPr="00991551" w:rsidDel="00CA7692" w:rsidRDefault="000F216A">
            <w:pPr>
              <w:spacing w:after="0" w:line="240" w:lineRule="auto"/>
              <w:rPr>
                <w:del w:id="6706" w:author="Gaunt, Michael" w:date="2021-05-13T16:25:00Z"/>
                <w:rFonts w:eastAsia="Times New Roman" w:cstheme="minorHAnsi"/>
              </w:rPr>
            </w:pPr>
            <w:del w:id="6707" w:author="Gaunt, Michael" w:date="2021-05-13T16:25:00Z">
              <w:r w:rsidRPr="00991551" w:rsidDel="00CA7692">
                <w:rPr>
                  <w:rFonts w:eastAsia="Times New Roman" w:cstheme="minorHAnsi"/>
                </w:rPr>
                <w:delText>Stacked marks is on.</w:delText>
              </w:r>
            </w:del>
          </w:p>
        </w:tc>
      </w:tr>
    </w:tbl>
    <w:p w14:paraId="1CDF158E" w14:textId="4E47AD4C" w:rsidR="000F216A" w:rsidRPr="00991551" w:rsidDel="00CA7692" w:rsidRDefault="000F216A" w:rsidP="00991551">
      <w:pPr>
        <w:spacing w:before="180" w:after="180" w:line="240" w:lineRule="auto"/>
        <w:rPr>
          <w:del w:id="6708" w:author="Gaunt, Michael" w:date="2021-05-13T16:25:00Z"/>
          <w:rFonts w:eastAsia="Times New Roman" w:cstheme="minorHAnsi"/>
        </w:rPr>
      </w:pPr>
      <w:del w:id="6709" w:author="Gaunt, Michael" w:date="2021-05-13T16:25:00Z">
        <w:r w:rsidRPr="00991551" w:rsidDel="00CA7692">
          <w:rPr>
            <w:rFonts w:eastAsia="Times New Roman" w:cstheme="minorHAnsi"/>
            <w:b/>
            <w:bCs/>
            <w:u w:val="single"/>
          </w:rPr>
          <w:delText>Shelves</w:delText>
        </w:r>
      </w:del>
    </w:p>
    <w:p w14:paraId="354AAA73" w14:textId="2ED01A92" w:rsidR="000F216A" w:rsidRPr="00991551" w:rsidDel="00CA7692" w:rsidRDefault="000F216A" w:rsidP="00991551">
      <w:pPr>
        <w:spacing w:after="0" w:line="240" w:lineRule="auto"/>
        <w:rPr>
          <w:del w:id="6710"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0F216A" w:rsidRPr="000F216A" w:rsidDel="00CA7692" w14:paraId="04FAEED9" w14:textId="09575D9E" w:rsidTr="000F216A">
        <w:trPr>
          <w:tblCellSpacing w:w="15" w:type="dxa"/>
          <w:del w:id="6711" w:author="Gaunt, Michael" w:date="2021-05-13T16:25:00Z"/>
        </w:trPr>
        <w:tc>
          <w:tcPr>
            <w:tcW w:w="0" w:type="auto"/>
            <w:tcMar>
              <w:top w:w="0" w:type="dxa"/>
              <w:left w:w="0" w:type="dxa"/>
              <w:bottom w:w="0" w:type="dxa"/>
              <w:right w:w="60" w:type="dxa"/>
            </w:tcMar>
            <w:vAlign w:val="center"/>
            <w:hideMark/>
          </w:tcPr>
          <w:p w14:paraId="0C79CAA8" w14:textId="67B6D427" w:rsidR="000F216A" w:rsidRPr="00991551" w:rsidDel="00CA7692" w:rsidRDefault="000F216A">
            <w:pPr>
              <w:spacing w:after="0" w:line="240" w:lineRule="auto"/>
              <w:rPr>
                <w:del w:id="6712" w:author="Gaunt, Michael" w:date="2021-05-13T16:25:00Z"/>
                <w:rFonts w:eastAsia="Times New Roman" w:cstheme="minorHAnsi"/>
              </w:rPr>
            </w:pPr>
            <w:del w:id="6713"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37605072" w14:textId="4DAD3858" w:rsidR="000F216A" w:rsidRPr="00991551" w:rsidDel="00CA7692" w:rsidRDefault="000F216A">
            <w:pPr>
              <w:spacing w:after="0" w:line="240" w:lineRule="auto"/>
              <w:rPr>
                <w:del w:id="6714" w:author="Gaunt, Michael" w:date="2021-05-13T16:25:00Z"/>
                <w:rFonts w:eastAsia="Times New Roman" w:cstheme="minorHAnsi"/>
              </w:rPr>
            </w:pPr>
            <w:del w:id="6715" w:author="Gaunt, Michael" w:date="2021-05-13T16:25:00Z">
              <w:r w:rsidRPr="00991551" w:rsidDel="00CA7692">
                <w:rPr>
                  <w:rFonts w:eastAsia="Times New Roman" w:cstheme="minorHAnsi"/>
                </w:rPr>
                <w:delText>Asset Class (Level 2), Distinct count of Unit No, COUNTD([Wo No])/COUNTD([Unit No])</w:delText>
              </w:r>
            </w:del>
          </w:p>
        </w:tc>
      </w:tr>
      <w:tr w:rsidR="000F216A" w:rsidRPr="000F216A" w:rsidDel="00CA7692" w14:paraId="22C96377" w14:textId="50AF4CC5" w:rsidTr="000F216A">
        <w:trPr>
          <w:tblCellSpacing w:w="15" w:type="dxa"/>
          <w:del w:id="6716" w:author="Gaunt, Michael" w:date="2021-05-13T16:25:00Z"/>
        </w:trPr>
        <w:tc>
          <w:tcPr>
            <w:tcW w:w="0" w:type="auto"/>
            <w:tcMar>
              <w:top w:w="0" w:type="dxa"/>
              <w:left w:w="0" w:type="dxa"/>
              <w:bottom w:w="0" w:type="dxa"/>
              <w:right w:w="60" w:type="dxa"/>
            </w:tcMar>
            <w:vAlign w:val="center"/>
            <w:hideMark/>
          </w:tcPr>
          <w:p w14:paraId="29A9AE9C" w14:textId="13B00187" w:rsidR="000F216A" w:rsidRPr="00991551" w:rsidDel="00CA7692" w:rsidRDefault="000F216A">
            <w:pPr>
              <w:spacing w:after="0" w:line="240" w:lineRule="auto"/>
              <w:rPr>
                <w:del w:id="6717" w:author="Gaunt, Michael" w:date="2021-05-13T16:25:00Z"/>
                <w:rFonts w:eastAsia="Times New Roman" w:cstheme="minorHAnsi"/>
              </w:rPr>
            </w:pPr>
            <w:del w:id="6718"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6D9C5DDA" w14:textId="7F3934E6" w:rsidR="000F216A" w:rsidRPr="00991551" w:rsidDel="00CA7692" w:rsidRDefault="000F216A">
            <w:pPr>
              <w:spacing w:after="0" w:line="240" w:lineRule="auto"/>
              <w:rPr>
                <w:del w:id="6719" w:author="Gaunt, Michael" w:date="2021-05-13T16:25:00Z"/>
                <w:rFonts w:eastAsia="Times New Roman" w:cstheme="minorHAnsi"/>
              </w:rPr>
            </w:pPr>
            <w:del w:id="6720" w:author="Gaunt, Michael" w:date="2021-05-13T16:25:00Z">
              <w:r w:rsidRPr="00991551" w:rsidDel="00CA7692">
                <w:rPr>
                  <w:rFonts w:eastAsia="Times New Roman" w:cstheme="minorHAnsi"/>
                </w:rPr>
                <w:delText>Vehicle Age</w:delText>
              </w:r>
            </w:del>
          </w:p>
        </w:tc>
      </w:tr>
      <w:tr w:rsidR="000F216A" w:rsidRPr="000F216A" w:rsidDel="00CA7692" w14:paraId="2405CDA9" w14:textId="4A3BC59E" w:rsidTr="000F216A">
        <w:trPr>
          <w:tblCellSpacing w:w="15" w:type="dxa"/>
          <w:del w:id="6721" w:author="Gaunt, Michael" w:date="2021-05-13T16:25:00Z"/>
        </w:trPr>
        <w:tc>
          <w:tcPr>
            <w:tcW w:w="0" w:type="auto"/>
            <w:tcMar>
              <w:top w:w="0" w:type="dxa"/>
              <w:left w:w="0" w:type="dxa"/>
              <w:bottom w:w="0" w:type="dxa"/>
              <w:right w:w="60" w:type="dxa"/>
            </w:tcMar>
            <w:vAlign w:val="center"/>
            <w:hideMark/>
          </w:tcPr>
          <w:p w14:paraId="22F99C08" w14:textId="3EFFF7EF" w:rsidR="000F216A" w:rsidRPr="00991551" w:rsidDel="00CA7692" w:rsidRDefault="000F216A">
            <w:pPr>
              <w:spacing w:after="0" w:line="240" w:lineRule="auto"/>
              <w:rPr>
                <w:del w:id="6722" w:author="Gaunt, Michael" w:date="2021-05-13T16:25:00Z"/>
                <w:rFonts w:eastAsia="Times New Roman" w:cstheme="minorHAnsi"/>
              </w:rPr>
            </w:pPr>
            <w:del w:id="6723"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5CE3A38A" w14:textId="6C531439" w:rsidR="000F216A" w:rsidRPr="00991551" w:rsidDel="00CA7692" w:rsidRDefault="000F216A">
            <w:pPr>
              <w:spacing w:after="0" w:line="240" w:lineRule="auto"/>
              <w:rPr>
                <w:del w:id="6724" w:author="Gaunt, Michael" w:date="2021-05-13T16:25:00Z"/>
                <w:rFonts w:eastAsia="Times New Roman" w:cstheme="minorHAnsi"/>
              </w:rPr>
            </w:pPr>
            <w:del w:id="6725" w:author="Gaunt, Michael" w:date="2021-05-13T16:25:00Z">
              <w:r w:rsidRPr="00991551" w:rsidDel="00CA7692">
                <w:rPr>
                  <w:rFonts w:eastAsia="Times New Roman" w:cstheme="minorHAnsi"/>
                </w:rPr>
                <w:delText>Company, Vehicle Age, Year of Open Dt</w:delText>
              </w:r>
            </w:del>
          </w:p>
        </w:tc>
      </w:tr>
      <w:tr w:rsidR="000F216A" w:rsidRPr="000F216A" w:rsidDel="00CA7692" w14:paraId="2124E635" w14:textId="1FB0E177" w:rsidTr="000F216A">
        <w:trPr>
          <w:tblCellSpacing w:w="15" w:type="dxa"/>
          <w:del w:id="6726" w:author="Gaunt, Michael" w:date="2021-05-13T16:25:00Z"/>
        </w:trPr>
        <w:tc>
          <w:tcPr>
            <w:tcW w:w="0" w:type="auto"/>
            <w:tcMar>
              <w:top w:w="0" w:type="dxa"/>
              <w:left w:w="0" w:type="dxa"/>
              <w:bottom w:w="0" w:type="dxa"/>
              <w:right w:w="60" w:type="dxa"/>
            </w:tcMar>
            <w:vAlign w:val="center"/>
            <w:hideMark/>
          </w:tcPr>
          <w:p w14:paraId="0DAF8EC9" w14:textId="494A9C3E" w:rsidR="000F216A" w:rsidRPr="00991551" w:rsidDel="00CA7692" w:rsidRDefault="000F216A">
            <w:pPr>
              <w:spacing w:after="0" w:line="240" w:lineRule="auto"/>
              <w:rPr>
                <w:del w:id="6727" w:author="Gaunt, Michael" w:date="2021-05-13T16:25:00Z"/>
                <w:rFonts w:eastAsia="Times New Roman" w:cstheme="minorHAnsi"/>
              </w:rPr>
            </w:pPr>
            <w:del w:id="6728"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230565F3" w14:textId="4271B81C" w:rsidR="000F216A" w:rsidRPr="00991551" w:rsidDel="00CA7692" w:rsidRDefault="000F216A">
            <w:pPr>
              <w:spacing w:after="0" w:line="240" w:lineRule="auto"/>
              <w:rPr>
                <w:del w:id="6729" w:author="Gaunt, Michael" w:date="2021-05-13T16:25:00Z"/>
                <w:rFonts w:eastAsia="Times New Roman" w:cstheme="minorHAnsi"/>
              </w:rPr>
            </w:pPr>
            <w:del w:id="6730" w:author="Gaunt, Michael" w:date="2021-05-13T16:25:00Z">
              <w:r w:rsidRPr="00991551" w:rsidDel="00CA7692">
                <w:rPr>
                  <w:rFonts w:eastAsia="Times New Roman" w:cstheme="minorHAnsi"/>
                </w:rPr>
                <w:delText>Distinct count of Unit No</w:delText>
              </w:r>
            </w:del>
          </w:p>
        </w:tc>
      </w:tr>
      <w:tr w:rsidR="000F216A" w:rsidRPr="000F216A" w:rsidDel="00CA7692" w14:paraId="3ACD1CD6" w14:textId="7E293749" w:rsidTr="000F216A">
        <w:trPr>
          <w:tblCellSpacing w:w="15" w:type="dxa"/>
          <w:del w:id="6731" w:author="Gaunt, Michael" w:date="2021-05-13T16:25:00Z"/>
        </w:trPr>
        <w:tc>
          <w:tcPr>
            <w:tcW w:w="0" w:type="auto"/>
            <w:tcMar>
              <w:top w:w="0" w:type="dxa"/>
              <w:left w:w="0" w:type="dxa"/>
              <w:bottom w:w="0" w:type="dxa"/>
              <w:right w:w="60" w:type="dxa"/>
            </w:tcMar>
            <w:vAlign w:val="center"/>
            <w:hideMark/>
          </w:tcPr>
          <w:p w14:paraId="1FA04B4F" w14:textId="57F0B9F2" w:rsidR="000F216A" w:rsidRPr="00991551" w:rsidDel="00CA7692" w:rsidRDefault="000F216A">
            <w:pPr>
              <w:spacing w:after="0" w:line="240" w:lineRule="auto"/>
              <w:rPr>
                <w:del w:id="6732" w:author="Gaunt, Michael" w:date="2021-05-13T16:25:00Z"/>
                <w:rFonts w:eastAsia="Times New Roman" w:cstheme="minorHAnsi"/>
              </w:rPr>
            </w:pPr>
            <w:del w:id="6733"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6375D72F" w14:textId="3B065CF7" w:rsidR="000F216A" w:rsidRPr="00991551" w:rsidDel="00CA7692" w:rsidRDefault="000F216A">
            <w:pPr>
              <w:spacing w:after="0" w:line="240" w:lineRule="auto"/>
              <w:rPr>
                <w:del w:id="6734" w:author="Gaunt, Michael" w:date="2021-05-13T16:25:00Z"/>
                <w:rFonts w:eastAsia="Times New Roman" w:cstheme="minorHAnsi"/>
              </w:rPr>
            </w:pPr>
            <w:del w:id="6735" w:author="Gaunt, Michael" w:date="2021-05-13T16:25:00Z">
              <w:r w:rsidRPr="00991551" w:rsidDel="00CA7692">
                <w:rPr>
                  <w:rFonts w:eastAsia="Times New Roman" w:cstheme="minorHAnsi"/>
                </w:rPr>
                <w:delText>Measure Names</w:delText>
              </w:r>
            </w:del>
          </w:p>
        </w:tc>
      </w:tr>
    </w:tbl>
    <w:p w14:paraId="69D813C2" w14:textId="02612D57" w:rsidR="000F216A" w:rsidRPr="00991551" w:rsidDel="00CA7692" w:rsidRDefault="000F216A" w:rsidP="00991551">
      <w:pPr>
        <w:spacing w:before="180" w:after="180" w:line="240" w:lineRule="auto"/>
        <w:rPr>
          <w:del w:id="6736" w:author="Gaunt, Michael" w:date="2021-05-13T16:25:00Z"/>
          <w:rFonts w:eastAsia="Times New Roman" w:cstheme="minorHAnsi"/>
        </w:rPr>
      </w:pPr>
      <w:del w:id="6737" w:author="Gaunt, Michael" w:date="2021-05-13T16:25:00Z">
        <w:r w:rsidRPr="00991551" w:rsidDel="00CA7692">
          <w:rPr>
            <w:rFonts w:eastAsia="Times New Roman" w:cstheme="minorHAnsi"/>
            <w:b/>
            <w:bCs/>
            <w:u w:val="single"/>
          </w:rPr>
          <w:delText>COUNTD([Wo No])/COUNTD([Unit No]) Properties</w:delText>
        </w:r>
      </w:del>
    </w:p>
    <w:p w14:paraId="217AE766" w14:textId="7322AAA4" w:rsidR="000F216A" w:rsidRPr="00991551" w:rsidDel="00CA7692" w:rsidRDefault="000F216A" w:rsidP="00991551">
      <w:pPr>
        <w:spacing w:before="180" w:after="180" w:line="240" w:lineRule="auto"/>
        <w:rPr>
          <w:del w:id="6738" w:author="Gaunt, Michael" w:date="2021-05-13T16:25:00Z"/>
          <w:rFonts w:eastAsia="Times New Roman" w:cstheme="minorHAnsi"/>
        </w:rPr>
      </w:pPr>
      <w:del w:id="6739" w:author="Gaunt, Michael" w:date="2021-05-13T16:25:00Z">
        <w:r w:rsidRPr="00991551" w:rsidDel="00CA7692">
          <w:rPr>
            <w:rFonts w:eastAsia="Times New Roman" w:cstheme="minorHAnsi"/>
            <w:b/>
            <w:bCs/>
            <w:u w:val="single"/>
          </w:rPr>
          <w:delText>Marks</w:delText>
        </w:r>
      </w:del>
    </w:p>
    <w:p w14:paraId="030BF971" w14:textId="13F93B69" w:rsidR="000F216A" w:rsidRPr="00991551" w:rsidDel="00CA7692" w:rsidRDefault="000F216A" w:rsidP="00991551">
      <w:pPr>
        <w:spacing w:after="0" w:line="240" w:lineRule="auto"/>
        <w:rPr>
          <w:del w:id="6740"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5971"/>
      </w:tblGrid>
      <w:tr w:rsidR="000F216A" w:rsidRPr="000F216A" w:rsidDel="00CA7692" w14:paraId="5E519A86" w14:textId="7E404B05" w:rsidTr="000F216A">
        <w:trPr>
          <w:tblCellSpacing w:w="15" w:type="dxa"/>
          <w:del w:id="6741" w:author="Gaunt, Michael" w:date="2021-05-13T16:25:00Z"/>
        </w:trPr>
        <w:tc>
          <w:tcPr>
            <w:tcW w:w="0" w:type="auto"/>
            <w:tcMar>
              <w:top w:w="0" w:type="dxa"/>
              <w:left w:w="0" w:type="dxa"/>
              <w:bottom w:w="0" w:type="dxa"/>
              <w:right w:w="60" w:type="dxa"/>
            </w:tcMar>
            <w:vAlign w:val="center"/>
            <w:hideMark/>
          </w:tcPr>
          <w:p w14:paraId="7D6D1F2A" w14:textId="6056D543" w:rsidR="000F216A" w:rsidRPr="00991551" w:rsidDel="00CA7692" w:rsidRDefault="000F216A">
            <w:pPr>
              <w:spacing w:after="0" w:line="240" w:lineRule="auto"/>
              <w:rPr>
                <w:del w:id="6742" w:author="Gaunt, Michael" w:date="2021-05-13T16:25:00Z"/>
                <w:rFonts w:eastAsia="Times New Roman" w:cstheme="minorHAnsi"/>
              </w:rPr>
            </w:pPr>
            <w:del w:id="6743" w:author="Gaunt, Michael" w:date="2021-05-13T16:25:00Z">
              <w:r w:rsidRPr="00991551" w:rsidDel="00CA7692">
                <w:rPr>
                  <w:rFonts w:eastAsia="Times New Roman" w:cstheme="minorHAnsi"/>
                </w:rPr>
                <w:delText>The mark type is Line.</w:delText>
              </w:r>
            </w:del>
          </w:p>
        </w:tc>
      </w:tr>
      <w:tr w:rsidR="000F216A" w:rsidRPr="000F216A" w:rsidDel="00CA7692" w14:paraId="0FD27617" w14:textId="31A4F551" w:rsidTr="000F216A">
        <w:trPr>
          <w:tblCellSpacing w:w="15" w:type="dxa"/>
          <w:del w:id="6744" w:author="Gaunt, Michael" w:date="2021-05-13T16:25:00Z"/>
        </w:trPr>
        <w:tc>
          <w:tcPr>
            <w:tcW w:w="0" w:type="auto"/>
            <w:tcMar>
              <w:top w:w="0" w:type="dxa"/>
              <w:left w:w="0" w:type="dxa"/>
              <w:bottom w:w="0" w:type="dxa"/>
              <w:right w:w="60" w:type="dxa"/>
            </w:tcMar>
            <w:vAlign w:val="center"/>
            <w:hideMark/>
          </w:tcPr>
          <w:p w14:paraId="7BA1F8CB" w14:textId="06241777" w:rsidR="000F216A" w:rsidRPr="00991551" w:rsidDel="00CA7692" w:rsidRDefault="000F216A">
            <w:pPr>
              <w:spacing w:after="0" w:line="240" w:lineRule="auto"/>
              <w:rPr>
                <w:del w:id="6745" w:author="Gaunt, Michael" w:date="2021-05-13T16:25:00Z"/>
                <w:rFonts w:eastAsia="Times New Roman" w:cstheme="minorHAnsi"/>
              </w:rPr>
            </w:pPr>
            <w:del w:id="6746" w:author="Gaunt, Michael" w:date="2021-05-13T16:25:00Z">
              <w:r w:rsidRPr="00991551" w:rsidDel="00CA7692">
                <w:rPr>
                  <w:rFonts w:eastAsia="Times New Roman" w:cstheme="minorHAnsi"/>
                </w:rPr>
                <w:delText>The marks are labeled by COUNTD([Wo No])/COUNTD([Unit No]).</w:delText>
              </w:r>
            </w:del>
          </w:p>
        </w:tc>
      </w:tr>
      <w:tr w:rsidR="000F216A" w:rsidRPr="000F216A" w:rsidDel="00CA7692" w14:paraId="2DF8C7A3" w14:textId="5187B5C9" w:rsidTr="000F216A">
        <w:trPr>
          <w:tblCellSpacing w:w="15" w:type="dxa"/>
          <w:del w:id="6747" w:author="Gaunt, Michael" w:date="2021-05-13T16:25:00Z"/>
        </w:trPr>
        <w:tc>
          <w:tcPr>
            <w:tcW w:w="0" w:type="auto"/>
            <w:tcMar>
              <w:top w:w="0" w:type="dxa"/>
              <w:left w:w="0" w:type="dxa"/>
              <w:bottom w:w="0" w:type="dxa"/>
              <w:right w:w="60" w:type="dxa"/>
            </w:tcMar>
            <w:vAlign w:val="center"/>
            <w:hideMark/>
          </w:tcPr>
          <w:p w14:paraId="18090B07" w14:textId="34162B4B" w:rsidR="000F216A" w:rsidRPr="00991551" w:rsidDel="00CA7692" w:rsidRDefault="000F216A">
            <w:pPr>
              <w:spacing w:after="0" w:line="240" w:lineRule="auto"/>
              <w:rPr>
                <w:del w:id="6748" w:author="Gaunt, Michael" w:date="2021-05-13T16:25:00Z"/>
                <w:rFonts w:eastAsia="Times New Roman" w:cstheme="minorHAnsi"/>
              </w:rPr>
            </w:pPr>
            <w:del w:id="6749" w:author="Gaunt, Michael" w:date="2021-05-13T16:25:00Z">
              <w:r w:rsidRPr="00991551" w:rsidDel="00CA7692">
                <w:rPr>
                  <w:rFonts w:eastAsia="Times New Roman" w:cstheme="minorHAnsi"/>
                </w:rPr>
                <w:delText>Stacked marks is off.</w:delText>
              </w:r>
            </w:del>
          </w:p>
        </w:tc>
      </w:tr>
    </w:tbl>
    <w:p w14:paraId="3C0F859E" w14:textId="1A211A96" w:rsidR="000F216A" w:rsidRPr="00991551" w:rsidDel="00CA7692" w:rsidRDefault="000F216A" w:rsidP="00991551">
      <w:pPr>
        <w:spacing w:before="180" w:after="180" w:line="240" w:lineRule="auto"/>
        <w:rPr>
          <w:del w:id="6750" w:author="Gaunt, Michael" w:date="2021-05-13T16:25:00Z"/>
          <w:rFonts w:eastAsia="Times New Roman" w:cstheme="minorHAnsi"/>
        </w:rPr>
      </w:pPr>
      <w:del w:id="6751" w:author="Gaunt, Michael" w:date="2021-05-13T16:25:00Z">
        <w:r w:rsidRPr="00991551" w:rsidDel="00CA7692">
          <w:rPr>
            <w:rFonts w:eastAsia="Times New Roman" w:cstheme="minorHAnsi"/>
            <w:b/>
            <w:bCs/>
            <w:u w:val="single"/>
          </w:rPr>
          <w:delText>Shelves</w:delText>
        </w:r>
      </w:del>
    </w:p>
    <w:p w14:paraId="3A85CA3A" w14:textId="0305B939" w:rsidR="000F216A" w:rsidRPr="00991551" w:rsidDel="00CA7692" w:rsidRDefault="000F216A" w:rsidP="00991551">
      <w:pPr>
        <w:spacing w:after="0" w:line="240" w:lineRule="auto"/>
        <w:rPr>
          <w:del w:id="6752"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0F216A" w:rsidRPr="000F216A" w:rsidDel="00CA7692" w14:paraId="394286E0" w14:textId="400649C4" w:rsidTr="000F216A">
        <w:trPr>
          <w:tblCellSpacing w:w="15" w:type="dxa"/>
          <w:del w:id="6753" w:author="Gaunt, Michael" w:date="2021-05-13T16:25:00Z"/>
        </w:trPr>
        <w:tc>
          <w:tcPr>
            <w:tcW w:w="0" w:type="auto"/>
            <w:tcMar>
              <w:top w:w="0" w:type="dxa"/>
              <w:left w:w="0" w:type="dxa"/>
              <w:bottom w:w="0" w:type="dxa"/>
              <w:right w:w="60" w:type="dxa"/>
            </w:tcMar>
            <w:vAlign w:val="center"/>
            <w:hideMark/>
          </w:tcPr>
          <w:p w14:paraId="39ABE604" w14:textId="3912A3C0" w:rsidR="000F216A" w:rsidRPr="00991551" w:rsidDel="00CA7692" w:rsidRDefault="000F216A">
            <w:pPr>
              <w:spacing w:after="0" w:line="240" w:lineRule="auto"/>
              <w:rPr>
                <w:del w:id="6754" w:author="Gaunt, Michael" w:date="2021-05-13T16:25:00Z"/>
                <w:rFonts w:eastAsia="Times New Roman" w:cstheme="minorHAnsi"/>
              </w:rPr>
            </w:pPr>
            <w:del w:id="6755"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12A40438" w14:textId="0AAA3D82" w:rsidR="000F216A" w:rsidRPr="00991551" w:rsidDel="00CA7692" w:rsidRDefault="000F216A">
            <w:pPr>
              <w:spacing w:after="0" w:line="240" w:lineRule="auto"/>
              <w:rPr>
                <w:del w:id="6756" w:author="Gaunt, Michael" w:date="2021-05-13T16:25:00Z"/>
                <w:rFonts w:eastAsia="Times New Roman" w:cstheme="minorHAnsi"/>
              </w:rPr>
            </w:pPr>
            <w:del w:id="6757" w:author="Gaunt, Michael" w:date="2021-05-13T16:25:00Z">
              <w:r w:rsidRPr="00991551" w:rsidDel="00CA7692">
                <w:rPr>
                  <w:rFonts w:eastAsia="Times New Roman" w:cstheme="minorHAnsi"/>
                </w:rPr>
                <w:delText>Asset Class (Level 2), Distinct count of Unit No, COUNTD([Wo No])/COUNTD([Unit No])</w:delText>
              </w:r>
            </w:del>
          </w:p>
        </w:tc>
      </w:tr>
      <w:tr w:rsidR="000F216A" w:rsidRPr="000F216A" w:rsidDel="00CA7692" w14:paraId="2E1F5952" w14:textId="01AEBA0D" w:rsidTr="000F216A">
        <w:trPr>
          <w:tblCellSpacing w:w="15" w:type="dxa"/>
          <w:del w:id="6758" w:author="Gaunt, Michael" w:date="2021-05-13T16:25:00Z"/>
        </w:trPr>
        <w:tc>
          <w:tcPr>
            <w:tcW w:w="0" w:type="auto"/>
            <w:tcMar>
              <w:top w:w="0" w:type="dxa"/>
              <w:left w:w="0" w:type="dxa"/>
              <w:bottom w:w="0" w:type="dxa"/>
              <w:right w:w="60" w:type="dxa"/>
            </w:tcMar>
            <w:vAlign w:val="center"/>
            <w:hideMark/>
          </w:tcPr>
          <w:p w14:paraId="483D117F" w14:textId="1DB25D8B" w:rsidR="000F216A" w:rsidRPr="00991551" w:rsidDel="00CA7692" w:rsidRDefault="000F216A">
            <w:pPr>
              <w:spacing w:after="0" w:line="240" w:lineRule="auto"/>
              <w:rPr>
                <w:del w:id="6759" w:author="Gaunt, Michael" w:date="2021-05-13T16:25:00Z"/>
                <w:rFonts w:eastAsia="Times New Roman" w:cstheme="minorHAnsi"/>
              </w:rPr>
            </w:pPr>
            <w:del w:id="6760"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69D511F8" w14:textId="526EDA04" w:rsidR="000F216A" w:rsidRPr="00991551" w:rsidDel="00CA7692" w:rsidRDefault="000F216A">
            <w:pPr>
              <w:spacing w:after="0" w:line="240" w:lineRule="auto"/>
              <w:rPr>
                <w:del w:id="6761" w:author="Gaunt, Michael" w:date="2021-05-13T16:25:00Z"/>
                <w:rFonts w:eastAsia="Times New Roman" w:cstheme="minorHAnsi"/>
              </w:rPr>
            </w:pPr>
            <w:del w:id="6762" w:author="Gaunt, Michael" w:date="2021-05-13T16:25:00Z">
              <w:r w:rsidRPr="00991551" w:rsidDel="00CA7692">
                <w:rPr>
                  <w:rFonts w:eastAsia="Times New Roman" w:cstheme="minorHAnsi"/>
                </w:rPr>
                <w:delText>Vehicle Age</w:delText>
              </w:r>
            </w:del>
          </w:p>
        </w:tc>
      </w:tr>
      <w:tr w:rsidR="000F216A" w:rsidRPr="000F216A" w:rsidDel="00CA7692" w14:paraId="15ADC590" w14:textId="267F70F5" w:rsidTr="000F216A">
        <w:trPr>
          <w:tblCellSpacing w:w="15" w:type="dxa"/>
          <w:del w:id="6763" w:author="Gaunt, Michael" w:date="2021-05-13T16:25:00Z"/>
        </w:trPr>
        <w:tc>
          <w:tcPr>
            <w:tcW w:w="0" w:type="auto"/>
            <w:tcMar>
              <w:top w:w="0" w:type="dxa"/>
              <w:left w:w="0" w:type="dxa"/>
              <w:bottom w:w="0" w:type="dxa"/>
              <w:right w:w="60" w:type="dxa"/>
            </w:tcMar>
            <w:vAlign w:val="center"/>
            <w:hideMark/>
          </w:tcPr>
          <w:p w14:paraId="03B26CCB" w14:textId="3422477A" w:rsidR="000F216A" w:rsidRPr="00991551" w:rsidDel="00CA7692" w:rsidRDefault="000F216A">
            <w:pPr>
              <w:spacing w:after="0" w:line="240" w:lineRule="auto"/>
              <w:rPr>
                <w:del w:id="6764" w:author="Gaunt, Michael" w:date="2021-05-13T16:25:00Z"/>
                <w:rFonts w:eastAsia="Times New Roman" w:cstheme="minorHAnsi"/>
              </w:rPr>
            </w:pPr>
            <w:del w:id="6765"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6F045E97" w14:textId="4AC5EF70" w:rsidR="000F216A" w:rsidRPr="00991551" w:rsidDel="00CA7692" w:rsidRDefault="000F216A">
            <w:pPr>
              <w:spacing w:after="0" w:line="240" w:lineRule="auto"/>
              <w:rPr>
                <w:del w:id="6766" w:author="Gaunt, Michael" w:date="2021-05-13T16:25:00Z"/>
                <w:rFonts w:eastAsia="Times New Roman" w:cstheme="minorHAnsi"/>
              </w:rPr>
            </w:pPr>
            <w:del w:id="6767" w:author="Gaunt, Michael" w:date="2021-05-13T16:25:00Z">
              <w:r w:rsidRPr="00991551" w:rsidDel="00CA7692">
                <w:rPr>
                  <w:rFonts w:eastAsia="Times New Roman" w:cstheme="minorHAnsi"/>
                </w:rPr>
                <w:delText>Company, Vehicle Age, Year of Open Dt</w:delText>
              </w:r>
            </w:del>
          </w:p>
        </w:tc>
      </w:tr>
      <w:tr w:rsidR="000F216A" w:rsidRPr="000F216A" w:rsidDel="00CA7692" w14:paraId="77C2FCBA" w14:textId="07816DFE" w:rsidTr="000F216A">
        <w:trPr>
          <w:tblCellSpacing w:w="15" w:type="dxa"/>
          <w:del w:id="6768" w:author="Gaunt, Michael" w:date="2021-05-13T16:25:00Z"/>
        </w:trPr>
        <w:tc>
          <w:tcPr>
            <w:tcW w:w="0" w:type="auto"/>
            <w:tcMar>
              <w:top w:w="0" w:type="dxa"/>
              <w:left w:w="0" w:type="dxa"/>
              <w:bottom w:w="0" w:type="dxa"/>
              <w:right w:w="60" w:type="dxa"/>
            </w:tcMar>
            <w:vAlign w:val="center"/>
            <w:hideMark/>
          </w:tcPr>
          <w:p w14:paraId="4680DEC8" w14:textId="359E438A" w:rsidR="000F216A" w:rsidRPr="00991551" w:rsidDel="00CA7692" w:rsidRDefault="000F216A">
            <w:pPr>
              <w:spacing w:after="0" w:line="240" w:lineRule="auto"/>
              <w:rPr>
                <w:del w:id="6769" w:author="Gaunt, Michael" w:date="2021-05-13T16:25:00Z"/>
                <w:rFonts w:eastAsia="Times New Roman" w:cstheme="minorHAnsi"/>
              </w:rPr>
            </w:pPr>
            <w:del w:id="6770"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58EF84B5" w14:textId="5EB95868" w:rsidR="000F216A" w:rsidRPr="00991551" w:rsidDel="00CA7692" w:rsidRDefault="000F216A">
            <w:pPr>
              <w:spacing w:after="0" w:line="240" w:lineRule="auto"/>
              <w:rPr>
                <w:del w:id="6771" w:author="Gaunt, Michael" w:date="2021-05-13T16:25:00Z"/>
                <w:rFonts w:eastAsia="Times New Roman" w:cstheme="minorHAnsi"/>
              </w:rPr>
            </w:pPr>
            <w:del w:id="6772" w:author="Gaunt, Michael" w:date="2021-05-13T16:25:00Z">
              <w:r w:rsidRPr="00991551" w:rsidDel="00CA7692">
                <w:rPr>
                  <w:rFonts w:eastAsia="Times New Roman" w:cstheme="minorHAnsi"/>
                </w:rPr>
                <w:delText>COUNTD([Wo No])/COUNTD([Unit No])</w:delText>
              </w:r>
            </w:del>
          </w:p>
        </w:tc>
      </w:tr>
      <w:tr w:rsidR="000F216A" w:rsidRPr="000F216A" w:rsidDel="00CA7692" w14:paraId="0519E888" w14:textId="2F47DE41" w:rsidTr="000F216A">
        <w:trPr>
          <w:tblCellSpacing w:w="15" w:type="dxa"/>
          <w:del w:id="6773" w:author="Gaunt, Michael" w:date="2021-05-13T16:25:00Z"/>
        </w:trPr>
        <w:tc>
          <w:tcPr>
            <w:tcW w:w="0" w:type="auto"/>
            <w:tcMar>
              <w:top w:w="0" w:type="dxa"/>
              <w:left w:w="0" w:type="dxa"/>
              <w:bottom w:w="0" w:type="dxa"/>
              <w:right w:w="60" w:type="dxa"/>
            </w:tcMar>
            <w:vAlign w:val="center"/>
            <w:hideMark/>
          </w:tcPr>
          <w:p w14:paraId="0E6657C5" w14:textId="4BF1746B" w:rsidR="000F216A" w:rsidRPr="00991551" w:rsidDel="00CA7692" w:rsidRDefault="000F216A">
            <w:pPr>
              <w:spacing w:after="0" w:line="240" w:lineRule="auto"/>
              <w:rPr>
                <w:del w:id="6774" w:author="Gaunt, Michael" w:date="2021-05-13T16:25:00Z"/>
                <w:rFonts w:eastAsia="Times New Roman" w:cstheme="minorHAnsi"/>
              </w:rPr>
            </w:pPr>
            <w:del w:id="6775"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0741DF23" w14:textId="307262DF" w:rsidR="000F216A" w:rsidRPr="00991551" w:rsidDel="00CA7692" w:rsidRDefault="000F216A">
            <w:pPr>
              <w:spacing w:after="0" w:line="240" w:lineRule="auto"/>
              <w:rPr>
                <w:del w:id="6776" w:author="Gaunt, Michael" w:date="2021-05-13T16:25:00Z"/>
                <w:rFonts w:eastAsia="Times New Roman" w:cstheme="minorHAnsi"/>
              </w:rPr>
            </w:pPr>
            <w:del w:id="6777" w:author="Gaunt, Michael" w:date="2021-05-13T16:25:00Z">
              <w:r w:rsidRPr="00991551" w:rsidDel="00CA7692">
                <w:rPr>
                  <w:rFonts w:eastAsia="Times New Roman" w:cstheme="minorHAnsi"/>
                </w:rPr>
                <w:delText>Asset Class (Level 2)</w:delText>
              </w:r>
            </w:del>
          </w:p>
        </w:tc>
      </w:tr>
    </w:tbl>
    <w:p w14:paraId="4DFA6054" w14:textId="193C28EA" w:rsidR="000F216A" w:rsidRPr="00991551" w:rsidDel="00CA7692" w:rsidRDefault="000F216A" w:rsidP="00991551">
      <w:pPr>
        <w:spacing w:before="180" w:after="180" w:line="240" w:lineRule="auto"/>
        <w:rPr>
          <w:del w:id="6778" w:author="Gaunt, Michael" w:date="2021-05-13T16:25:00Z"/>
          <w:rFonts w:eastAsia="Times New Roman" w:cstheme="minorHAnsi"/>
        </w:rPr>
      </w:pPr>
      <w:del w:id="6779" w:author="Gaunt, Michael" w:date="2021-05-13T16:25:00Z">
        <w:r w:rsidRPr="00991551" w:rsidDel="00CA7692">
          <w:rPr>
            <w:rFonts w:eastAsia="Times New Roman" w:cstheme="minorHAnsi"/>
            <w:b/>
            <w:bCs/>
            <w:u w:val="single"/>
          </w:rPr>
          <w:delText>Trend Lines Model</w:delText>
        </w:r>
      </w:del>
    </w:p>
    <w:p w14:paraId="194E55D4" w14:textId="67CDAF76" w:rsidR="000F216A" w:rsidRPr="00991551" w:rsidDel="00CA7692" w:rsidRDefault="000F216A" w:rsidP="00991551">
      <w:pPr>
        <w:spacing w:before="180" w:after="180" w:line="240" w:lineRule="auto"/>
        <w:rPr>
          <w:del w:id="6780" w:author="Gaunt, Michael" w:date="2021-05-13T16:25:00Z"/>
          <w:rFonts w:eastAsia="Times New Roman" w:cstheme="minorHAnsi"/>
        </w:rPr>
      </w:pPr>
      <w:del w:id="6781" w:author="Gaunt, Michael" w:date="2021-05-13T16:25:00Z">
        <w:r w:rsidRPr="00991551" w:rsidDel="00CA7692">
          <w:rPr>
            <w:rFonts w:eastAsia="Times New Roman" w:cstheme="minorHAnsi"/>
          </w:rPr>
          <w:delText>A polynomial trend model of degree 2 is computed for COUNTD([Wo No])/COUNTD([Unit No]) given Vehicle Age. The model may be significant at p &lt;= 0.05. The factor Asset Class (Level 2) may be significant at p &lt;= 0.05.</w:delText>
        </w:r>
      </w:del>
    </w:p>
    <w:p w14:paraId="6D3F5B4A" w14:textId="58D13A80" w:rsidR="000F216A" w:rsidRPr="00991551" w:rsidDel="00CA7692" w:rsidRDefault="000F216A" w:rsidP="00991551">
      <w:pPr>
        <w:spacing w:after="0" w:line="240" w:lineRule="auto"/>
        <w:rPr>
          <w:del w:id="6782"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3119"/>
        <w:gridCol w:w="5461"/>
      </w:tblGrid>
      <w:tr w:rsidR="000F216A" w:rsidRPr="000F216A" w:rsidDel="00CA7692" w14:paraId="705BAFAB" w14:textId="2D7EF21F" w:rsidTr="000F216A">
        <w:trPr>
          <w:tblCellSpacing w:w="15" w:type="dxa"/>
          <w:del w:id="6783" w:author="Gaunt, Michael" w:date="2021-05-13T16:25:00Z"/>
        </w:trPr>
        <w:tc>
          <w:tcPr>
            <w:tcW w:w="0" w:type="auto"/>
            <w:tcMar>
              <w:top w:w="0" w:type="dxa"/>
              <w:left w:w="0" w:type="dxa"/>
              <w:bottom w:w="0" w:type="dxa"/>
              <w:right w:w="60" w:type="dxa"/>
            </w:tcMar>
            <w:vAlign w:val="center"/>
            <w:hideMark/>
          </w:tcPr>
          <w:p w14:paraId="329E0558" w14:textId="338EF00D" w:rsidR="000F216A" w:rsidRPr="00991551" w:rsidDel="00CA7692" w:rsidRDefault="000F216A">
            <w:pPr>
              <w:spacing w:after="0" w:line="240" w:lineRule="auto"/>
              <w:rPr>
                <w:del w:id="6784" w:author="Gaunt, Michael" w:date="2021-05-13T16:25:00Z"/>
                <w:rFonts w:eastAsia="Times New Roman" w:cstheme="minorHAnsi"/>
              </w:rPr>
            </w:pPr>
            <w:del w:id="6785" w:author="Gaunt, Michael" w:date="2021-05-13T16:25:00Z">
              <w:r w:rsidRPr="00991551" w:rsidDel="00CA7692">
                <w:rPr>
                  <w:rFonts w:eastAsia="Times New Roman" w:cstheme="minorHAnsi"/>
                  <w:b/>
                  <w:bCs/>
                </w:rPr>
                <w:delText>Model formula:</w:delText>
              </w:r>
            </w:del>
          </w:p>
        </w:tc>
        <w:tc>
          <w:tcPr>
            <w:tcW w:w="0" w:type="auto"/>
            <w:tcMar>
              <w:top w:w="0" w:type="dxa"/>
              <w:left w:w="0" w:type="dxa"/>
              <w:bottom w:w="0" w:type="dxa"/>
              <w:right w:w="60" w:type="dxa"/>
            </w:tcMar>
            <w:vAlign w:val="center"/>
            <w:hideMark/>
          </w:tcPr>
          <w:p w14:paraId="733FC454" w14:textId="328B8520" w:rsidR="000F216A" w:rsidRPr="00991551" w:rsidDel="00CA7692" w:rsidRDefault="000F216A">
            <w:pPr>
              <w:spacing w:after="0" w:line="240" w:lineRule="auto"/>
              <w:rPr>
                <w:del w:id="6786" w:author="Gaunt, Michael" w:date="2021-05-13T16:25:00Z"/>
                <w:rFonts w:eastAsia="Times New Roman" w:cstheme="minorHAnsi"/>
              </w:rPr>
            </w:pPr>
            <w:del w:id="6787" w:author="Gaunt, Michael" w:date="2021-05-13T16:25:00Z">
              <w:r w:rsidRPr="00991551" w:rsidDel="00CA7692">
                <w:rPr>
                  <w:rFonts w:eastAsia="Times New Roman" w:cstheme="minorHAnsi"/>
                </w:rPr>
                <w:delText>Asset Class (Level 2)*( Vehicle Age^2 + Vehicle Age + intercept )</w:delText>
              </w:r>
            </w:del>
          </w:p>
        </w:tc>
      </w:tr>
      <w:tr w:rsidR="000F216A" w:rsidRPr="000F216A" w:rsidDel="00CA7692" w14:paraId="29F28BA6" w14:textId="45E5911C" w:rsidTr="000F216A">
        <w:trPr>
          <w:tblCellSpacing w:w="15" w:type="dxa"/>
          <w:del w:id="6788" w:author="Gaunt, Michael" w:date="2021-05-13T16:25:00Z"/>
        </w:trPr>
        <w:tc>
          <w:tcPr>
            <w:tcW w:w="0" w:type="auto"/>
            <w:tcMar>
              <w:top w:w="0" w:type="dxa"/>
              <w:left w:w="0" w:type="dxa"/>
              <w:bottom w:w="0" w:type="dxa"/>
              <w:right w:w="60" w:type="dxa"/>
            </w:tcMar>
            <w:vAlign w:val="center"/>
            <w:hideMark/>
          </w:tcPr>
          <w:p w14:paraId="086F155B" w14:textId="62FFD83D" w:rsidR="000F216A" w:rsidRPr="00991551" w:rsidDel="00CA7692" w:rsidRDefault="000F216A">
            <w:pPr>
              <w:spacing w:after="0" w:line="240" w:lineRule="auto"/>
              <w:rPr>
                <w:del w:id="6789" w:author="Gaunt, Michael" w:date="2021-05-13T16:25:00Z"/>
                <w:rFonts w:eastAsia="Times New Roman" w:cstheme="minorHAnsi"/>
              </w:rPr>
            </w:pPr>
            <w:del w:id="6790" w:author="Gaunt, Michael" w:date="2021-05-13T16:25:00Z">
              <w:r w:rsidRPr="00991551" w:rsidDel="00CA7692">
                <w:rPr>
                  <w:rFonts w:eastAsia="Times New Roman" w:cstheme="minorHAnsi"/>
                  <w:b/>
                  <w:bCs/>
                </w:rPr>
                <w:delText>Number of modeled observations:</w:delText>
              </w:r>
            </w:del>
          </w:p>
        </w:tc>
        <w:tc>
          <w:tcPr>
            <w:tcW w:w="0" w:type="auto"/>
            <w:tcMar>
              <w:top w:w="0" w:type="dxa"/>
              <w:left w:w="0" w:type="dxa"/>
              <w:bottom w:w="0" w:type="dxa"/>
              <w:right w:w="60" w:type="dxa"/>
            </w:tcMar>
            <w:vAlign w:val="center"/>
            <w:hideMark/>
          </w:tcPr>
          <w:p w14:paraId="2892FCA2" w14:textId="7BE2C67D" w:rsidR="000F216A" w:rsidRPr="00991551" w:rsidDel="00CA7692" w:rsidRDefault="000F216A">
            <w:pPr>
              <w:spacing w:after="0" w:line="240" w:lineRule="auto"/>
              <w:rPr>
                <w:del w:id="6791" w:author="Gaunt, Michael" w:date="2021-05-13T16:25:00Z"/>
                <w:rFonts w:eastAsia="Times New Roman" w:cstheme="minorHAnsi"/>
              </w:rPr>
            </w:pPr>
            <w:del w:id="6792" w:author="Gaunt, Michael" w:date="2021-05-13T16:25:00Z">
              <w:r w:rsidRPr="00991551" w:rsidDel="00CA7692">
                <w:rPr>
                  <w:rFonts w:eastAsia="Times New Roman" w:cstheme="minorHAnsi"/>
                </w:rPr>
                <w:delText>62</w:delText>
              </w:r>
            </w:del>
          </w:p>
        </w:tc>
      </w:tr>
      <w:tr w:rsidR="000F216A" w:rsidRPr="000F216A" w:rsidDel="00CA7692" w14:paraId="3241B9A3" w14:textId="669FD0F2" w:rsidTr="000F216A">
        <w:trPr>
          <w:tblCellSpacing w:w="15" w:type="dxa"/>
          <w:del w:id="6793" w:author="Gaunt, Michael" w:date="2021-05-13T16:25:00Z"/>
        </w:trPr>
        <w:tc>
          <w:tcPr>
            <w:tcW w:w="0" w:type="auto"/>
            <w:tcMar>
              <w:top w:w="0" w:type="dxa"/>
              <w:left w:w="0" w:type="dxa"/>
              <w:bottom w:w="0" w:type="dxa"/>
              <w:right w:w="60" w:type="dxa"/>
            </w:tcMar>
            <w:vAlign w:val="center"/>
            <w:hideMark/>
          </w:tcPr>
          <w:p w14:paraId="58E42D01" w14:textId="06915FE6" w:rsidR="000F216A" w:rsidRPr="00991551" w:rsidDel="00CA7692" w:rsidRDefault="000F216A">
            <w:pPr>
              <w:spacing w:after="0" w:line="240" w:lineRule="auto"/>
              <w:rPr>
                <w:del w:id="6794" w:author="Gaunt, Michael" w:date="2021-05-13T16:25:00Z"/>
                <w:rFonts w:eastAsia="Times New Roman" w:cstheme="minorHAnsi"/>
              </w:rPr>
            </w:pPr>
            <w:del w:id="6795" w:author="Gaunt, Michael" w:date="2021-05-13T16:25:00Z">
              <w:r w:rsidRPr="00991551" w:rsidDel="00CA7692">
                <w:rPr>
                  <w:rFonts w:eastAsia="Times New Roman" w:cstheme="minorHAnsi"/>
                  <w:b/>
                  <w:bCs/>
                </w:rPr>
                <w:delText>Number of filtered observations:</w:delText>
              </w:r>
            </w:del>
          </w:p>
        </w:tc>
        <w:tc>
          <w:tcPr>
            <w:tcW w:w="0" w:type="auto"/>
            <w:tcMar>
              <w:top w:w="0" w:type="dxa"/>
              <w:left w:w="0" w:type="dxa"/>
              <w:bottom w:w="0" w:type="dxa"/>
              <w:right w:w="60" w:type="dxa"/>
            </w:tcMar>
            <w:vAlign w:val="center"/>
            <w:hideMark/>
          </w:tcPr>
          <w:p w14:paraId="449F6710" w14:textId="5ABED936" w:rsidR="000F216A" w:rsidRPr="00991551" w:rsidDel="00CA7692" w:rsidRDefault="000F216A">
            <w:pPr>
              <w:spacing w:after="0" w:line="240" w:lineRule="auto"/>
              <w:rPr>
                <w:del w:id="6796" w:author="Gaunt, Michael" w:date="2021-05-13T16:25:00Z"/>
                <w:rFonts w:eastAsia="Times New Roman" w:cstheme="minorHAnsi"/>
              </w:rPr>
            </w:pPr>
            <w:del w:id="6797" w:author="Gaunt, Michael" w:date="2021-05-13T16:25:00Z">
              <w:r w:rsidRPr="00991551" w:rsidDel="00CA7692">
                <w:rPr>
                  <w:rFonts w:eastAsia="Times New Roman" w:cstheme="minorHAnsi"/>
                </w:rPr>
                <w:delText>0</w:delText>
              </w:r>
            </w:del>
          </w:p>
        </w:tc>
      </w:tr>
      <w:tr w:rsidR="000F216A" w:rsidRPr="000F216A" w:rsidDel="00CA7692" w14:paraId="2E0BB16B" w14:textId="65773239" w:rsidTr="000F216A">
        <w:trPr>
          <w:tblCellSpacing w:w="15" w:type="dxa"/>
          <w:del w:id="6798" w:author="Gaunt, Michael" w:date="2021-05-13T16:25:00Z"/>
        </w:trPr>
        <w:tc>
          <w:tcPr>
            <w:tcW w:w="0" w:type="auto"/>
            <w:tcMar>
              <w:top w:w="0" w:type="dxa"/>
              <w:left w:w="0" w:type="dxa"/>
              <w:bottom w:w="0" w:type="dxa"/>
              <w:right w:w="60" w:type="dxa"/>
            </w:tcMar>
            <w:vAlign w:val="center"/>
            <w:hideMark/>
          </w:tcPr>
          <w:p w14:paraId="1E7B807A" w14:textId="0798A86F" w:rsidR="000F216A" w:rsidRPr="00991551" w:rsidDel="00CA7692" w:rsidRDefault="000F216A">
            <w:pPr>
              <w:spacing w:after="0" w:line="240" w:lineRule="auto"/>
              <w:rPr>
                <w:del w:id="6799" w:author="Gaunt, Michael" w:date="2021-05-13T16:25:00Z"/>
                <w:rFonts w:eastAsia="Times New Roman" w:cstheme="minorHAnsi"/>
              </w:rPr>
            </w:pPr>
            <w:del w:id="6800" w:author="Gaunt, Michael" w:date="2021-05-13T16:25:00Z">
              <w:r w:rsidRPr="00991551" w:rsidDel="00CA7692">
                <w:rPr>
                  <w:rFonts w:eastAsia="Times New Roman" w:cstheme="minorHAnsi"/>
                  <w:b/>
                  <w:bCs/>
                </w:rPr>
                <w:delText>Model degrees of freedom:</w:delText>
              </w:r>
            </w:del>
          </w:p>
        </w:tc>
        <w:tc>
          <w:tcPr>
            <w:tcW w:w="0" w:type="auto"/>
            <w:tcMar>
              <w:top w:w="0" w:type="dxa"/>
              <w:left w:w="0" w:type="dxa"/>
              <w:bottom w:w="0" w:type="dxa"/>
              <w:right w:w="60" w:type="dxa"/>
            </w:tcMar>
            <w:vAlign w:val="center"/>
            <w:hideMark/>
          </w:tcPr>
          <w:p w14:paraId="02FC8F22" w14:textId="52B42EE0" w:rsidR="000F216A" w:rsidRPr="00991551" w:rsidDel="00CA7692" w:rsidRDefault="000F216A">
            <w:pPr>
              <w:spacing w:after="0" w:line="240" w:lineRule="auto"/>
              <w:rPr>
                <w:del w:id="6801" w:author="Gaunt, Michael" w:date="2021-05-13T16:25:00Z"/>
                <w:rFonts w:eastAsia="Times New Roman" w:cstheme="minorHAnsi"/>
              </w:rPr>
            </w:pPr>
            <w:del w:id="6802" w:author="Gaunt, Michael" w:date="2021-05-13T16:25:00Z">
              <w:r w:rsidRPr="00991551" w:rsidDel="00CA7692">
                <w:rPr>
                  <w:rFonts w:eastAsia="Times New Roman" w:cstheme="minorHAnsi"/>
                </w:rPr>
                <w:delText>9</w:delText>
              </w:r>
            </w:del>
          </w:p>
        </w:tc>
      </w:tr>
      <w:tr w:rsidR="000F216A" w:rsidRPr="000F216A" w:rsidDel="00CA7692" w14:paraId="574FF9BE" w14:textId="06196CB0" w:rsidTr="000F216A">
        <w:trPr>
          <w:tblCellSpacing w:w="15" w:type="dxa"/>
          <w:del w:id="6803" w:author="Gaunt, Michael" w:date="2021-05-13T16:25:00Z"/>
        </w:trPr>
        <w:tc>
          <w:tcPr>
            <w:tcW w:w="0" w:type="auto"/>
            <w:tcMar>
              <w:top w:w="0" w:type="dxa"/>
              <w:left w:w="0" w:type="dxa"/>
              <w:bottom w:w="0" w:type="dxa"/>
              <w:right w:w="60" w:type="dxa"/>
            </w:tcMar>
            <w:vAlign w:val="center"/>
            <w:hideMark/>
          </w:tcPr>
          <w:p w14:paraId="11A213D8" w14:textId="175C213E" w:rsidR="000F216A" w:rsidRPr="00991551" w:rsidDel="00CA7692" w:rsidRDefault="000F216A">
            <w:pPr>
              <w:spacing w:after="0" w:line="240" w:lineRule="auto"/>
              <w:rPr>
                <w:del w:id="6804" w:author="Gaunt, Michael" w:date="2021-05-13T16:25:00Z"/>
                <w:rFonts w:eastAsia="Times New Roman" w:cstheme="minorHAnsi"/>
              </w:rPr>
            </w:pPr>
            <w:del w:id="6805" w:author="Gaunt, Michael" w:date="2021-05-13T16:25:00Z">
              <w:r w:rsidRPr="00991551" w:rsidDel="00CA7692">
                <w:rPr>
                  <w:rFonts w:eastAsia="Times New Roman" w:cstheme="minorHAnsi"/>
                  <w:b/>
                  <w:bCs/>
                </w:rPr>
                <w:delText>Residual degrees of freedom (DF):</w:delText>
              </w:r>
            </w:del>
          </w:p>
        </w:tc>
        <w:tc>
          <w:tcPr>
            <w:tcW w:w="0" w:type="auto"/>
            <w:tcMar>
              <w:top w:w="0" w:type="dxa"/>
              <w:left w:w="0" w:type="dxa"/>
              <w:bottom w:w="0" w:type="dxa"/>
              <w:right w:w="60" w:type="dxa"/>
            </w:tcMar>
            <w:vAlign w:val="center"/>
            <w:hideMark/>
          </w:tcPr>
          <w:p w14:paraId="11DFF1E8" w14:textId="2FF2865D" w:rsidR="000F216A" w:rsidRPr="00991551" w:rsidDel="00CA7692" w:rsidRDefault="000F216A">
            <w:pPr>
              <w:spacing w:after="0" w:line="240" w:lineRule="auto"/>
              <w:rPr>
                <w:del w:id="6806" w:author="Gaunt, Michael" w:date="2021-05-13T16:25:00Z"/>
                <w:rFonts w:eastAsia="Times New Roman" w:cstheme="minorHAnsi"/>
              </w:rPr>
            </w:pPr>
            <w:del w:id="6807" w:author="Gaunt, Michael" w:date="2021-05-13T16:25:00Z">
              <w:r w:rsidRPr="00991551" w:rsidDel="00CA7692">
                <w:rPr>
                  <w:rFonts w:eastAsia="Times New Roman" w:cstheme="minorHAnsi"/>
                </w:rPr>
                <w:delText>53</w:delText>
              </w:r>
            </w:del>
          </w:p>
        </w:tc>
      </w:tr>
      <w:tr w:rsidR="000F216A" w:rsidRPr="000F216A" w:rsidDel="00CA7692" w14:paraId="2D88D596" w14:textId="5B370BCA" w:rsidTr="000F216A">
        <w:trPr>
          <w:tblCellSpacing w:w="15" w:type="dxa"/>
          <w:del w:id="6808" w:author="Gaunt, Michael" w:date="2021-05-13T16:25:00Z"/>
        </w:trPr>
        <w:tc>
          <w:tcPr>
            <w:tcW w:w="0" w:type="auto"/>
            <w:tcMar>
              <w:top w:w="0" w:type="dxa"/>
              <w:left w:w="0" w:type="dxa"/>
              <w:bottom w:w="0" w:type="dxa"/>
              <w:right w:w="60" w:type="dxa"/>
            </w:tcMar>
            <w:vAlign w:val="center"/>
            <w:hideMark/>
          </w:tcPr>
          <w:p w14:paraId="322CCB29" w14:textId="695C3576" w:rsidR="000F216A" w:rsidRPr="00991551" w:rsidDel="00CA7692" w:rsidRDefault="000F216A">
            <w:pPr>
              <w:spacing w:after="0" w:line="240" w:lineRule="auto"/>
              <w:rPr>
                <w:del w:id="6809" w:author="Gaunt, Michael" w:date="2021-05-13T16:25:00Z"/>
                <w:rFonts w:eastAsia="Times New Roman" w:cstheme="minorHAnsi"/>
              </w:rPr>
            </w:pPr>
            <w:del w:id="6810" w:author="Gaunt, Michael" w:date="2021-05-13T16:25:00Z">
              <w:r w:rsidRPr="00991551" w:rsidDel="00CA7692">
                <w:rPr>
                  <w:rFonts w:eastAsia="Times New Roman" w:cstheme="minorHAnsi"/>
                  <w:b/>
                  <w:bCs/>
                </w:rPr>
                <w:delText>SSE (sum squared error):</w:delText>
              </w:r>
            </w:del>
          </w:p>
        </w:tc>
        <w:tc>
          <w:tcPr>
            <w:tcW w:w="0" w:type="auto"/>
            <w:tcMar>
              <w:top w:w="0" w:type="dxa"/>
              <w:left w:w="0" w:type="dxa"/>
              <w:bottom w:w="0" w:type="dxa"/>
              <w:right w:w="60" w:type="dxa"/>
            </w:tcMar>
            <w:vAlign w:val="center"/>
            <w:hideMark/>
          </w:tcPr>
          <w:p w14:paraId="7B7AB543" w14:textId="56858473" w:rsidR="000F216A" w:rsidRPr="00991551" w:rsidDel="00CA7692" w:rsidRDefault="000F216A">
            <w:pPr>
              <w:spacing w:after="0" w:line="240" w:lineRule="auto"/>
              <w:rPr>
                <w:del w:id="6811" w:author="Gaunt, Michael" w:date="2021-05-13T16:25:00Z"/>
                <w:rFonts w:eastAsia="Times New Roman" w:cstheme="minorHAnsi"/>
              </w:rPr>
            </w:pPr>
            <w:del w:id="6812" w:author="Gaunt, Michael" w:date="2021-05-13T16:25:00Z">
              <w:r w:rsidRPr="00991551" w:rsidDel="00CA7692">
                <w:rPr>
                  <w:rFonts w:eastAsia="Times New Roman" w:cstheme="minorHAnsi"/>
                </w:rPr>
                <w:delText>2850.91</w:delText>
              </w:r>
            </w:del>
          </w:p>
        </w:tc>
      </w:tr>
      <w:tr w:rsidR="000F216A" w:rsidRPr="000F216A" w:rsidDel="00CA7692" w14:paraId="08A73261" w14:textId="15597891" w:rsidTr="000F216A">
        <w:trPr>
          <w:tblCellSpacing w:w="15" w:type="dxa"/>
          <w:del w:id="6813" w:author="Gaunt, Michael" w:date="2021-05-13T16:25:00Z"/>
        </w:trPr>
        <w:tc>
          <w:tcPr>
            <w:tcW w:w="0" w:type="auto"/>
            <w:tcMar>
              <w:top w:w="0" w:type="dxa"/>
              <w:left w:w="0" w:type="dxa"/>
              <w:bottom w:w="0" w:type="dxa"/>
              <w:right w:w="60" w:type="dxa"/>
            </w:tcMar>
            <w:vAlign w:val="center"/>
            <w:hideMark/>
          </w:tcPr>
          <w:p w14:paraId="757693E9" w14:textId="5700BEC2" w:rsidR="000F216A" w:rsidRPr="00991551" w:rsidDel="00CA7692" w:rsidRDefault="000F216A">
            <w:pPr>
              <w:spacing w:after="0" w:line="240" w:lineRule="auto"/>
              <w:rPr>
                <w:del w:id="6814" w:author="Gaunt, Michael" w:date="2021-05-13T16:25:00Z"/>
                <w:rFonts w:eastAsia="Times New Roman" w:cstheme="minorHAnsi"/>
              </w:rPr>
            </w:pPr>
            <w:del w:id="6815" w:author="Gaunt, Michael" w:date="2021-05-13T16:25:00Z">
              <w:r w:rsidRPr="00991551" w:rsidDel="00CA7692">
                <w:rPr>
                  <w:rFonts w:eastAsia="Times New Roman" w:cstheme="minorHAnsi"/>
                  <w:b/>
                  <w:bCs/>
                </w:rPr>
                <w:delText>MSE (mean squared error):</w:delText>
              </w:r>
            </w:del>
          </w:p>
        </w:tc>
        <w:tc>
          <w:tcPr>
            <w:tcW w:w="0" w:type="auto"/>
            <w:tcMar>
              <w:top w:w="0" w:type="dxa"/>
              <w:left w:w="0" w:type="dxa"/>
              <w:bottom w:w="0" w:type="dxa"/>
              <w:right w:w="60" w:type="dxa"/>
            </w:tcMar>
            <w:vAlign w:val="center"/>
            <w:hideMark/>
          </w:tcPr>
          <w:p w14:paraId="6115493A" w14:textId="501A2064" w:rsidR="000F216A" w:rsidRPr="00991551" w:rsidDel="00CA7692" w:rsidRDefault="000F216A">
            <w:pPr>
              <w:spacing w:after="0" w:line="240" w:lineRule="auto"/>
              <w:rPr>
                <w:del w:id="6816" w:author="Gaunt, Michael" w:date="2021-05-13T16:25:00Z"/>
                <w:rFonts w:eastAsia="Times New Roman" w:cstheme="minorHAnsi"/>
              </w:rPr>
            </w:pPr>
            <w:del w:id="6817" w:author="Gaunt, Michael" w:date="2021-05-13T16:25:00Z">
              <w:r w:rsidRPr="00991551" w:rsidDel="00CA7692">
                <w:rPr>
                  <w:rFonts w:eastAsia="Times New Roman" w:cstheme="minorHAnsi"/>
                </w:rPr>
                <w:delText>53.7907</w:delText>
              </w:r>
            </w:del>
          </w:p>
        </w:tc>
      </w:tr>
      <w:tr w:rsidR="000F216A" w:rsidRPr="000F216A" w:rsidDel="00CA7692" w14:paraId="7C09B06C" w14:textId="1CF84BE6" w:rsidTr="000F216A">
        <w:trPr>
          <w:tblCellSpacing w:w="15" w:type="dxa"/>
          <w:del w:id="6818" w:author="Gaunt, Michael" w:date="2021-05-13T16:25:00Z"/>
        </w:trPr>
        <w:tc>
          <w:tcPr>
            <w:tcW w:w="0" w:type="auto"/>
            <w:tcMar>
              <w:top w:w="0" w:type="dxa"/>
              <w:left w:w="0" w:type="dxa"/>
              <w:bottom w:w="0" w:type="dxa"/>
              <w:right w:w="60" w:type="dxa"/>
            </w:tcMar>
            <w:vAlign w:val="center"/>
            <w:hideMark/>
          </w:tcPr>
          <w:p w14:paraId="114473D4" w14:textId="6F325022" w:rsidR="000F216A" w:rsidRPr="00991551" w:rsidDel="00CA7692" w:rsidRDefault="000F216A">
            <w:pPr>
              <w:spacing w:after="0" w:line="240" w:lineRule="auto"/>
              <w:rPr>
                <w:del w:id="6819" w:author="Gaunt, Michael" w:date="2021-05-13T16:25:00Z"/>
                <w:rFonts w:eastAsia="Times New Roman" w:cstheme="minorHAnsi"/>
              </w:rPr>
            </w:pPr>
            <w:del w:id="6820" w:author="Gaunt, Michael" w:date="2021-05-13T16:25:00Z">
              <w:r w:rsidRPr="00991551" w:rsidDel="00CA7692">
                <w:rPr>
                  <w:rFonts w:eastAsia="Times New Roman" w:cstheme="minorHAnsi"/>
                  <w:b/>
                  <w:bCs/>
                </w:rPr>
                <w:delText>R-Squared:</w:delText>
              </w:r>
            </w:del>
          </w:p>
        </w:tc>
        <w:tc>
          <w:tcPr>
            <w:tcW w:w="0" w:type="auto"/>
            <w:tcMar>
              <w:top w:w="0" w:type="dxa"/>
              <w:left w:w="0" w:type="dxa"/>
              <w:bottom w:w="0" w:type="dxa"/>
              <w:right w:w="60" w:type="dxa"/>
            </w:tcMar>
            <w:vAlign w:val="center"/>
            <w:hideMark/>
          </w:tcPr>
          <w:p w14:paraId="0A1C5586" w14:textId="43E4009C" w:rsidR="000F216A" w:rsidRPr="00991551" w:rsidDel="00CA7692" w:rsidRDefault="000F216A">
            <w:pPr>
              <w:spacing w:after="0" w:line="240" w:lineRule="auto"/>
              <w:rPr>
                <w:del w:id="6821" w:author="Gaunt, Michael" w:date="2021-05-13T16:25:00Z"/>
                <w:rFonts w:eastAsia="Times New Roman" w:cstheme="minorHAnsi"/>
              </w:rPr>
            </w:pPr>
            <w:del w:id="6822" w:author="Gaunt, Michael" w:date="2021-05-13T16:25:00Z">
              <w:r w:rsidRPr="00991551" w:rsidDel="00CA7692">
                <w:rPr>
                  <w:rFonts w:eastAsia="Times New Roman" w:cstheme="minorHAnsi"/>
                </w:rPr>
                <w:delText>0.952116</w:delText>
              </w:r>
            </w:del>
          </w:p>
        </w:tc>
      </w:tr>
      <w:tr w:rsidR="000F216A" w:rsidRPr="000F216A" w:rsidDel="00CA7692" w14:paraId="5A6A0CEB" w14:textId="0D224057" w:rsidTr="000F216A">
        <w:trPr>
          <w:tblCellSpacing w:w="15" w:type="dxa"/>
          <w:del w:id="6823" w:author="Gaunt, Michael" w:date="2021-05-13T16:25:00Z"/>
        </w:trPr>
        <w:tc>
          <w:tcPr>
            <w:tcW w:w="0" w:type="auto"/>
            <w:tcMar>
              <w:top w:w="0" w:type="dxa"/>
              <w:left w:w="0" w:type="dxa"/>
              <w:bottom w:w="0" w:type="dxa"/>
              <w:right w:w="60" w:type="dxa"/>
            </w:tcMar>
            <w:vAlign w:val="center"/>
            <w:hideMark/>
          </w:tcPr>
          <w:p w14:paraId="1AC208A9" w14:textId="7E7A2B5C" w:rsidR="000F216A" w:rsidRPr="00991551" w:rsidDel="00CA7692" w:rsidRDefault="000F216A">
            <w:pPr>
              <w:spacing w:after="0" w:line="240" w:lineRule="auto"/>
              <w:rPr>
                <w:del w:id="6824" w:author="Gaunt, Michael" w:date="2021-05-13T16:25:00Z"/>
                <w:rFonts w:eastAsia="Times New Roman" w:cstheme="minorHAnsi"/>
              </w:rPr>
            </w:pPr>
            <w:del w:id="6825" w:author="Gaunt, Michael" w:date="2021-05-13T16:25:00Z">
              <w:r w:rsidRPr="00991551" w:rsidDel="00CA7692">
                <w:rPr>
                  <w:rFonts w:eastAsia="Times New Roman" w:cstheme="minorHAnsi"/>
                  <w:b/>
                  <w:bCs/>
                </w:rPr>
                <w:delText>Standard error:</w:delText>
              </w:r>
            </w:del>
          </w:p>
        </w:tc>
        <w:tc>
          <w:tcPr>
            <w:tcW w:w="0" w:type="auto"/>
            <w:tcMar>
              <w:top w:w="0" w:type="dxa"/>
              <w:left w:w="0" w:type="dxa"/>
              <w:bottom w:w="0" w:type="dxa"/>
              <w:right w:w="60" w:type="dxa"/>
            </w:tcMar>
            <w:vAlign w:val="center"/>
            <w:hideMark/>
          </w:tcPr>
          <w:p w14:paraId="20D304C0" w14:textId="022CD634" w:rsidR="000F216A" w:rsidRPr="00991551" w:rsidDel="00CA7692" w:rsidRDefault="000F216A">
            <w:pPr>
              <w:spacing w:after="0" w:line="240" w:lineRule="auto"/>
              <w:rPr>
                <w:del w:id="6826" w:author="Gaunt, Michael" w:date="2021-05-13T16:25:00Z"/>
                <w:rFonts w:eastAsia="Times New Roman" w:cstheme="minorHAnsi"/>
              </w:rPr>
            </w:pPr>
            <w:del w:id="6827" w:author="Gaunt, Michael" w:date="2021-05-13T16:25:00Z">
              <w:r w:rsidRPr="00991551" w:rsidDel="00CA7692">
                <w:rPr>
                  <w:rFonts w:eastAsia="Times New Roman" w:cstheme="minorHAnsi"/>
                </w:rPr>
                <w:delText>7.33422</w:delText>
              </w:r>
            </w:del>
          </w:p>
        </w:tc>
      </w:tr>
      <w:tr w:rsidR="000F216A" w:rsidRPr="000F216A" w:rsidDel="00CA7692" w14:paraId="0D7AB382" w14:textId="76796079" w:rsidTr="000F216A">
        <w:trPr>
          <w:tblCellSpacing w:w="15" w:type="dxa"/>
          <w:del w:id="6828" w:author="Gaunt, Michael" w:date="2021-05-13T16:25:00Z"/>
        </w:trPr>
        <w:tc>
          <w:tcPr>
            <w:tcW w:w="0" w:type="auto"/>
            <w:tcMar>
              <w:top w:w="0" w:type="dxa"/>
              <w:left w:w="0" w:type="dxa"/>
              <w:bottom w:w="0" w:type="dxa"/>
              <w:right w:w="60" w:type="dxa"/>
            </w:tcMar>
            <w:vAlign w:val="center"/>
            <w:hideMark/>
          </w:tcPr>
          <w:p w14:paraId="317E850A" w14:textId="20FD5BE1" w:rsidR="000F216A" w:rsidRPr="00991551" w:rsidDel="00CA7692" w:rsidRDefault="000F216A">
            <w:pPr>
              <w:spacing w:after="0" w:line="240" w:lineRule="auto"/>
              <w:rPr>
                <w:del w:id="6829" w:author="Gaunt, Michael" w:date="2021-05-13T16:25:00Z"/>
                <w:rFonts w:eastAsia="Times New Roman" w:cstheme="minorHAnsi"/>
              </w:rPr>
            </w:pPr>
            <w:del w:id="6830" w:author="Gaunt, Michael" w:date="2021-05-13T16:25:00Z">
              <w:r w:rsidRPr="00991551" w:rsidDel="00CA7692">
                <w:rPr>
                  <w:rFonts w:eastAsia="Times New Roman" w:cstheme="minorHAnsi"/>
                  <w:b/>
                  <w:bCs/>
                </w:rPr>
                <w:delText>p-value (significance):</w:delText>
              </w:r>
            </w:del>
          </w:p>
        </w:tc>
        <w:tc>
          <w:tcPr>
            <w:tcW w:w="0" w:type="auto"/>
            <w:tcMar>
              <w:top w:w="0" w:type="dxa"/>
              <w:left w:w="0" w:type="dxa"/>
              <w:bottom w:w="0" w:type="dxa"/>
              <w:right w:w="60" w:type="dxa"/>
            </w:tcMar>
            <w:vAlign w:val="center"/>
            <w:hideMark/>
          </w:tcPr>
          <w:p w14:paraId="5DC29929" w14:textId="3A47FB1D" w:rsidR="000F216A" w:rsidRPr="00991551" w:rsidDel="00CA7692" w:rsidRDefault="000F216A">
            <w:pPr>
              <w:spacing w:after="0" w:line="240" w:lineRule="auto"/>
              <w:rPr>
                <w:del w:id="6831" w:author="Gaunt, Michael" w:date="2021-05-13T16:25:00Z"/>
                <w:rFonts w:eastAsia="Times New Roman" w:cstheme="minorHAnsi"/>
              </w:rPr>
            </w:pPr>
            <w:del w:id="6832" w:author="Gaunt, Michael" w:date="2021-05-13T16:25:00Z">
              <w:r w:rsidRPr="00991551" w:rsidDel="00CA7692">
                <w:rPr>
                  <w:rFonts w:eastAsia="Times New Roman" w:cstheme="minorHAnsi"/>
                </w:rPr>
                <w:delText>&lt; 0.0001</w:delText>
              </w:r>
            </w:del>
          </w:p>
        </w:tc>
      </w:tr>
    </w:tbl>
    <w:p w14:paraId="37452E23" w14:textId="5358EAB6" w:rsidR="000F216A" w:rsidRPr="00991551" w:rsidDel="00CA7692" w:rsidRDefault="000F216A" w:rsidP="00991551">
      <w:pPr>
        <w:spacing w:before="180" w:after="0" w:line="240" w:lineRule="auto"/>
        <w:rPr>
          <w:del w:id="6833" w:author="Gaunt, Michael" w:date="2021-05-13T16:25:00Z"/>
          <w:rFonts w:eastAsia="Times New Roman" w:cstheme="minorHAnsi"/>
        </w:rPr>
      </w:pPr>
      <w:del w:id="6834" w:author="Gaunt, Michael" w:date="2021-05-13T16:25:00Z">
        <w:r w:rsidRPr="00991551" w:rsidDel="00CA7692">
          <w:rPr>
            <w:rFonts w:eastAsia="Times New Roman" w:cstheme="minorHAnsi"/>
            <w:b/>
            <w:bCs/>
          </w:rPr>
          <w:delText>Analysis of Variance:</w:delText>
        </w:r>
      </w:del>
    </w:p>
    <w:p w14:paraId="7407B91F" w14:textId="15311FC9" w:rsidR="000F216A" w:rsidRPr="00991551" w:rsidDel="00CA7692" w:rsidRDefault="000F216A" w:rsidP="00991551">
      <w:pPr>
        <w:spacing w:after="0" w:line="240" w:lineRule="auto"/>
        <w:rPr>
          <w:del w:id="6835" w:author="Gaunt, Michael" w:date="2021-05-13T16:25:00Z"/>
          <w:rFonts w:eastAsia="Times New Roman" w:cstheme="minorHAnsi"/>
        </w:rPr>
      </w:pPr>
    </w:p>
    <w:tbl>
      <w:tblPr>
        <w:tblW w:w="0" w:type="auto"/>
        <w:tblCellSpacing w:w="15" w:type="dxa"/>
        <w:tblInd w:w="1125" w:type="dxa"/>
        <w:tblCellMar>
          <w:left w:w="0" w:type="dxa"/>
          <w:right w:w="0" w:type="dxa"/>
        </w:tblCellMar>
        <w:tblLook w:val="04A0" w:firstRow="1" w:lastRow="0" w:firstColumn="1" w:lastColumn="0" w:noHBand="0" w:noVBand="1"/>
      </w:tblPr>
      <w:tblGrid>
        <w:gridCol w:w="1971"/>
        <w:gridCol w:w="375"/>
        <w:gridCol w:w="1083"/>
        <w:gridCol w:w="860"/>
        <w:gridCol w:w="860"/>
        <w:gridCol w:w="923"/>
      </w:tblGrid>
      <w:tr w:rsidR="000F216A" w:rsidRPr="000F216A" w:rsidDel="00CA7692" w14:paraId="5F180ACE" w14:textId="6BDF2C4B" w:rsidTr="000F216A">
        <w:trPr>
          <w:tblCellSpacing w:w="15" w:type="dxa"/>
          <w:del w:id="6836" w:author="Gaunt, Michael" w:date="2021-05-13T16:25:00Z"/>
        </w:trPr>
        <w:tc>
          <w:tcPr>
            <w:tcW w:w="0" w:type="auto"/>
            <w:tcMar>
              <w:top w:w="0" w:type="dxa"/>
              <w:left w:w="0" w:type="dxa"/>
              <w:bottom w:w="0" w:type="dxa"/>
              <w:right w:w="105" w:type="dxa"/>
            </w:tcMar>
            <w:vAlign w:val="center"/>
            <w:hideMark/>
          </w:tcPr>
          <w:p w14:paraId="6755D43E" w14:textId="604B1868" w:rsidR="000F216A" w:rsidRPr="00991551" w:rsidDel="00CA7692" w:rsidRDefault="000F216A">
            <w:pPr>
              <w:spacing w:after="0" w:line="240" w:lineRule="auto"/>
              <w:rPr>
                <w:del w:id="6837" w:author="Gaunt, Michael" w:date="2021-05-13T16:25:00Z"/>
                <w:rFonts w:eastAsia="Times New Roman" w:cstheme="minorHAnsi"/>
              </w:rPr>
            </w:pPr>
            <w:del w:id="6838" w:author="Gaunt, Michael" w:date="2021-05-13T16:25:00Z">
              <w:r w:rsidRPr="00991551" w:rsidDel="00CA7692">
                <w:rPr>
                  <w:rFonts w:eastAsia="Times New Roman" w:cstheme="minorHAnsi"/>
                  <w:b/>
                  <w:bCs/>
                  <w:u w:val="single"/>
                </w:rPr>
                <w:delText>Field</w:delText>
              </w:r>
            </w:del>
          </w:p>
        </w:tc>
        <w:tc>
          <w:tcPr>
            <w:tcW w:w="0" w:type="auto"/>
            <w:tcMar>
              <w:top w:w="0" w:type="dxa"/>
              <w:left w:w="0" w:type="dxa"/>
              <w:bottom w:w="0" w:type="dxa"/>
              <w:right w:w="105" w:type="dxa"/>
            </w:tcMar>
            <w:vAlign w:val="center"/>
            <w:hideMark/>
          </w:tcPr>
          <w:p w14:paraId="62BC43A2" w14:textId="23023505" w:rsidR="000F216A" w:rsidRPr="00991551" w:rsidDel="00CA7692" w:rsidRDefault="000F216A">
            <w:pPr>
              <w:spacing w:after="0" w:line="240" w:lineRule="auto"/>
              <w:rPr>
                <w:del w:id="6839" w:author="Gaunt, Michael" w:date="2021-05-13T16:25:00Z"/>
                <w:rFonts w:eastAsia="Times New Roman" w:cstheme="minorHAnsi"/>
              </w:rPr>
            </w:pPr>
            <w:del w:id="6840" w:author="Gaunt, Michael" w:date="2021-05-13T16:25:00Z">
              <w:r w:rsidRPr="00991551" w:rsidDel="00CA7692">
                <w:rPr>
                  <w:rFonts w:eastAsia="Times New Roman" w:cstheme="minorHAnsi"/>
                  <w:b/>
                  <w:bCs/>
                  <w:u w:val="single"/>
                </w:rPr>
                <w:delText>DF</w:delText>
              </w:r>
            </w:del>
          </w:p>
        </w:tc>
        <w:tc>
          <w:tcPr>
            <w:tcW w:w="0" w:type="auto"/>
            <w:tcMar>
              <w:top w:w="0" w:type="dxa"/>
              <w:left w:w="0" w:type="dxa"/>
              <w:bottom w:w="0" w:type="dxa"/>
              <w:right w:w="105" w:type="dxa"/>
            </w:tcMar>
            <w:vAlign w:val="center"/>
            <w:hideMark/>
          </w:tcPr>
          <w:p w14:paraId="6B7B9A61" w14:textId="1825A4B2" w:rsidR="000F216A" w:rsidRPr="00991551" w:rsidDel="00CA7692" w:rsidRDefault="000F216A">
            <w:pPr>
              <w:spacing w:after="0" w:line="240" w:lineRule="auto"/>
              <w:rPr>
                <w:del w:id="6841" w:author="Gaunt, Michael" w:date="2021-05-13T16:25:00Z"/>
                <w:rFonts w:eastAsia="Times New Roman" w:cstheme="minorHAnsi"/>
              </w:rPr>
            </w:pPr>
            <w:del w:id="6842" w:author="Gaunt, Michael" w:date="2021-05-13T16:25:00Z">
              <w:r w:rsidRPr="00991551" w:rsidDel="00CA7692">
                <w:rPr>
                  <w:rFonts w:eastAsia="Times New Roman" w:cstheme="minorHAnsi"/>
                  <w:b/>
                  <w:bCs/>
                  <w:u w:val="single"/>
                </w:rPr>
                <w:delText>SSE</w:delText>
              </w:r>
            </w:del>
          </w:p>
        </w:tc>
        <w:tc>
          <w:tcPr>
            <w:tcW w:w="0" w:type="auto"/>
            <w:tcMar>
              <w:top w:w="0" w:type="dxa"/>
              <w:left w:w="0" w:type="dxa"/>
              <w:bottom w:w="0" w:type="dxa"/>
              <w:right w:w="105" w:type="dxa"/>
            </w:tcMar>
            <w:vAlign w:val="center"/>
            <w:hideMark/>
          </w:tcPr>
          <w:p w14:paraId="7FDE7717" w14:textId="6D3ECF5E" w:rsidR="000F216A" w:rsidRPr="00991551" w:rsidDel="00CA7692" w:rsidRDefault="000F216A">
            <w:pPr>
              <w:spacing w:after="0" w:line="240" w:lineRule="auto"/>
              <w:rPr>
                <w:del w:id="6843" w:author="Gaunt, Michael" w:date="2021-05-13T16:25:00Z"/>
                <w:rFonts w:eastAsia="Times New Roman" w:cstheme="minorHAnsi"/>
              </w:rPr>
            </w:pPr>
            <w:del w:id="6844" w:author="Gaunt, Michael" w:date="2021-05-13T16:25:00Z">
              <w:r w:rsidRPr="00991551" w:rsidDel="00CA7692">
                <w:rPr>
                  <w:rFonts w:eastAsia="Times New Roman" w:cstheme="minorHAnsi"/>
                  <w:b/>
                  <w:bCs/>
                  <w:u w:val="single"/>
                </w:rPr>
                <w:delText>MSE</w:delText>
              </w:r>
            </w:del>
          </w:p>
        </w:tc>
        <w:tc>
          <w:tcPr>
            <w:tcW w:w="0" w:type="auto"/>
            <w:tcMar>
              <w:top w:w="0" w:type="dxa"/>
              <w:left w:w="0" w:type="dxa"/>
              <w:bottom w:w="0" w:type="dxa"/>
              <w:right w:w="105" w:type="dxa"/>
            </w:tcMar>
            <w:vAlign w:val="center"/>
            <w:hideMark/>
          </w:tcPr>
          <w:p w14:paraId="148BB74D" w14:textId="0CB271F7" w:rsidR="000F216A" w:rsidRPr="00991551" w:rsidDel="00CA7692" w:rsidRDefault="000F216A">
            <w:pPr>
              <w:spacing w:after="0" w:line="240" w:lineRule="auto"/>
              <w:rPr>
                <w:del w:id="6845" w:author="Gaunt, Michael" w:date="2021-05-13T16:25:00Z"/>
                <w:rFonts w:eastAsia="Times New Roman" w:cstheme="minorHAnsi"/>
              </w:rPr>
            </w:pPr>
            <w:del w:id="6846" w:author="Gaunt, Michael" w:date="2021-05-13T16:25:00Z">
              <w:r w:rsidRPr="00991551" w:rsidDel="00CA7692">
                <w:rPr>
                  <w:rFonts w:eastAsia="Times New Roman" w:cstheme="minorHAnsi"/>
                  <w:b/>
                  <w:bCs/>
                  <w:u w:val="single"/>
                </w:rPr>
                <w:delText>F</w:delText>
              </w:r>
            </w:del>
          </w:p>
        </w:tc>
        <w:tc>
          <w:tcPr>
            <w:tcW w:w="0" w:type="auto"/>
            <w:tcMar>
              <w:top w:w="0" w:type="dxa"/>
              <w:left w:w="0" w:type="dxa"/>
              <w:bottom w:w="0" w:type="dxa"/>
              <w:right w:w="105" w:type="dxa"/>
            </w:tcMar>
            <w:vAlign w:val="center"/>
            <w:hideMark/>
          </w:tcPr>
          <w:p w14:paraId="4F03C7E2" w14:textId="64D57465" w:rsidR="000F216A" w:rsidRPr="00991551" w:rsidDel="00CA7692" w:rsidRDefault="000F216A">
            <w:pPr>
              <w:spacing w:after="0" w:line="240" w:lineRule="auto"/>
              <w:rPr>
                <w:del w:id="6847" w:author="Gaunt, Michael" w:date="2021-05-13T16:25:00Z"/>
                <w:rFonts w:eastAsia="Times New Roman" w:cstheme="minorHAnsi"/>
              </w:rPr>
            </w:pPr>
            <w:del w:id="6848" w:author="Gaunt, Michael" w:date="2021-05-13T16:25:00Z">
              <w:r w:rsidRPr="00991551" w:rsidDel="00CA7692">
                <w:rPr>
                  <w:rFonts w:eastAsia="Times New Roman" w:cstheme="minorHAnsi"/>
                  <w:b/>
                  <w:bCs/>
                  <w:u w:val="single"/>
                </w:rPr>
                <w:delText>p-value</w:delText>
              </w:r>
            </w:del>
          </w:p>
        </w:tc>
      </w:tr>
      <w:tr w:rsidR="000F216A" w:rsidRPr="000F216A" w:rsidDel="00CA7692" w14:paraId="6ABEB740" w14:textId="5B8C0E9A" w:rsidTr="000F216A">
        <w:trPr>
          <w:tblCellSpacing w:w="15" w:type="dxa"/>
          <w:del w:id="6849" w:author="Gaunt, Michael" w:date="2021-05-13T16:25:00Z"/>
        </w:trPr>
        <w:tc>
          <w:tcPr>
            <w:tcW w:w="0" w:type="auto"/>
            <w:tcMar>
              <w:top w:w="0" w:type="dxa"/>
              <w:left w:w="0" w:type="dxa"/>
              <w:bottom w:w="0" w:type="dxa"/>
              <w:right w:w="105" w:type="dxa"/>
            </w:tcMar>
            <w:vAlign w:val="center"/>
            <w:hideMark/>
          </w:tcPr>
          <w:p w14:paraId="38637BA5" w14:textId="51B07090" w:rsidR="000F216A" w:rsidRPr="00991551" w:rsidDel="00CA7692" w:rsidRDefault="000F216A">
            <w:pPr>
              <w:spacing w:after="0" w:line="240" w:lineRule="auto"/>
              <w:rPr>
                <w:del w:id="6850" w:author="Gaunt, Michael" w:date="2021-05-13T16:25:00Z"/>
                <w:rFonts w:eastAsia="Times New Roman" w:cstheme="minorHAnsi"/>
              </w:rPr>
            </w:pPr>
            <w:del w:id="6851" w:author="Gaunt, Michael" w:date="2021-05-13T16:25:00Z">
              <w:r w:rsidRPr="00991551" w:rsidDel="00CA7692">
                <w:rPr>
                  <w:rFonts w:eastAsia="Times New Roman" w:cstheme="minorHAnsi"/>
                  <w:b/>
                  <w:bCs/>
                </w:rPr>
                <w:delText>Asset Class (Level 2)</w:delText>
              </w:r>
            </w:del>
          </w:p>
        </w:tc>
        <w:tc>
          <w:tcPr>
            <w:tcW w:w="0" w:type="auto"/>
            <w:tcMar>
              <w:top w:w="0" w:type="dxa"/>
              <w:left w:w="0" w:type="dxa"/>
              <w:bottom w:w="0" w:type="dxa"/>
              <w:right w:w="105" w:type="dxa"/>
            </w:tcMar>
            <w:vAlign w:val="center"/>
            <w:hideMark/>
          </w:tcPr>
          <w:p w14:paraId="5B8B379D" w14:textId="0B81F46D" w:rsidR="000F216A" w:rsidRPr="00991551" w:rsidDel="00CA7692" w:rsidRDefault="000F216A">
            <w:pPr>
              <w:spacing w:after="0" w:line="240" w:lineRule="auto"/>
              <w:rPr>
                <w:del w:id="6852" w:author="Gaunt, Michael" w:date="2021-05-13T16:25:00Z"/>
                <w:rFonts w:eastAsia="Times New Roman" w:cstheme="minorHAnsi"/>
              </w:rPr>
            </w:pPr>
            <w:del w:id="6853" w:author="Gaunt, Michael" w:date="2021-05-13T16:25:00Z">
              <w:r w:rsidRPr="00991551" w:rsidDel="00CA7692">
                <w:rPr>
                  <w:rFonts w:eastAsia="Times New Roman" w:cstheme="minorHAnsi"/>
                </w:rPr>
                <w:delText>6</w:delText>
              </w:r>
            </w:del>
          </w:p>
        </w:tc>
        <w:tc>
          <w:tcPr>
            <w:tcW w:w="0" w:type="auto"/>
            <w:tcMar>
              <w:top w:w="0" w:type="dxa"/>
              <w:left w:w="0" w:type="dxa"/>
              <w:bottom w:w="0" w:type="dxa"/>
              <w:right w:w="105" w:type="dxa"/>
            </w:tcMar>
            <w:vAlign w:val="center"/>
            <w:hideMark/>
          </w:tcPr>
          <w:p w14:paraId="06E1779A" w14:textId="4B607517" w:rsidR="000F216A" w:rsidRPr="00991551" w:rsidDel="00CA7692" w:rsidRDefault="000F216A">
            <w:pPr>
              <w:spacing w:after="0" w:line="240" w:lineRule="auto"/>
              <w:rPr>
                <w:del w:id="6854" w:author="Gaunt, Michael" w:date="2021-05-13T16:25:00Z"/>
                <w:rFonts w:eastAsia="Times New Roman" w:cstheme="minorHAnsi"/>
              </w:rPr>
            </w:pPr>
            <w:del w:id="6855" w:author="Gaunt, Michael" w:date="2021-05-13T16:25:00Z">
              <w:r w:rsidRPr="00991551" w:rsidDel="00CA7692">
                <w:rPr>
                  <w:rFonts w:eastAsia="Times New Roman" w:cstheme="minorHAnsi"/>
                </w:rPr>
                <w:delText>49787.523</w:delText>
              </w:r>
            </w:del>
          </w:p>
        </w:tc>
        <w:tc>
          <w:tcPr>
            <w:tcW w:w="0" w:type="auto"/>
            <w:tcMar>
              <w:top w:w="0" w:type="dxa"/>
              <w:left w:w="0" w:type="dxa"/>
              <w:bottom w:w="0" w:type="dxa"/>
              <w:right w:w="105" w:type="dxa"/>
            </w:tcMar>
            <w:vAlign w:val="center"/>
            <w:hideMark/>
          </w:tcPr>
          <w:p w14:paraId="12B60233" w14:textId="0B258BAF" w:rsidR="000F216A" w:rsidRPr="00991551" w:rsidDel="00CA7692" w:rsidRDefault="000F216A">
            <w:pPr>
              <w:spacing w:after="0" w:line="240" w:lineRule="auto"/>
              <w:rPr>
                <w:del w:id="6856" w:author="Gaunt, Michael" w:date="2021-05-13T16:25:00Z"/>
                <w:rFonts w:eastAsia="Times New Roman" w:cstheme="minorHAnsi"/>
              </w:rPr>
            </w:pPr>
            <w:del w:id="6857" w:author="Gaunt, Michael" w:date="2021-05-13T16:25:00Z">
              <w:r w:rsidRPr="00991551" w:rsidDel="00CA7692">
                <w:rPr>
                  <w:rFonts w:eastAsia="Times New Roman" w:cstheme="minorHAnsi"/>
                </w:rPr>
                <w:delText>8297.92</w:delText>
              </w:r>
            </w:del>
          </w:p>
        </w:tc>
        <w:tc>
          <w:tcPr>
            <w:tcW w:w="0" w:type="auto"/>
            <w:tcMar>
              <w:top w:w="0" w:type="dxa"/>
              <w:left w:w="0" w:type="dxa"/>
              <w:bottom w:w="0" w:type="dxa"/>
              <w:right w:w="105" w:type="dxa"/>
            </w:tcMar>
            <w:vAlign w:val="center"/>
            <w:hideMark/>
          </w:tcPr>
          <w:p w14:paraId="6B7F1B4B" w14:textId="6E7F691D" w:rsidR="000F216A" w:rsidRPr="00991551" w:rsidDel="00CA7692" w:rsidRDefault="000F216A">
            <w:pPr>
              <w:spacing w:after="0" w:line="240" w:lineRule="auto"/>
              <w:rPr>
                <w:del w:id="6858" w:author="Gaunt, Michael" w:date="2021-05-13T16:25:00Z"/>
                <w:rFonts w:eastAsia="Times New Roman" w:cstheme="minorHAnsi"/>
              </w:rPr>
            </w:pPr>
            <w:del w:id="6859" w:author="Gaunt, Michael" w:date="2021-05-13T16:25:00Z">
              <w:r w:rsidRPr="00991551" w:rsidDel="00CA7692">
                <w:rPr>
                  <w:rFonts w:eastAsia="Times New Roman" w:cstheme="minorHAnsi"/>
                </w:rPr>
                <w:delText>154.263</w:delText>
              </w:r>
            </w:del>
          </w:p>
        </w:tc>
        <w:tc>
          <w:tcPr>
            <w:tcW w:w="0" w:type="auto"/>
            <w:tcMar>
              <w:top w:w="0" w:type="dxa"/>
              <w:left w:w="0" w:type="dxa"/>
              <w:bottom w:w="0" w:type="dxa"/>
              <w:right w:w="105" w:type="dxa"/>
            </w:tcMar>
            <w:vAlign w:val="center"/>
            <w:hideMark/>
          </w:tcPr>
          <w:p w14:paraId="0646F201" w14:textId="2B14E46E" w:rsidR="000F216A" w:rsidRPr="00991551" w:rsidDel="00CA7692" w:rsidRDefault="000F216A">
            <w:pPr>
              <w:spacing w:after="0" w:line="240" w:lineRule="auto"/>
              <w:rPr>
                <w:del w:id="6860" w:author="Gaunt, Michael" w:date="2021-05-13T16:25:00Z"/>
                <w:rFonts w:eastAsia="Times New Roman" w:cstheme="minorHAnsi"/>
              </w:rPr>
            </w:pPr>
            <w:del w:id="6861" w:author="Gaunt, Michael" w:date="2021-05-13T16:25:00Z">
              <w:r w:rsidRPr="00991551" w:rsidDel="00CA7692">
                <w:rPr>
                  <w:rFonts w:eastAsia="Times New Roman" w:cstheme="minorHAnsi"/>
                </w:rPr>
                <w:delText>&lt; 0.0001</w:delText>
              </w:r>
            </w:del>
          </w:p>
        </w:tc>
      </w:tr>
    </w:tbl>
    <w:p w14:paraId="3188F681" w14:textId="04D89186" w:rsidR="000F216A" w:rsidRPr="00991551" w:rsidDel="00CA7692" w:rsidRDefault="000F216A" w:rsidP="00991551">
      <w:pPr>
        <w:spacing w:before="180" w:after="0" w:line="240" w:lineRule="auto"/>
        <w:rPr>
          <w:del w:id="6862" w:author="Gaunt, Michael" w:date="2021-05-13T16:25:00Z"/>
          <w:rFonts w:eastAsia="Times New Roman" w:cstheme="minorHAnsi"/>
        </w:rPr>
      </w:pPr>
      <w:del w:id="6863" w:author="Gaunt, Michael" w:date="2021-05-13T16:25:00Z">
        <w:r w:rsidRPr="00991551" w:rsidDel="00CA7692">
          <w:rPr>
            <w:rFonts w:eastAsia="Times New Roman" w:cstheme="minorHAnsi"/>
            <w:b/>
            <w:bCs/>
          </w:rPr>
          <w:delText>Individual trend lines:</w:delText>
        </w:r>
      </w:del>
    </w:p>
    <w:p w14:paraId="6E658E0C" w14:textId="03537B01" w:rsidR="000F216A" w:rsidRPr="00991551" w:rsidDel="00CA7692" w:rsidRDefault="000F216A" w:rsidP="00991551">
      <w:pPr>
        <w:spacing w:after="0" w:line="240" w:lineRule="auto"/>
        <w:rPr>
          <w:del w:id="6864" w:author="Gaunt, Michael" w:date="2021-05-13T16:25:00Z"/>
          <w:rFonts w:eastAsia="Times New Roman" w:cstheme="minorHAnsi"/>
        </w:rPr>
      </w:pPr>
    </w:p>
    <w:tbl>
      <w:tblPr>
        <w:tblW w:w="0" w:type="auto"/>
        <w:tblCellSpacing w:w="15" w:type="dxa"/>
        <w:tblInd w:w="1125" w:type="dxa"/>
        <w:tblCellMar>
          <w:left w:w="0" w:type="dxa"/>
          <w:right w:w="0" w:type="dxa"/>
        </w:tblCellMar>
        <w:tblLook w:val="04A0" w:firstRow="1" w:lastRow="0" w:firstColumn="1" w:lastColumn="0" w:noHBand="0" w:noVBand="1"/>
      </w:tblPr>
      <w:tblGrid>
        <w:gridCol w:w="1673"/>
        <w:gridCol w:w="997"/>
        <w:gridCol w:w="918"/>
        <w:gridCol w:w="333"/>
        <w:gridCol w:w="811"/>
        <w:gridCol w:w="918"/>
        <w:gridCol w:w="918"/>
        <w:gridCol w:w="734"/>
        <w:gridCol w:w="933"/>
      </w:tblGrid>
      <w:tr w:rsidR="000F216A" w:rsidRPr="000F216A" w:rsidDel="00CA7692" w14:paraId="64A7BE4A" w14:textId="2E9BF7D8" w:rsidTr="000F216A">
        <w:trPr>
          <w:tblCellSpacing w:w="15" w:type="dxa"/>
          <w:del w:id="6865" w:author="Gaunt, Michael" w:date="2021-05-13T16:25:00Z"/>
        </w:trPr>
        <w:tc>
          <w:tcPr>
            <w:tcW w:w="0" w:type="auto"/>
            <w:gridSpan w:val="2"/>
            <w:tcMar>
              <w:top w:w="0" w:type="dxa"/>
              <w:left w:w="0" w:type="dxa"/>
              <w:bottom w:w="0" w:type="dxa"/>
              <w:right w:w="105" w:type="dxa"/>
            </w:tcMar>
            <w:vAlign w:val="center"/>
            <w:hideMark/>
          </w:tcPr>
          <w:p w14:paraId="490764BC" w14:textId="5A2654C1" w:rsidR="000F216A" w:rsidRPr="00991551" w:rsidDel="00CA7692" w:rsidRDefault="000F216A">
            <w:pPr>
              <w:spacing w:after="0" w:line="240" w:lineRule="auto"/>
              <w:rPr>
                <w:del w:id="6866" w:author="Gaunt, Michael" w:date="2021-05-13T16:25:00Z"/>
                <w:rFonts w:eastAsia="Times New Roman" w:cstheme="minorHAnsi"/>
              </w:rPr>
            </w:pPr>
            <w:del w:id="6867" w:author="Gaunt, Michael" w:date="2021-05-13T16:25:00Z">
              <w:r w:rsidRPr="00991551" w:rsidDel="00CA7692">
                <w:rPr>
                  <w:rFonts w:eastAsia="Times New Roman" w:cstheme="minorHAnsi"/>
                  <w:b/>
                  <w:bCs/>
                </w:rPr>
                <w:delText>Panes</w:delText>
              </w:r>
            </w:del>
          </w:p>
        </w:tc>
        <w:tc>
          <w:tcPr>
            <w:tcW w:w="0" w:type="auto"/>
            <w:gridSpan w:val="2"/>
            <w:tcMar>
              <w:top w:w="0" w:type="dxa"/>
              <w:left w:w="0" w:type="dxa"/>
              <w:bottom w:w="0" w:type="dxa"/>
              <w:right w:w="105" w:type="dxa"/>
            </w:tcMar>
            <w:vAlign w:val="center"/>
            <w:hideMark/>
          </w:tcPr>
          <w:p w14:paraId="3BB05C3C" w14:textId="6D0E236E" w:rsidR="000F216A" w:rsidRPr="00991551" w:rsidDel="00CA7692" w:rsidRDefault="000F216A">
            <w:pPr>
              <w:spacing w:after="0" w:line="240" w:lineRule="auto"/>
              <w:rPr>
                <w:del w:id="6868" w:author="Gaunt, Michael" w:date="2021-05-13T16:25:00Z"/>
                <w:rFonts w:eastAsia="Times New Roman" w:cstheme="minorHAnsi"/>
              </w:rPr>
            </w:pPr>
            <w:del w:id="6869" w:author="Gaunt, Michael" w:date="2021-05-13T16:25:00Z">
              <w:r w:rsidRPr="00991551" w:rsidDel="00CA7692">
                <w:rPr>
                  <w:rFonts w:eastAsia="Times New Roman" w:cstheme="minorHAnsi"/>
                  <w:b/>
                  <w:bCs/>
                </w:rPr>
                <w:delText>Line</w:delText>
              </w:r>
            </w:del>
          </w:p>
        </w:tc>
        <w:tc>
          <w:tcPr>
            <w:tcW w:w="0" w:type="auto"/>
            <w:gridSpan w:val="5"/>
            <w:tcMar>
              <w:top w:w="0" w:type="dxa"/>
              <w:left w:w="0" w:type="dxa"/>
              <w:bottom w:w="0" w:type="dxa"/>
              <w:right w:w="105" w:type="dxa"/>
            </w:tcMar>
            <w:vAlign w:val="center"/>
            <w:hideMark/>
          </w:tcPr>
          <w:p w14:paraId="77CF3EC3" w14:textId="00C8B387" w:rsidR="000F216A" w:rsidRPr="00991551" w:rsidDel="00CA7692" w:rsidRDefault="000F216A">
            <w:pPr>
              <w:spacing w:after="0" w:line="240" w:lineRule="auto"/>
              <w:rPr>
                <w:del w:id="6870" w:author="Gaunt, Michael" w:date="2021-05-13T16:25:00Z"/>
                <w:rFonts w:eastAsia="Times New Roman" w:cstheme="minorHAnsi"/>
              </w:rPr>
            </w:pPr>
            <w:del w:id="6871" w:author="Gaunt, Michael" w:date="2021-05-13T16:25:00Z">
              <w:r w:rsidRPr="00991551" w:rsidDel="00CA7692">
                <w:rPr>
                  <w:rFonts w:eastAsia="Times New Roman" w:cstheme="minorHAnsi"/>
                  <w:b/>
                  <w:bCs/>
                </w:rPr>
                <w:delText>Coefficients</w:delText>
              </w:r>
            </w:del>
          </w:p>
        </w:tc>
      </w:tr>
      <w:tr w:rsidR="000F216A" w:rsidRPr="000F216A" w:rsidDel="00CA7692" w14:paraId="4DCB4121" w14:textId="3CCFB918" w:rsidTr="000F216A">
        <w:trPr>
          <w:tblCellSpacing w:w="15" w:type="dxa"/>
          <w:del w:id="6872" w:author="Gaunt, Michael" w:date="2021-05-13T16:25:00Z"/>
        </w:trPr>
        <w:tc>
          <w:tcPr>
            <w:tcW w:w="0" w:type="auto"/>
            <w:tcMar>
              <w:top w:w="0" w:type="dxa"/>
              <w:left w:w="0" w:type="dxa"/>
              <w:bottom w:w="0" w:type="dxa"/>
              <w:right w:w="105" w:type="dxa"/>
            </w:tcMar>
            <w:vAlign w:val="center"/>
            <w:hideMark/>
          </w:tcPr>
          <w:p w14:paraId="123C1C0A" w14:textId="344D616A" w:rsidR="000F216A" w:rsidRPr="00991551" w:rsidDel="00CA7692" w:rsidRDefault="000F216A">
            <w:pPr>
              <w:spacing w:after="0" w:line="240" w:lineRule="auto"/>
              <w:rPr>
                <w:del w:id="6873" w:author="Gaunt, Michael" w:date="2021-05-13T16:25:00Z"/>
                <w:rFonts w:eastAsia="Times New Roman" w:cstheme="minorHAnsi"/>
              </w:rPr>
            </w:pPr>
            <w:del w:id="6874" w:author="Gaunt, Michael" w:date="2021-05-13T16:25:00Z">
              <w:r w:rsidRPr="00991551" w:rsidDel="00CA7692">
                <w:rPr>
                  <w:rFonts w:eastAsia="Times New Roman" w:cstheme="minorHAnsi"/>
                  <w:b/>
                  <w:bCs/>
                  <w:u w:val="single"/>
                </w:rPr>
                <w:delText>Row</w:delText>
              </w:r>
            </w:del>
          </w:p>
        </w:tc>
        <w:tc>
          <w:tcPr>
            <w:tcW w:w="0" w:type="auto"/>
            <w:tcMar>
              <w:top w:w="0" w:type="dxa"/>
              <w:left w:w="0" w:type="dxa"/>
              <w:bottom w:w="0" w:type="dxa"/>
              <w:right w:w="105" w:type="dxa"/>
            </w:tcMar>
            <w:vAlign w:val="center"/>
            <w:hideMark/>
          </w:tcPr>
          <w:p w14:paraId="270C687A" w14:textId="4542D5EF" w:rsidR="000F216A" w:rsidRPr="00991551" w:rsidDel="00CA7692" w:rsidRDefault="000F216A">
            <w:pPr>
              <w:spacing w:after="0" w:line="240" w:lineRule="auto"/>
              <w:rPr>
                <w:del w:id="6875" w:author="Gaunt, Michael" w:date="2021-05-13T16:25:00Z"/>
                <w:rFonts w:eastAsia="Times New Roman" w:cstheme="minorHAnsi"/>
              </w:rPr>
            </w:pPr>
            <w:del w:id="6876" w:author="Gaunt, Michael" w:date="2021-05-13T16:25:00Z">
              <w:r w:rsidRPr="00991551" w:rsidDel="00CA7692">
                <w:rPr>
                  <w:rFonts w:eastAsia="Times New Roman" w:cstheme="minorHAnsi"/>
                  <w:b/>
                  <w:bCs/>
                  <w:u w:val="single"/>
                </w:rPr>
                <w:delText>Column</w:delText>
              </w:r>
            </w:del>
          </w:p>
        </w:tc>
        <w:tc>
          <w:tcPr>
            <w:tcW w:w="0" w:type="auto"/>
            <w:tcMar>
              <w:top w:w="0" w:type="dxa"/>
              <w:left w:w="0" w:type="dxa"/>
              <w:bottom w:w="0" w:type="dxa"/>
              <w:right w:w="105" w:type="dxa"/>
            </w:tcMar>
            <w:vAlign w:val="center"/>
            <w:hideMark/>
          </w:tcPr>
          <w:p w14:paraId="2210D6AE" w14:textId="5B977A33" w:rsidR="000F216A" w:rsidRPr="00991551" w:rsidDel="00CA7692" w:rsidRDefault="000F216A">
            <w:pPr>
              <w:spacing w:after="0" w:line="240" w:lineRule="auto"/>
              <w:rPr>
                <w:del w:id="6877" w:author="Gaunt, Michael" w:date="2021-05-13T16:25:00Z"/>
                <w:rFonts w:eastAsia="Times New Roman" w:cstheme="minorHAnsi"/>
              </w:rPr>
            </w:pPr>
            <w:del w:id="6878" w:author="Gaunt, Michael" w:date="2021-05-13T16:25:00Z">
              <w:r w:rsidRPr="00991551" w:rsidDel="00CA7692">
                <w:rPr>
                  <w:rFonts w:eastAsia="Times New Roman" w:cstheme="minorHAnsi"/>
                  <w:b/>
                  <w:bCs/>
                  <w:u w:val="single"/>
                </w:rPr>
                <w:delText>p-value</w:delText>
              </w:r>
            </w:del>
          </w:p>
        </w:tc>
        <w:tc>
          <w:tcPr>
            <w:tcW w:w="0" w:type="auto"/>
            <w:tcMar>
              <w:top w:w="0" w:type="dxa"/>
              <w:left w:w="0" w:type="dxa"/>
              <w:bottom w:w="0" w:type="dxa"/>
              <w:right w:w="105" w:type="dxa"/>
            </w:tcMar>
            <w:vAlign w:val="center"/>
            <w:hideMark/>
          </w:tcPr>
          <w:p w14:paraId="7B089A30" w14:textId="42D9A575" w:rsidR="000F216A" w:rsidRPr="00991551" w:rsidDel="00CA7692" w:rsidRDefault="000F216A">
            <w:pPr>
              <w:spacing w:after="0" w:line="240" w:lineRule="auto"/>
              <w:rPr>
                <w:del w:id="6879" w:author="Gaunt, Michael" w:date="2021-05-13T16:25:00Z"/>
                <w:rFonts w:eastAsia="Times New Roman" w:cstheme="minorHAnsi"/>
              </w:rPr>
            </w:pPr>
            <w:del w:id="6880" w:author="Gaunt, Michael" w:date="2021-05-13T16:25:00Z">
              <w:r w:rsidRPr="00991551" w:rsidDel="00CA7692">
                <w:rPr>
                  <w:rFonts w:eastAsia="Times New Roman" w:cstheme="minorHAnsi"/>
                  <w:b/>
                  <w:bCs/>
                  <w:u w:val="single"/>
                </w:rPr>
                <w:delText>DF</w:delText>
              </w:r>
            </w:del>
          </w:p>
        </w:tc>
        <w:tc>
          <w:tcPr>
            <w:tcW w:w="0" w:type="auto"/>
            <w:tcMar>
              <w:top w:w="0" w:type="dxa"/>
              <w:left w:w="0" w:type="dxa"/>
              <w:bottom w:w="0" w:type="dxa"/>
              <w:right w:w="105" w:type="dxa"/>
            </w:tcMar>
            <w:vAlign w:val="center"/>
            <w:hideMark/>
          </w:tcPr>
          <w:p w14:paraId="1410207F" w14:textId="3CDC3A3B" w:rsidR="000F216A" w:rsidRPr="00991551" w:rsidDel="00CA7692" w:rsidRDefault="000F216A">
            <w:pPr>
              <w:spacing w:after="0" w:line="240" w:lineRule="auto"/>
              <w:rPr>
                <w:del w:id="6881" w:author="Gaunt, Michael" w:date="2021-05-13T16:25:00Z"/>
                <w:rFonts w:eastAsia="Times New Roman" w:cstheme="minorHAnsi"/>
              </w:rPr>
            </w:pPr>
            <w:del w:id="6882" w:author="Gaunt, Michael" w:date="2021-05-13T16:25:00Z">
              <w:r w:rsidRPr="00991551" w:rsidDel="00CA7692">
                <w:rPr>
                  <w:rFonts w:eastAsia="Times New Roman" w:cstheme="minorHAnsi"/>
                  <w:b/>
                  <w:bCs/>
                  <w:u w:val="single"/>
                </w:rPr>
                <w:delText>Term</w:delText>
              </w:r>
            </w:del>
          </w:p>
        </w:tc>
        <w:tc>
          <w:tcPr>
            <w:tcW w:w="0" w:type="auto"/>
            <w:tcMar>
              <w:top w:w="0" w:type="dxa"/>
              <w:left w:w="0" w:type="dxa"/>
              <w:bottom w:w="0" w:type="dxa"/>
              <w:right w:w="105" w:type="dxa"/>
            </w:tcMar>
            <w:vAlign w:val="center"/>
            <w:hideMark/>
          </w:tcPr>
          <w:p w14:paraId="49BB61C2" w14:textId="4DAA00BE" w:rsidR="000F216A" w:rsidRPr="00991551" w:rsidDel="00CA7692" w:rsidRDefault="000F216A">
            <w:pPr>
              <w:spacing w:after="0" w:line="240" w:lineRule="auto"/>
              <w:rPr>
                <w:del w:id="6883" w:author="Gaunt, Michael" w:date="2021-05-13T16:25:00Z"/>
                <w:rFonts w:eastAsia="Times New Roman" w:cstheme="minorHAnsi"/>
              </w:rPr>
            </w:pPr>
            <w:del w:id="6884" w:author="Gaunt, Michael" w:date="2021-05-13T16:25:00Z">
              <w:r w:rsidRPr="00991551" w:rsidDel="00CA7692">
                <w:rPr>
                  <w:rFonts w:eastAsia="Times New Roman" w:cstheme="minorHAnsi"/>
                  <w:b/>
                  <w:bCs/>
                  <w:u w:val="single"/>
                </w:rPr>
                <w:delText>Value</w:delText>
              </w:r>
            </w:del>
          </w:p>
        </w:tc>
        <w:tc>
          <w:tcPr>
            <w:tcW w:w="0" w:type="auto"/>
            <w:tcMar>
              <w:top w:w="0" w:type="dxa"/>
              <w:left w:w="0" w:type="dxa"/>
              <w:bottom w:w="0" w:type="dxa"/>
              <w:right w:w="105" w:type="dxa"/>
            </w:tcMar>
            <w:vAlign w:val="center"/>
            <w:hideMark/>
          </w:tcPr>
          <w:p w14:paraId="34A21D1A" w14:textId="18833233" w:rsidR="000F216A" w:rsidRPr="00991551" w:rsidDel="00CA7692" w:rsidRDefault="000F216A">
            <w:pPr>
              <w:spacing w:after="0" w:line="240" w:lineRule="auto"/>
              <w:rPr>
                <w:del w:id="6885" w:author="Gaunt, Michael" w:date="2021-05-13T16:25:00Z"/>
                <w:rFonts w:eastAsia="Times New Roman" w:cstheme="minorHAnsi"/>
              </w:rPr>
            </w:pPr>
            <w:del w:id="6886" w:author="Gaunt, Michael" w:date="2021-05-13T16:25:00Z">
              <w:r w:rsidRPr="00991551" w:rsidDel="00CA7692">
                <w:rPr>
                  <w:rFonts w:eastAsia="Times New Roman" w:cstheme="minorHAnsi"/>
                  <w:b/>
                  <w:bCs/>
                  <w:u w:val="single"/>
                </w:rPr>
                <w:delText>StdErr</w:delText>
              </w:r>
            </w:del>
          </w:p>
        </w:tc>
        <w:tc>
          <w:tcPr>
            <w:tcW w:w="0" w:type="auto"/>
            <w:tcMar>
              <w:top w:w="0" w:type="dxa"/>
              <w:left w:w="0" w:type="dxa"/>
              <w:bottom w:w="0" w:type="dxa"/>
              <w:right w:w="105" w:type="dxa"/>
            </w:tcMar>
            <w:vAlign w:val="center"/>
            <w:hideMark/>
          </w:tcPr>
          <w:p w14:paraId="4A434F2D" w14:textId="628C4E15" w:rsidR="000F216A" w:rsidRPr="00991551" w:rsidDel="00CA7692" w:rsidRDefault="000F216A">
            <w:pPr>
              <w:spacing w:after="0" w:line="240" w:lineRule="auto"/>
              <w:rPr>
                <w:del w:id="6887" w:author="Gaunt, Michael" w:date="2021-05-13T16:25:00Z"/>
                <w:rFonts w:eastAsia="Times New Roman" w:cstheme="minorHAnsi"/>
              </w:rPr>
            </w:pPr>
            <w:del w:id="6888" w:author="Gaunt, Michael" w:date="2021-05-13T16:25:00Z">
              <w:r w:rsidRPr="00991551" w:rsidDel="00CA7692">
                <w:rPr>
                  <w:rFonts w:eastAsia="Times New Roman" w:cstheme="minorHAnsi"/>
                  <w:b/>
                  <w:bCs/>
                  <w:u w:val="single"/>
                </w:rPr>
                <w:delText>t-value</w:delText>
              </w:r>
            </w:del>
          </w:p>
        </w:tc>
        <w:tc>
          <w:tcPr>
            <w:tcW w:w="0" w:type="auto"/>
            <w:tcMar>
              <w:top w:w="0" w:type="dxa"/>
              <w:left w:w="0" w:type="dxa"/>
              <w:bottom w:w="0" w:type="dxa"/>
              <w:right w:w="105" w:type="dxa"/>
            </w:tcMar>
            <w:vAlign w:val="center"/>
            <w:hideMark/>
          </w:tcPr>
          <w:p w14:paraId="13415E4C" w14:textId="783FA5FC" w:rsidR="000F216A" w:rsidRPr="00991551" w:rsidDel="00CA7692" w:rsidRDefault="000F216A">
            <w:pPr>
              <w:spacing w:after="0" w:line="240" w:lineRule="auto"/>
              <w:rPr>
                <w:del w:id="6889" w:author="Gaunt, Michael" w:date="2021-05-13T16:25:00Z"/>
                <w:rFonts w:eastAsia="Times New Roman" w:cstheme="minorHAnsi"/>
              </w:rPr>
            </w:pPr>
            <w:del w:id="6890" w:author="Gaunt, Michael" w:date="2021-05-13T16:25:00Z">
              <w:r w:rsidRPr="00991551" w:rsidDel="00CA7692">
                <w:rPr>
                  <w:rFonts w:eastAsia="Times New Roman" w:cstheme="minorHAnsi"/>
                  <w:b/>
                  <w:bCs/>
                  <w:u w:val="single"/>
                </w:rPr>
                <w:delText>p-value</w:delText>
              </w:r>
            </w:del>
          </w:p>
        </w:tc>
      </w:tr>
      <w:tr w:rsidR="000F216A" w:rsidRPr="000F216A" w:rsidDel="00CA7692" w14:paraId="73E00130" w14:textId="42C1D1CE" w:rsidTr="000F216A">
        <w:trPr>
          <w:tblCellSpacing w:w="15" w:type="dxa"/>
          <w:del w:id="6891" w:author="Gaunt, Michael" w:date="2021-05-13T16:25:00Z"/>
        </w:trPr>
        <w:tc>
          <w:tcPr>
            <w:tcW w:w="0" w:type="auto"/>
            <w:tcMar>
              <w:top w:w="0" w:type="dxa"/>
              <w:left w:w="0" w:type="dxa"/>
              <w:bottom w:w="0" w:type="dxa"/>
              <w:right w:w="105" w:type="dxa"/>
            </w:tcMar>
            <w:vAlign w:val="center"/>
            <w:hideMark/>
          </w:tcPr>
          <w:p w14:paraId="098E7FAF" w14:textId="04921528" w:rsidR="000F216A" w:rsidRPr="00991551" w:rsidDel="00CA7692" w:rsidRDefault="000F216A">
            <w:pPr>
              <w:spacing w:after="0" w:line="240" w:lineRule="auto"/>
              <w:rPr>
                <w:del w:id="6892" w:author="Gaunt, Michael" w:date="2021-05-13T16:25:00Z"/>
                <w:rFonts w:eastAsia="Times New Roman" w:cstheme="minorHAnsi"/>
              </w:rPr>
            </w:pPr>
            <w:del w:id="6893" w:author="Gaunt, Michael" w:date="2021-05-13T16:25:00Z">
              <w:r w:rsidRPr="00991551" w:rsidDel="00CA7692">
                <w:rPr>
                  <w:rFonts w:eastAsia="Times New Roman" w:cstheme="minorHAnsi"/>
                </w:rPr>
                <w:delText>Standard Transit Bus</w:delText>
              </w:r>
            </w:del>
          </w:p>
        </w:tc>
        <w:tc>
          <w:tcPr>
            <w:tcW w:w="0" w:type="auto"/>
            <w:tcMar>
              <w:top w:w="0" w:type="dxa"/>
              <w:left w:w="0" w:type="dxa"/>
              <w:bottom w:w="0" w:type="dxa"/>
              <w:right w:w="105" w:type="dxa"/>
            </w:tcMar>
            <w:vAlign w:val="center"/>
            <w:hideMark/>
          </w:tcPr>
          <w:p w14:paraId="3AC5173E" w14:textId="535D3B0D" w:rsidR="000F216A" w:rsidRPr="00991551" w:rsidDel="00CA7692" w:rsidRDefault="000F216A">
            <w:pPr>
              <w:spacing w:after="0" w:line="240" w:lineRule="auto"/>
              <w:rPr>
                <w:del w:id="6894" w:author="Gaunt, Michael" w:date="2021-05-13T16:25:00Z"/>
                <w:rFonts w:eastAsia="Times New Roman" w:cstheme="minorHAnsi"/>
              </w:rPr>
            </w:pPr>
            <w:del w:id="6895"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361987FB" w14:textId="71D73A99" w:rsidR="000F216A" w:rsidRPr="00991551" w:rsidDel="00CA7692" w:rsidRDefault="000F216A">
            <w:pPr>
              <w:spacing w:after="0" w:line="240" w:lineRule="auto"/>
              <w:rPr>
                <w:del w:id="6896" w:author="Gaunt, Michael" w:date="2021-05-13T16:25:00Z"/>
                <w:rFonts w:eastAsia="Times New Roman" w:cstheme="minorHAnsi"/>
              </w:rPr>
            </w:pPr>
            <w:del w:id="6897" w:author="Gaunt, Michael" w:date="2021-05-13T16:25:00Z">
              <w:r w:rsidRPr="00991551" w:rsidDel="00CA7692">
                <w:rPr>
                  <w:rFonts w:eastAsia="Times New Roman" w:cstheme="minorHAnsi"/>
                </w:rPr>
                <w:delText>0.0002754</w:delText>
              </w:r>
            </w:del>
          </w:p>
        </w:tc>
        <w:tc>
          <w:tcPr>
            <w:tcW w:w="0" w:type="auto"/>
            <w:tcMar>
              <w:top w:w="0" w:type="dxa"/>
              <w:left w:w="0" w:type="dxa"/>
              <w:bottom w:w="0" w:type="dxa"/>
              <w:right w:w="105" w:type="dxa"/>
            </w:tcMar>
            <w:vAlign w:val="center"/>
            <w:hideMark/>
          </w:tcPr>
          <w:p w14:paraId="0C827597" w14:textId="5AA1CEDA" w:rsidR="000F216A" w:rsidRPr="00991551" w:rsidDel="00CA7692" w:rsidRDefault="000F216A">
            <w:pPr>
              <w:spacing w:after="0" w:line="240" w:lineRule="auto"/>
              <w:rPr>
                <w:del w:id="6898" w:author="Gaunt, Michael" w:date="2021-05-13T16:25:00Z"/>
                <w:rFonts w:eastAsia="Times New Roman" w:cstheme="minorHAnsi"/>
              </w:rPr>
            </w:pPr>
            <w:del w:id="6899" w:author="Gaunt, Michael" w:date="2021-05-13T16:25:00Z">
              <w:r w:rsidRPr="00991551" w:rsidDel="00CA7692">
                <w:rPr>
                  <w:rFonts w:eastAsia="Times New Roman" w:cstheme="minorHAnsi"/>
                </w:rPr>
                <w:delText>19</w:delText>
              </w:r>
            </w:del>
          </w:p>
        </w:tc>
        <w:tc>
          <w:tcPr>
            <w:tcW w:w="0" w:type="auto"/>
            <w:tcMar>
              <w:top w:w="0" w:type="dxa"/>
              <w:left w:w="0" w:type="dxa"/>
              <w:bottom w:w="0" w:type="dxa"/>
              <w:right w:w="105" w:type="dxa"/>
            </w:tcMar>
            <w:vAlign w:val="center"/>
            <w:hideMark/>
          </w:tcPr>
          <w:p w14:paraId="03E5C753" w14:textId="0CF79420" w:rsidR="000F216A" w:rsidRPr="00991551" w:rsidDel="00CA7692" w:rsidRDefault="000F216A">
            <w:pPr>
              <w:spacing w:after="0" w:line="240" w:lineRule="auto"/>
              <w:rPr>
                <w:del w:id="6900" w:author="Gaunt, Michael" w:date="2021-05-13T16:25:00Z"/>
                <w:rFonts w:eastAsia="Times New Roman" w:cstheme="minorHAnsi"/>
              </w:rPr>
            </w:pPr>
            <w:del w:id="6901" w:author="Gaunt, Michael" w:date="2021-05-13T16:25:00Z">
              <w:r w:rsidRPr="00991551" w:rsidDel="00CA7692">
                <w:rPr>
                  <w:rFonts w:eastAsia="Times New Roman" w:cstheme="minorHAnsi"/>
                </w:rPr>
                <w:delText>Vehicle Age^2</w:delText>
              </w:r>
            </w:del>
          </w:p>
        </w:tc>
        <w:tc>
          <w:tcPr>
            <w:tcW w:w="0" w:type="auto"/>
            <w:tcMar>
              <w:top w:w="0" w:type="dxa"/>
              <w:left w:w="0" w:type="dxa"/>
              <w:bottom w:w="0" w:type="dxa"/>
              <w:right w:w="105" w:type="dxa"/>
            </w:tcMar>
            <w:vAlign w:val="center"/>
            <w:hideMark/>
          </w:tcPr>
          <w:p w14:paraId="211C67BD" w14:textId="6CD023E6" w:rsidR="000F216A" w:rsidRPr="00991551" w:rsidDel="00CA7692" w:rsidRDefault="000F216A">
            <w:pPr>
              <w:spacing w:after="0" w:line="240" w:lineRule="auto"/>
              <w:rPr>
                <w:del w:id="6902" w:author="Gaunt, Michael" w:date="2021-05-13T16:25:00Z"/>
                <w:rFonts w:eastAsia="Times New Roman" w:cstheme="minorHAnsi"/>
              </w:rPr>
            </w:pPr>
            <w:del w:id="6903" w:author="Gaunt, Michael" w:date="2021-05-13T16:25:00Z">
              <w:r w:rsidRPr="00991551" w:rsidDel="00CA7692">
                <w:rPr>
                  <w:rFonts w:eastAsia="Times New Roman" w:cstheme="minorHAnsi"/>
                </w:rPr>
                <w:delText>-0.357718</w:delText>
              </w:r>
            </w:del>
          </w:p>
        </w:tc>
        <w:tc>
          <w:tcPr>
            <w:tcW w:w="0" w:type="auto"/>
            <w:tcMar>
              <w:top w:w="0" w:type="dxa"/>
              <w:left w:w="0" w:type="dxa"/>
              <w:bottom w:w="0" w:type="dxa"/>
              <w:right w:w="105" w:type="dxa"/>
            </w:tcMar>
            <w:vAlign w:val="center"/>
            <w:hideMark/>
          </w:tcPr>
          <w:p w14:paraId="59C4740F" w14:textId="3A779B21" w:rsidR="000F216A" w:rsidRPr="00991551" w:rsidDel="00CA7692" w:rsidRDefault="000F216A">
            <w:pPr>
              <w:spacing w:after="0" w:line="240" w:lineRule="auto"/>
              <w:rPr>
                <w:del w:id="6904" w:author="Gaunt, Michael" w:date="2021-05-13T16:25:00Z"/>
                <w:rFonts w:eastAsia="Times New Roman" w:cstheme="minorHAnsi"/>
              </w:rPr>
            </w:pPr>
            <w:del w:id="6905" w:author="Gaunt, Michael" w:date="2021-05-13T16:25:00Z">
              <w:r w:rsidRPr="00991551" w:rsidDel="00CA7692">
                <w:rPr>
                  <w:rFonts w:eastAsia="Times New Roman" w:cstheme="minorHAnsi"/>
                </w:rPr>
                <w:delText>0.0716304</w:delText>
              </w:r>
            </w:del>
          </w:p>
        </w:tc>
        <w:tc>
          <w:tcPr>
            <w:tcW w:w="0" w:type="auto"/>
            <w:tcMar>
              <w:top w:w="0" w:type="dxa"/>
              <w:left w:w="0" w:type="dxa"/>
              <w:bottom w:w="0" w:type="dxa"/>
              <w:right w:w="105" w:type="dxa"/>
            </w:tcMar>
            <w:vAlign w:val="center"/>
            <w:hideMark/>
          </w:tcPr>
          <w:p w14:paraId="60A53857" w14:textId="6B8DD1AE" w:rsidR="000F216A" w:rsidRPr="00991551" w:rsidDel="00CA7692" w:rsidRDefault="000F216A">
            <w:pPr>
              <w:spacing w:after="0" w:line="240" w:lineRule="auto"/>
              <w:rPr>
                <w:del w:id="6906" w:author="Gaunt, Michael" w:date="2021-05-13T16:25:00Z"/>
                <w:rFonts w:eastAsia="Times New Roman" w:cstheme="minorHAnsi"/>
              </w:rPr>
            </w:pPr>
            <w:del w:id="6907" w:author="Gaunt, Michael" w:date="2021-05-13T16:25:00Z">
              <w:r w:rsidRPr="00991551" w:rsidDel="00CA7692">
                <w:rPr>
                  <w:rFonts w:eastAsia="Times New Roman" w:cstheme="minorHAnsi"/>
                </w:rPr>
                <w:delText>-4.99394</w:delText>
              </w:r>
            </w:del>
          </w:p>
        </w:tc>
        <w:tc>
          <w:tcPr>
            <w:tcW w:w="0" w:type="auto"/>
            <w:tcMar>
              <w:top w:w="0" w:type="dxa"/>
              <w:left w:w="0" w:type="dxa"/>
              <w:bottom w:w="0" w:type="dxa"/>
              <w:right w:w="105" w:type="dxa"/>
            </w:tcMar>
            <w:vAlign w:val="center"/>
            <w:hideMark/>
          </w:tcPr>
          <w:p w14:paraId="3D6F5A17" w14:textId="5A031176" w:rsidR="000F216A" w:rsidRPr="00991551" w:rsidDel="00CA7692" w:rsidRDefault="000F216A">
            <w:pPr>
              <w:spacing w:after="0" w:line="240" w:lineRule="auto"/>
              <w:rPr>
                <w:del w:id="6908" w:author="Gaunt, Michael" w:date="2021-05-13T16:25:00Z"/>
                <w:rFonts w:eastAsia="Times New Roman" w:cstheme="minorHAnsi"/>
              </w:rPr>
            </w:pPr>
            <w:del w:id="6909" w:author="Gaunt, Michael" w:date="2021-05-13T16:25:00Z">
              <w:r w:rsidRPr="00991551" w:rsidDel="00CA7692">
                <w:rPr>
                  <w:rFonts w:eastAsia="Times New Roman" w:cstheme="minorHAnsi"/>
                </w:rPr>
                <w:delText>&lt; 0.0001</w:delText>
              </w:r>
            </w:del>
          </w:p>
        </w:tc>
      </w:tr>
      <w:tr w:rsidR="000F216A" w:rsidRPr="000F216A" w:rsidDel="00CA7692" w14:paraId="442EAB65" w14:textId="774D98BD" w:rsidTr="000F216A">
        <w:trPr>
          <w:tblCellSpacing w:w="15" w:type="dxa"/>
          <w:del w:id="6910" w:author="Gaunt, Michael" w:date="2021-05-13T16:25:00Z"/>
        </w:trPr>
        <w:tc>
          <w:tcPr>
            <w:tcW w:w="0" w:type="auto"/>
            <w:gridSpan w:val="4"/>
            <w:tcMar>
              <w:top w:w="0" w:type="dxa"/>
              <w:left w:w="0" w:type="dxa"/>
              <w:bottom w:w="0" w:type="dxa"/>
              <w:right w:w="105" w:type="dxa"/>
            </w:tcMar>
            <w:vAlign w:val="center"/>
            <w:hideMark/>
          </w:tcPr>
          <w:p w14:paraId="739A90A9" w14:textId="209AA1EE" w:rsidR="000F216A" w:rsidRPr="00991551" w:rsidDel="00CA7692" w:rsidRDefault="000F216A">
            <w:pPr>
              <w:spacing w:after="0" w:line="240" w:lineRule="auto"/>
              <w:rPr>
                <w:del w:id="6911"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0BAC97E9" w14:textId="0EE3AC2D" w:rsidR="000F216A" w:rsidRPr="00991551" w:rsidDel="00CA7692" w:rsidRDefault="000F216A">
            <w:pPr>
              <w:spacing w:after="0" w:line="240" w:lineRule="auto"/>
              <w:rPr>
                <w:del w:id="6912" w:author="Gaunt, Michael" w:date="2021-05-13T16:25:00Z"/>
                <w:rFonts w:eastAsia="Times New Roman" w:cstheme="minorHAnsi"/>
              </w:rPr>
            </w:pPr>
            <w:del w:id="6913"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774C8A80" w14:textId="6FF41B7C" w:rsidR="000F216A" w:rsidRPr="00991551" w:rsidDel="00CA7692" w:rsidRDefault="000F216A">
            <w:pPr>
              <w:spacing w:after="0" w:line="240" w:lineRule="auto"/>
              <w:rPr>
                <w:del w:id="6914" w:author="Gaunt, Michael" w:date="2021-05-13T16:25:00Z"/>
                <w:rFonts w:eastAsia="Times New Roman" w:cstheme="minorHAnsi"/>
              </w:rPr>
            </w:pPr>
            <w:del w:id="6915" w:author="Gaunt, Michael" w:date="2021-05-13T16:25:00Z">
              <w:r w:rsidRPr="00991551" w:rsidDel="00CA7692">
                <w:rPr>
                  <w:rFonts w:eastAsia="Times New Roman" w:cstheme="minorHAnsi"/>
                </w:rPr>
                <w:delText>7.80453</w:delText>
              </w:r>
            </w:del>
          </w:p>
        </w:tc>
        <w:tc>
          <w:tcPr>
            <w:tcW w:w="0" w:type="auto"/>
            <w:tcMar>
              <w:top w:w="0" w:type="dxa"/>
              <w:left w:w="0" w:type="dxa"/>
              <w:bottom w:w="0" w:type="dxa"/>
              <w:right w:w="105" w:type="dxa"/>
            </w:tcMar>
            <w:vAlign w:val="center"/>
            <w:hideMark/>
          </w:tcPr>
          <w:p w14:paraId="4E6A4DEE" w14:textId="665D3E6A" w:rsidR="000F216A" w:rsidRPr="00991551" w:rsidDel="00CA7692" w:rsidRDefault="000F216A">
            <w:pPr>
              <w:spacing w:after="0" w:line="240" w:lineRule="auto"/>
              <w:rPr>
                <w:del w:id="6916" w:author="Gaunt, Michael" w:date="2021-05-13T16:25:00Z"/>
                <w:rFonts w:eastAsia="Times New Roman" w:cstheme="minorHAnsi"/>
              </w:rPr>
            </w:pPr>
            <w:del w:id="6917" w:author="Gaunt, Michael" w:date="2021-05-13T16:25:00Z">
              <w:r w:rsidRPr="00991551" w:rsidDel="00CA7692">
                <w:rPr>
                  <w:rFonts w:eastAsia="Times New Roman" w:cstheme="minorHAnsi"/>
                </w:rPr>
                <w:delText>1.6966</w:delText>
              </w:r>
            </w:del>
          </w:p>
        </w:tc>
        <w:tc>
          <w:tcPr>
            <w:tcW w:w="0" w:type="auto"/>
            <w:tcMar>
              <w:top w:w="0" w:type="dxa"/>
              <w:left w:w="0" w:type="dxa"/>
              <w:bottom w:w="0" w:type="dxa"/>
              <w:right w:w="105" w:type="dxa"/>
            </w:tcMar>
            <w:vAlign w:val="center"/>
            <w:hideMark/>
          </w:tcPr>
          <w:p w14:paraId="5F3C7FFF" w14:textId="35172356" w:rsidR="000F216A" w:rsidRPr="00991551" w:rsidDel="00CA7692" w:rsidRDefault="000F216A">
            <w:pPr>
              <w:spacing w:after="0" w:line="240" w:lineRule="auto"/>
              <w:rPr>
                <w:del w:id="6918" w:author="Gaunt, Michael" w:date="2021-05-13T16:25:00Z"/>
                <w:rFonts w:eastAsia="Times New Roman" w:cstheme="minorHAnsi"/>
              </w:rPr>
            </w:pPr>
            <w:del w:id="6919" w:author="Gaunt, Michael" w:date="2021-05-13T16:25:00Z">
              <w:r w:rsidRPr="00991551" w:rsidDel="00CA7692">
                <w:rPr>
                  <w:rFonts w:eastAsia="Times New Roman" w:cstheme="minorHAnsi"/>
                </w:rPr>
                <w:delText>4.60011</w:delText>
              </w:r>
            </w:del>
          </w:p>
        </w:tc>
        <w:tc>
          <w:tcPr>
            <w:tcW w:w="0" w:type="auto"/>
            <w:tcMar>
              <w:top w:w="0" w:type="dxa"/>
              <w:left w:w="0" w:type="dxa"/>
              <w:bottom w:w="0" w:type="dxa"/>
              <w:right w:w="105" w:type="dxa"/>
            </w:tcMar>
            <w:vAlign w:val="center"/>
            <w:hideMark/>
          </w:tcPr>
          <w:p w14:paraId="2F073FFD" w14:textId="27760FEC" w:rsidR="000F216A" w:rsidRPr="00991551" w:rsidDel="00CA7692" w:rsidRDefault="000F216A">
            <w:pPr>
              <w:spacing w:after="0" w:line="240" w:lineRule="auto"/>
              <w:rPr>
                <w:del w:id="6920" w:author="Gaunt, Michael" w:date="2021-05-13T16:25:00Z"/>
                <w:rFonts w:eastAsia="Times New Roman" w:cstheme="minorHAnsi"/>
              </w:rPr>
            </w:pPr>
            <w:del w:id="6921" w:author="Gaunt, Michael" w:date="2021-05-13T16:25:00Z">
              <w:r w:rsidRPr="00991551" w:rsidDel="00CA7692">
                <w:rPr>
                  <w:rFonts w:eastAsia="Times New Roman" w:cstheme="minorHAnsi"/>
                </w:rPr>
                <w:delText>0.0001954</w:delText>
              </w:r>
            </w:del>
          </w:p>
        </w:tc>
      </w:tr>
      <w:tr w:rsidR="000F216A" w:rsidRPr="000F216A" w:rsidDel="00CA7692" w14:paraId="2504FC64" w14:textId="3065503B" w:rsidTr="000F216A">
        <w:trPr>
          <w:tblCellSpacing w:w="15" w:type="dxa"/>
          <w:del w:id="6922" w:author="Gaunt, Michael" w:date="2021-05-13T16:25:00Z"/>
        </w:trPr>
        <w:tc>
          <w:tcPr>
            <w:tcW w:w="0" w:type="auto"/>
            <w:gridSpan w:val="4"/>
            <w:tcMar>
              <w:top w:w="0" w:type="dxa"/>
              <w:left w:w="0" w:type="dxa"/>
              <w:bottom w:w="0" w:type="dxa"/>
              <w:right w:w="105" w:type="dxa"/>
            </w:tcMar>
            <w:vAlign w:val="center"/>
            <w:hideMark/>
          </w:tcPr>
          <w:p w14:paraId="4D721D67" w14:textId="76E979DA" w:rsidR="000F216A" w:rsidRPr="00991551" w:rsidDel="00CA7692" w:rsidRDefault="000F216A">
            <w:pPr>
              <w:spacing w:after="0" w:line="240" w:lineRule="auto"/>
              <w:rPr>
                <w:del w:id="6923"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2DDEDED9" w14:textId="422AD84A" w:rsidR="000F216A" w:rsidRPr="00991551" w:rsidDel="00CA7692" w:rsidRDefault="000F216A">
            <w:pPr>
              <w:spacing w:after="0" w:line="240" w:lineRule="auto"/>
              <w:rPr>
                <w:del w:id="6924" w:author="Gaunt, Michael" w:date="2021-05-13T16:25:00Z"/>
                <w:rFonts w:eastAsia="Times New Roman" w:cstheme="minorHAnsi"/>
              </w:rPr>
            </w:pPr>
            <w:del w:id="6925" w:author="Gaunt, Michael" w:date="2021-05-13T16:25:00Z">
              <w:r w:rsidRPr="00991551" w:rsidDel="00CA7692">
                <w:rPr>
                  <w:rFonts w:eastAsia="Times New Roman" w:cstheme="minorHAnsi"/>
                </w:rPr>
                <w:delText>intercept</w:delText>
              </w:r>
            </w:del>
          </w:p>
        </w:tc>
        <w:tc>
          <w:tcPr>
            <w:tcW w:w="0" w:type="auto"/>
            <w:tcMar>
              <w:top w:w="0" w:type="dxa"/>
              <w:left w:w="0" w:type="dxa"/>
              <w:bottom w:w="0" w:type="dxa"/>
              <w:right w:w="105" w:type="dxa"/>
            </w:tcMar>
            <w:vAlign w:val="center"/>
            <w:hideMark/>
          </w:tcPr>
          <w:p w14:paraId="5A17E9EC" w14:textId="3BA7E920" w:rsidR="000F216A" w:rsidRPr="00991551" w:rsidDel="00CA7692" w:rsidRDefault="000F216A">
            <w:pPr>
              <w:spacing w:after="0" w:line="240" w:lineRule="auto"/>
              <w:rPr>
                <w:del w:id="6926" w:author="Gaunt, Michael" w:date="2021-05-13T16:25:00Z"/>
                <w:rFonts w:eastAsia="Times New Roman" w:cstheme="minorHAnsi"/>
              </w:rPr>
            </w:pPr>
            <w:del w:id="6927" w:author="Gaunt, Michael" w:date="2021-05-13T16:25:00Z">
              <w:r w:rsidRPr="00991551" w:rsidDel="00CA7692">
                <w:rPr>
                  <w:rFonts w:eastAsia="Times New Roman" w:cstheme="minorHAnsi"/>
                </w:rPr>
                <w:delText>37.7668</w:delText>
              </w:r>
            </w:del>
          </w:p>
        </w:tc>
        <w:tc>
          <w:tcPr>
            <w:tcW w:w="0" w:type="auto"/>
            <w:tcMar>
              <w:top w:w="0" w:type="dxa"/>
              <w:left w:w="0" w:type="dxa"/>
              <w:bottom w:w="0" w:type="dxa"/>
              <w:right w:w="105" w:type="dxa"/>
            </w:tcMar>
            <w:vAlign w:val="center"/>
            <w:hideMark/>
          </w:tcPr>
          <w:p w14:paraId="6275DA53" w14:textId="30CCF7CE" w:rsidR="000F216A" w:rsidRPr="00991551" w:rsidDel="00CA7692" w:rsidRDefault="000F216A">
            <w:pPr>
              <w:spacing w:after="0" w:line="240" w:lineRule="auto"/>
              <w:rPr>
                <w:del w:id="6928" w:author="Gaunt, Michael" w:date="2021-05-13T16:25:00Z"/>
                <w:rFonts w:eastAsia="Times New Roman" w:cstheme="minorHAnsi"/>
              </w:rPr>
            </w:pPr>
            <w:del w:id="6929" w:author="Gaunt, Michael" w:date="2021-05-13T16:25:00Z">
              <w:r w:rsidRPr="00991551" w:rsidDel="00CA7692">
                <w:rPr>
                  <w:rFonts w:eastAsia="Times New Roman" w:cstheme="minorHAnsi"/>
                </w:rPr>
                <w:delText>8.47057</w:delText>
              </w:r>
            </w:del>
          </w:p>
        </w:tc>
        <w:tc>
          <w:tcPr>
            <w:tcW w:w="0" w:type="auto"/>
            <w:tcMar>
              <w:top w:w="0" w:type="dxa"/>
              <w:left w:w="0" w:type="dxa"/>
              <w:bottom w:w="0" w:type="dxa"/>
              <w:right w:w="105" w:type="dxa"/>
            </w:tcMar>
            <w:vAlign w:val="center"/>
            <w:hideMark/>
          </w:tcPr>
          <w:p w14:paraId="5E4588F4" w14:textId="5F1B19A3" w:rsidR="000F216A" w:rsidRPr="00991551" w:rsidDel="00CA7692" w:rsidRDefault="000F216A">
            <w:pPr>
              <w:spacing w:after="0" w:line="240" w:lineRule="auto"/>
              <w:rPr>
                <w:del w:id="6930" w:author="Gaunt, Michael" w:date="2021-05-13T16:25:00Z"/>
                <w:rFonts w:eastAsia="Times New Roman" w:cstheme="minorHAnsi"/>
              </w:rPr>
            </w:pPr>
            <w:del w:id="6931" w:author="Gaunt, Michael" w:date="2021-05-13T16:25:00Z">
              <w:r w:rsidRPr="00991551" w:rsidDel="00CA7692">
                <w:rPr>
                  <w:rFonts w:eastAsia="Times New Roman" w:cstheme="minorHAnsi"/>
                </w:rPr>
                <w:delText>4.45859</w:delText>
              </w:r>
            </w:del>
          </w:p>
        </w:tc>
        <w:tc>
          <w:tcPr>
            <w:tcW w:w="0" w:type="auto"/>
            <w:tcMar>
              <w:top w:w="0" w:type="dxa"/>
              <w:left w:w="0" w:type="dxa"/>
              <w:bottom w:w="0" w:type="dxa"/>
              <w:right w:w="105" w:type="dxa"/>
            </w:tcMar>
            <w:vAlign w:val="center"/>
            <w:hideMark/>
          </w:tcPr>
          <w:p w14:paraId="2CA3DA93" w14:textId="567A6443" w:rsidR="000F216A" w:rsidRPr="00991551" w:rsidDel="00CA7692" w:rsidRDefault="000F216A">
            <w:pPr>
              <w:spacing w:after="0" w:line="240" w:lineRule="auto"/>
              <w:rPr>
                <w:del w:id="6932" w:author="Gaunt, Michael" w:date="2021-05-13T16:25:00Z"/>
                <w:rFonts w:eastAsia="Times New Roman" w:cstheme="minorHAnsi"/>
              </w:rPr>
            </w:pPr>
            <w:del w:id="6933" w:author="Gaunt, Michael" w:date="2021-05-13T16:25:00Z">
              <w:r w:rsidRPr="00991551" w:rsidDel="00CA7692">
                <w:rPr>
                  <w:rFonts w:eastAsia="Times New Roman" w:cstheme="minorHAnsi"/>
                </w:rPr>
                <w:delText>0.0002694</w:delText>
              </w:r>
            </w:del>
          </w:p>
        </w:tc>
      </w:tr>
      <w:tr w:rsidR="000F216A" w:rsidRPr="000F216A" w:rsidDel="00CA7692" w14:paraId="679EFE64" w14:textId="0E84335C" w:rsidTr="000F216A">
        <w:trPr>
          <w:tblCellSpacing w:w="15" w:type="dxa"/>
          <w:del w:id="6934" w:author="Gaunt, Michael" w:date="2021-05-13T16:25:00Z"/>
        </w:trPr>
        <w:tc>
          <w:tcPr>
            <w:tcW w:w="0" w:type="auto"/>
            <w:tcMar>
              <w:top w:w="0" w:type="dxa"/>
              <w:left w:w="0" w:type="dxa"/>
              <w:bottom w:w="0" w:type="dxa"/>
              <w:right w:w="105" w:type="dxa"/>
            </w:tcMar>
            <w:vAlign w:val="center"/>
            <w:hideMark/>
          </w:tcPr>
          <w:p w14:paraId="4B534AA4" w14:textId="266465E5" w:rsidR="000F216A" w:rsidRPr="00991551" w:rsidDel="00CA7692" w:rsidRDefault="000F216A">
            <w:pPr>
              <w:spacing w:after="0" w:line="240" w:lineRule="auto"/>
              <w:rPr>
                <w:del w:id="6935" w:author="Gaunt, Michael" w:date="2021-05-13T16:25:00Z"/>
                <w:rFonts w:eastAsia="Times New Roman" w:cstheme="minorHAnsi"/>
              </w:rPr>
            </w:pPr>
            <w:del w:id="6936" w:author="Gaunt, Michael" w:date="2021-05-13T16:25:00Z">
              <w:r w:rsidRPr="00991551" w:rsidDel="00CA7692">
                <w:rPr>
                  <w:rFonts w:eastAsia="Times New Roman" w:cstheme="minorHAnsi"/>
                </w:rPr>
                <w:delText>Paratransit</w:delText>
              </w:r>
            </w:del>
          </w:p>
        </w:tc>
        <w:tc>
          <w:tcPr>
            <w:tcW w:w="0" w:type="auto"/>
            <w:tcMar>
              <w:top w:w="0" w:type="dxa"/>
              <w:left w:w="0" w:type="dxa"/>
              <w:bottom w:w="0" w:type="dxa"/>
              <w:right w:w="105" w:type="dxa"/>
            </w:tcMar>
            <w:vAlign w:val="center"/>
            <w:hideMark/>
          </w:tcPr>
          <w:p w14:paraId="556345E6" w14:textId="18FFBBB4" w:rsidR="000F216A" w:rsidRPr="00991551" w:rsidDel="00CA7692" w:rsidRDefault="000F216A">
            <w:pPr>
              <w:spacing w:after="0" w:line="240" w:lineRule="auto"/>
              <w:rPr>
                <w:del w:id="6937" w:author="Gaunt, Michael" w:date="2021-05-13T16:25:00Z"/>
                <w:rFonts w:eastAsia="Times New Roman" w:cstheme="minorHAnsi"/>
              </w:rPr>
            </w:pPr>
            <w:del w:id="6938"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5C7D7DF7" w14:textId="5045D651" w:rsidR="000F216A" w:rsidRPr="00991551" w:rsidDel="00CA7692" w:rsidRDefault="000F216A">
            <w:pPr>
              <w:spacing w:after="0" w:line="240" w:lineRule="auto"/>
              <w:rPr>
                <w:del w:id="6939" w:author="Gaunt, Michael" w:date="2021-05-13T16:25:00Z"/>
                <w:rFonts w:eastAsia="Times New Roman" w:cstheme="minorHAnsi"/>
              </w:rPr>
            </w:pPr>
            <w:del w:id="6940" w:author="Gaunt, Michael" w:date="2021-05-13T16:25:00Z">
              <w:r w:rsidRPr="00991551" w:rsidDel="00CA7692">
                <w:rPr>
                  <w:rFonts w:eastAsia="Times New Roman" w:cstheme="minorHAnsi"/>
                </w:rPr>
                <w:delText>0.0038118</w:delText>
              </w:r>
            </w:del>
          </w:p>
        </w:tc>
        <w:tc>
          <w:tcPr>
            <w:tcW w:w="0" w:type="auto"/>
            <w:tcMar>
              <w:top w:w="0" w:type="dxa"/>
              <w:left w:w="0" w:type="dxa"/>
              <w:bottom w:w="0" w:type="dxa"/>
              <w:right w:w="105" w:type="dxa"/>
            </w:tcMar>
            <w:vAlign w:val="center"/>
            <w:hideMark/>
          </w:tcPr>
          <w:p w14:paraId="55565EC5" w14:textId="6B940E74" w:rsidR="000F216A" w:rsidRPr="00991551" w:rsidDel="00CA7692" w:rsidRDefault="000F216A">
            <w:pPr>
              <w:spacing w:after="0" w:line="240" w:lineRule="auto"/>
              <w:rPr>
                <w:del w:id="6941" w:author="Gaunt, Michael" w:date="2021-05-13T16:25:00Z"/>
                <w:rFonts w:eastAsia="Times New Roman" w:cstheme="minorHAnsi"/>
              </w:rPr>
            </w:pPr>
            <w:del w:id="6942" w:author="Gaunt, Michael" w:date="2021-05-13T16:25:00Z">
              <w:r w:rsidRPr="00991551" w:rsidDel="00CA7692">
                <w:rPr>
                  <w:rFonts w:eastAsia="Times New Roman" w:cstheme="minorHAnsi"/>
                </w:rPr>
                <w:delText>7</w:delText>
              </w:r>
            </w:del>
          </w:p>
        </w:tc>
        <w:tc>
          <w:tcPr>
            <w:tcW w:w="0" w:type="auto"/>
            <w:tcMar>
              <w:top w:w="0" w:type="dxa"/>
              <w:left w:w="0" w:type="dxa"/>
              <w:bottom w:w="0" w:type="dxa"/>
              <w:right w:w="105" w:type="dxa"/>
            </w:tcMar>
            <w:vAlign w:val="center"/>
            <w:hideMark/>
          </w:tcPr>
          <w:p w14:paraId="6D7E96F0" w14:textId="2F2D9AC0" w:rsidR="000F216A" w:rsidRPr="00991551" w:rsidDel="00CA7692" w:rsidRDefault="000F216A">
            <w:pPr>
              <w:spacing w:after="0" w:line="240" w:lineRule="auto"/>
              <w:rPr>
                <w:del w:id="6943" w:author="Gaunt, Michael" w:date="2021-05-13T16:25:00Z"/>
                <w:rFonts w:eastAsia="Times New Roman" w:cstheme="minorHAnsi"/>
              </w:rPr>
            </w:pPr>
            <w:del w:id="6944" w:author="Gaunt, Michael" w:date="2021-05-13T16:25:00Z">
              <w:r w:rsidRPr="00991551" w:rsidDel="00CA7692">
                <w:rPr>
                  <w:rFonts w:eastAsia="Times New Roman" w:cstheme="minorHAnsi"/>
                </w:rPr>
                <w:delText>Vehicle Age^2</w:delText>
              </w:r>
            </w:del>
          </w:p>
        </w:tc>
        <w:tc>
          <w:tcPr>
            <w:tcW w:w="0" w:type="auto"/>
            <w:tcMar>
              <w:top w:w="0" w:type="dxa"/>
              <w:left w:w="0" w:type="dxa"/>
              <w:bottom w:w="0" w:type="dxa"/>
              <w:right w:w="105" w:type="dxa"/>
            </w:tcMar>
            <w:vAlign w:val="center"/>
            <w:hideMark/>
          </w:tcPr>
          <w:p w14:paraId="2C715A31" w14:textId="42873D96" w:rsidR="000F216A" w:rsidRPr="00991551" w:rsidDel="00CA7692" w:rsidRDefault="000F216A">
            <w:pPr>
              <w:spacing w:after="0" w:line="240" w:lineRule="auto"/>
              <w:rPr>
                <w:del w:id="6945" w:author="Gaunt, Michael" w:date="2021-05-13T16:25:00Z"/>
                <w:rFonts w:eastAsia="Times New Roman" w:cstheme="minorHAnsi"/>
              </w:rPr>
            </w:pPr>
            <w:del w:id="6946" w:author="Gaunt, Michael" w:date="2021-05-13T16:25:00Z">
              <w:r w:rsidRPr="00991551" w:rsidDel="00CA7692">
                <w:rPr>
                  <w:rFonts w:eastAsia="Times New Roman" w:cstheme="minorHAnsi"/>
                </w:rPr>
                <w:delText>-0.0606765</w:delText>
              </w:r>
            </w:del>
          </w:p>
        </w:tc>
        <w:tc>
          <w:tcPr>
            <w:tcW w:w="0" w:type="auto"/>
            <w:tcMar>
              <w:top w:w="0" w:type="dxa"/>
              <w:left w:w="0" w:type="dxa"/>
              <w:bottom w:w="0" w:type="dxa"/>
              <w:right w:w="105" w:type="dxa"/>
            </w:tcMar>
            <w:vAlign w:val="center"/>
            <w:hideMark/>
          </w:tcPr>
          <w:p w14:paraId="139DDDF3" w14:textId="4EC9BE97" w:rsidR="000F216A" w:rsidRPr="00991551" w:rsidDel="00CA7692" w:rsidRDefault="000F216A">
            <w:pPr>
              <w:spacing w:after="0" w:line="240" w:lineRule="auto"/>
              <w:rPr>
                <w:del w:id="6947" w:author="Gaunt, Michael" w:date="2021-05-13T16:25:00Z"/>
                <w:rFonts w:eastAsia="Times New Roman" w:cstheme="minorHAnsi"/>
              </w:rPr>
            </w:pPr>
            <w:del w:id="6948" w:author="Gaunt, Michael" w:date="2021-05-13T16:25:00Z">
              <w:r w:rsidRPr="00991551" w:rsidDel="00CA7692">
                <w:rPr>
                  <w:rFonts w:eastAsia="Times New Roman" w:cstheme="minorHAnsi"/>
                </w:rPr>
                <w:delText>0.0118636</w:delText>
              </w:r>
            </w:del>
          </w:p>
        </w:tc>
        <w:tc>
          <w:tcPr>
            <w:tcW w:w="0" w:type="auto"/>
            <w:tcMar>
              <w:top w:w="0" w:type="dxa"/>
              <w:left w:w="0" w:type="dxa"/>
              <w:bottom w:w="0" w:type="dxa"/>
              <w:right w:w="105" w:type="dxa"/>
            </w:tcMar>
            <w:vAlign w:val="center"/>
            <w:hideMark/>
          </w:tcPr>
          <w:p w14:paraId="2A586615" w14:textId="4C4B8D65" w:rsidR="000F216A" w:rsidRPr="00991551" w:rsidDel="00CA7692" w:rsidRDefault="000F216A">
            <w:pPr>
              <w:spacing w:after="0" w:line="240" w:lineRule="auto"/>
              <w:rPr>
                <w:del w:id="6949" w:author="Gaunt, Michael" w:date="2021-05-13T16:25:00Z"/>
                <w:rFonts w:eastAsia="Times New Roman" w:cstheme="minorHAnsi"/>
              </w:rPr>
            </w:pPr>
            <w:del w:id="6950" w:author="Gaunt, Michael" w:date="2021-05-13T16:25:00Z">
              <w:r w:rsidRPr="00991551" w:rsidDel="00CA7692">
                <w:rPr>
                  <w:rFonts w:eastAsia="Times New Roman" w:cstheme="minorHAnsi"/>
                </w:rPr>
                <w:delText>-5.1145</w:delText>
              </w:r>
            </w:del>
          </w:p>
        </w:tc>
        <w:tc>
          <w:tcPr>
            <w:tcW w:w="0" w:type="auto"/>
            <w:tcMar>
              <w:top w:w="0" w:type="dxa"/>
              <w:left w:w="0" w:type="dxa"/>
              <w:bottom w:w="0" w:type="dxa"/>
              <w:right w:w="105" w:type="dxa"/>
            </w:tcMar>
            <w:vAlign w:val="center"/>
            <w:hideMark/>
          </w:tcPr>
          <w:p w14:paraId="1C50ECF4" w14:textId="7CA2D9A3" w:rsidR="000F216A" w:rsidRPr="00991551" w:rsidDel="00CA7692" w:rsidRDefault="000F216A">
            <w:pPr>
              <w:spacing w:after="0" w:line="240" w:lineRule="auto"/>
              <w:rPr>
                <w:del w:id="6951" w:author="Gaunt, Michael" w:date="2021-05-13T16:25:00Z"/>
                <w:rFonts w:eastAsia="Times New Roman" w:cstheme="minorHAnsi"/>
              </w:rPr>
            </w:pPr>
            <w:del w:id="6952" w:author="Gaunt, Michael" w:date="2021-05-13T16:25:00Z">
              <w:r w:rsidRPr="00991551" w:rsidDel="00CA7692">
                <w:rPr>
                  <w:rFonts w:eastAsia="Times New Roman" w:cstheme="minorHAnsi"/>
                </w:rPr>
                <w:delText>0.0013771</w:delText>
              </w:r>
            </w:del>
          </w:p>
        </w:tc>
      </w:tr>
      <w:tr w:rsidR="000F216A" w:rsidRPr="000F216A" w:rsidDel="00CA7692" w14:paraId="099EC882" w14:textId="650F28AD" w:rsidTr="000F216A">
        <w:trPr>
          <w:tblCellSpacing w:w="15" w:type="dxa"/>
          <w:del w:id="6953" w:author="Gaunt, Michael" w:date="2021-05-13T16:25:00Z"/>
        </w:trPr>
        <w:tc>
          <w:tcPr>
            <w:tcW w:w="0" w:type="auto"/>
            <w:gridSpan w:val="4"/>
            <w:tcMar>
              <w:top w:w="0" w:type="dxa"/>
              <w:left w:w="0" w:type="dxa"/>
              <w:bottom w:w="0" w:type="dxa"/>
              <w:right w:w="105" w:type="dxa"/>
            </w:tcMar>
            <w:vAlign w:val="center"/>
            <w:hideMark/>
          </w:tcPr>
          <w:p w14:paraId="5992338B" w14:textId="00B30EB1" w:rsidR="000F216A" w:rsidRPr="00991551" w:rsidDel="00CA7692" w:rsidRDefault="000F216A">
            <w:pPr>
              <w:spacing w:after="0" w:line="240" w:lineRule="auto"/>
              <w:rPr>
                <w:del w:id="6954"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58D046F1" w14:textId="7A78FAB7" w:rsidR="000F216A" w:rsidRPr="00991551" w:rsidDel="00CA7692" w:rsidRDefault="000F216A">
            <w:pPr>
              <w:spacing w:after="0" w:line="240" w:lineRule="auto"/>
              <w:rPr>
                <w:del w:id="6955" w:author="Gaunt, Michael" w:date="2021-05-13T16:25:00Z"/>
                <w:rFonts w:eastAsia="Times New Roman" w:cstheme="minorHAnsi"/>
              </w:rPr>
            </w:pPr>
            <w:del w:id="6956"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493E7786" w14:textId="7502B8A2" w:rsidR="000F216A" w:rsidRPr="00991551" w:rsidDel="00CA7692" w:rsidRDefault="000F216A">
            <w:pPr>
              <w:spacing w:after="0" w:line="240" w:lineRule="auto"/>
              <w:rPr>
                <w:del w:id="6957" w:author="Gaunt, Michael" w:date="2021-05-13T16:25:00Z"/>
                <w:rFonts w:eastAsia="Times New Roman" w:cstheme="minorHAnsi"/>
              </w:rPr>
            </w:pPr>
            <w:del w:id="6958" w:author="Gaunt, Michael" w:date="2021-05-13T16:25:00Z">
              <w:r w:rsidRPr="00991551" w:rsidDel="00CA7692">
                <w:rPr>
                  <w:rFonts w:eastAsia="Times New Roman" w:cstheme="minorHAnsi"/>
                </w:rPr>
                <w:delText>0.634376</w:delText>
              </w:r>
            </w:del>
          </w:p>
        </w:tc>
        <w:tc>
          <w:tcPr>
            <w:tcW w:w="0" w:type="auto"/>
            <w:tcMar>
              <w:top w:w="0" w:type="dxa"/>
              <w:left w:w="0" w:type="dxa"/>
              <w:bottom w:w="0" w:type="dxa"/>
              <w:right w:w="105" w:type="dxa"/>
            </w:tcMar>
            <w:vAlign w:val="center"/>
            <w:hideMark/>
          </w:tcPr>
          <w:p w14:paraId="7C7C1FB3" w14:textId="281E596B" w:rsidR="000F216A" w:rsidRPr="00991551" w:rsidDel="00CA7692" w:rsidRDefault="000F216A">
            <w:pPr>
              <w:spacing w:after="0" w:line="240" w:lineRule="auto"/>
              <w:rPr>
                <w:del w:id="6959" w:author="Gaunt, Michael" w:date="2021-05-13T16:25:00Z"/>
                <w:rFonts w:eastAsia="Times New Roman" w:cstheme="minorHAnsi"/>
              </w:rPr>
            </w:pPr>
            <w:del w:id="6960" w:author="Gaunt, Michael" w:date="2021-05-13T16:25:00Z">
              <w:r w:rsidRPr="00991551" w:rsidDel="00CA7692">
                <w:rPr>
                  <w:rFonts w:eastAsia="Times New Roman" w:cstheme="minorHAnsi"/>
                </w:rPr>
                <w:delText>0.133907</w:delText>
              </w:r>
            </w:del>
          </w:p>
        </w:tc>
        <w:tc>
          <w:tcPr>
            <w:tcW w:w="0" w:type="auto"/>
            <w:tcMar>
              <w:top w:w="0" w:type="dxa"/>
              <w:left w:w="0" w:type="dxa"/>
              <w:bottom w:w="0" w:type="dxa"/>
              <w:right w:w="105" w:type="dxa"/>
            </w:tcMar>
            <w:vAlign w:val="center"/>
            <w:hideMark/>
          </w:tcPr>
          <w:p w14:paraId="40D915EE" w14:textId="0C39B89D" w:rsidR="000F216A" w:rsidRPr="00991551" w:rsidDel="00CA7692" w:rsidRDefault="000F216A">
            <w:pPr>
              <w:spacing w:after="0" w:line="240" w:lineRule="auto"/>
              <w:rPr>
                <w:del w:id="6961" w:author="Gaunt, Michael" w:date="2021-05-13T16:25:00Z"/>
                <w:rFonts w:eastAsia="Times New Roman" w:cstheme="minorHAnsi"/>
              </w:rPr>
            </w:pPr>
            <w:del w:id="6962" w:author="Gaunt, Michael" w:date="2021-05-13T16:25:00Z">
              <w:r w:rsidRPr="00991551" w:rsidDel="00CA7692">
                <w:rPr>
                  <w:rFonts w:eastAsia="Times New Roman" w:cstheme="minorHAnsi"/>
                </w:rPr>
                <w:delText>4.73745</w:delText>
              </w:r>
            </w:del>
          </w:p>
        </w:tc>
        <w:tc>
          <w:tcPr>
            <w:tcW w:w="0" w:type="auto"/>
            <w:tcMar>
              <w:top w:w="0" w:type="dxa"/>
              <w:left w:w="0" w:type="dxa"/>
              <w:bottom w:w="0" w:type="dxa"/>
              <w:right w:w="105" w:type="dxa"/>
            </w:tcMar>
            <w:vAlign w:val="center"/>
            <w:hideMark/>
          </w:tcPr>
          <w:p w14:paraId="632B27B2" w14:textId="55096908" w:rsidR="000F216A" w:rsidRPr="00991551" w:rsidDel="00CA7692" w:rsidRDefault="000F216A">
            <w:pPr>
              <w:spacing w:after="0" w:line="240" w:lineRule="auto"/>
              <w:rPr>
                <w:del w:id="6963" w:author="Gaunt, Michael" w:date="2021-05-13T16:25:00Z"/>
                <w:rFonts w:eastAsia="Times New Roman" w:cstheme="minorHAnsi"/>
              </w:rPr>
            </w:pPr>
            <w:del w:id="6964" w:author="Gaunt, Michael" w:date="2021-05-13T16:25:00Z">
              <w:r w:rsidRPr="00991551" w:rsidDel="00CA7692">
                <w:rPr>
                  <w:rFonts w:eastAsia="Times New Roman" w:cstheme="minorHAnsi"/>
                </w:rPr>
                <w:delText>0.0021141</w:delText>
              </w:r>
            </w:del>
          </w:p>
        </w:tc>
      </w:tr>
      <w:tr w:rsidR="000F216A" w:rsidRPr="000F216A" w:rsidDel="00CA7692" w14:paraId="0A07EB62" w14:textId="581B4423" w:rsidTr="000F216A">
        <w:trPr>
          <w:tblCellSpacing w:w="15" w:type="dxa"/>
          <w:del w:id="6965" w:author="Gaunt, Michael" w:date="2021-05-13T16:25:00Z"/>
        </w:trPr>
        <w:tc>
          <w:tcPr>
            <w:tcW w:w="0" w:type="auto"/>
            <w:gridSpan w:val="4"/>
            <w:tcMar>
              <w:top w:w="0" w:type="dxa"/>
              <w:left w:w="0" w:type="dxa"/>
              <w:bottom w:w="0" w:type="dxa"/>
              <w:right w:w="105" w:type="dxa"/>
            </w:tcMar>
            <w:vAlign w:val="center"/>
            <w:hideMark/>
          </w:tcPr>
          <w:p w14:paraId="2B7EEBD5" w14:textId="11986DB6" w:rsidR="000F216A" w:rsidRPr="00991551" w:rsidDel="00CA7692" w:rsidRDefault="000F216A">
            <w:pPr>
              <w:spacing w:after="0" w:line="240" w:lineRule="auto"/>
              <w:rPr>
                <w:del w:id="6966"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3F2A2498" w14:textId="13B183CD" w:rsidR="000F216A" w:rsidRPr="00991551" w:rsidDel="00CA7692" w:rsidRDefault="000F216A">
            <w:pPr>
              <w:spacing w:after="0" w:line="240" w:lineRule="auto"/>
              <w:rPr>
                <w:del w:id="6967" w:author="Gaunt, Michael" w:date="2021-05-13T16:25:00Z"/>
                <w:rFonts w:eastAsia="Times New Roman" w:cstheme="minorHAnsi"/>
              </w:rPr>
            </w:pPr>
            <w:del w:id="6968" w:author="Gaunt, Michael" w:date="2021-05-13T16:25:00Z">
              <w:r w:rsidRPr="00991551" w:rsidDel="00CA7692">
                <w:rPr>
                  <w:rFonts w:eastAsia="Times New Roman" w:cstheme="minorHAnsi"/>
                </w:rPr>
                <w:delText>intercept</w:delText>
              </w:r>
            </w:del>
          </w:p>
        </w:tc>
        <w:tc>
          <w:tcPr>
            <w:tcW w:w="0" w:type="auto"/>
            <w:tcMar>
              <w:top w:w="0" w:type="dxa"/>
              <w:left w:w="0" w:type="dxa"/>
              <w:bottom w:w="0" w:type="dxa"/>
              <w:right w:w="105" w:type="dxa"/>
            </w:tcMar>
            <w:vAlign w:val="center"/>
            <w:hideMark/>
          </w:tcPr>
          <w:p w14:paraId="4ECAA95E" w14:textId="2B71A727" w:rsidR="000F216A" w:rsidRPr="00991551" w:rsidDel="00CA7692" w:rsidRDefault="000F216A">
            <w:pPr>
              <w:spacing w:after="0" w:line="240" w:lineRule="auto"/>
              <w:rPr>
                <w:del w:id="6969" w:author="Gaunt, Michael" w:date="2021-05-13T16:25:00Z"/>
                <w:rFonts w:eastAsia="Times New Roman" w:cstheme="minorHAnsi"/>
              </w:rPr>
            </w:pPr>
            <w:del w:id="6970" w:author="Gaunt, Michael" w:date="2021-05-13T16:25:00Z">
              <w:r w:rsidRPr="00991551" w:rsidDel="00CA7692">
                <w:rPr>
                  <w:rFonts w:eastAsia="Times New Roman" w:cstheme="minorHAnsi"/>
                </w:rPr>
                <w:delText>0.985017</w:delText>
              </w:r>
            </w:del>
          </w:p>
        </w:tc>
        <w:tc>
          <w:tcPr>
            <w:tcW w:w="0" w:type="auto"/>
            <w:tcMar>
              <w:top w:w="0" w:type="dxa"/>
              <w:left w:w="0" w:type="dxa"/>
              <w:bottom w:w="0" w:type="dxa"/>
              <w:right w:w="105" w:type="dxa"/>
            </w:tcMar>
            <w:vAlign w:val="center"/>
            <w:hideMark/>
          </w:tcPr>
          <w:p w14:paraId="4FD0664C" w14:textId="50A07761" w:rsidR="000F216A" w:rsidRPr="00991551" w:rsidDel="00CA7692" w:rsidRDefault="000F216A">
            <w:pPr>
              <w:spacing w:after="0" w:line="240" w:lineRule="auto"/>
              <w:rPr>
                <w:del w:id="6971" w:author="Gaunt, Michael" w:date="2021-05-13T16:25:00Z"/>
                <w:rFonts w:eastAsia="Times New Roman" w:cstheme="minorHAnsi"/>
              </w:rPr>
            </w:pPr>
            <w:del w:id="6972" w:author="Gaunt, Michael" w:date="2021-05-13T16:25:00Z">
              <w:r w:rsidRPr="00991551" w:rsidDel="00CA7692">
                <w:rPr>
                  <w:rFonts w:eastAsia="Times New Roman" w:cstheme="minorHAnsi"/>
                </w:rPr>
                <w:delText>0.320625</w:delText>
              </w:r>
            </w:del>
          </w:p>
        </w:tc>
        <w:tc>
          <w:tcPr>
            <w:tcW w:w="0" w:type="auto"/>
            <w:tcMar>
              <w:top w:w="0" w:type="dxa"/>
              <w:left w:w="0" w:type="dxa"/>
              <w:bottom w:w="0" w:type="dxa"/>
              <w:right w:w="105" w:type="dxa"/>
            </w:tcMar>
            <w:vAlign w:val="center"/>
            <w:hideMark/>
          </w:tcPr>
          <w:p w14:paraId="08F141B6" w14:textId="12A4616A" w:rsidR="000F216A" w:rsidRPr="00991551" w:rsidDel="00CA7692" w:rsidRDefault="000F216A">
            <w:pPr>
              <w:spacing w:after="0" w:line="240" w:lineRule="auto"/>
              <w:rPr>
                <w:del w:id="6973" w:author="Gaunt, Michael" w:date="2021-05-13T16:25:00Z"/>
                <w:rFonts w:eastAsia="Times New Roman" w:cstheme="minorHAnsi"/>
              </w:rPr>
            </w:pPr>
            <w:del w:id="6974" w:author="Gaunt, Michael" w:date="2021-05-13T16:25:00Z">
              <w:r w:rsidRPr="00991551" w:rsidDel="00CA7692">
                <w:rPr>
                  <w:rFonts w:eastAsia="Times New Roman" w:cstheme="minorHAnsi"/>
                </w:rPr>
                <w:delText>3.07218</w:delText>
              </w:r>
            </w:del>
          </w:p>
        </w:tc>
        <w:tc>
          <w:tcPr>
            <w:tcW w:w="0" w:type="auto"/>
            <w:tcMar>
              <w:top w:w="0" w:type="dxa"/>
              <w:left w:w="0" w:type="dxa"/>
              <w:bottom w:w="0" w:type="dxa"/>
              <w:right w:w="105" w:type="dxa"/>
            </w:tcMar>
            <w:vAlign w:val="center"/>
            <w:hideMark/>
          </w:tcPr>
          <w:p w14:paraId="2A729D43" w14:textId="14569192" w:rsidR="000F216A" w:rsidRPr="00991551" w:rsidDel="00CA7692" w:rsidRDefault="000F216A">
            <w:pPr>
              <w:spacing w:after="0" w:line="240" w:lineRule="auto"/>
              <w:rPr>
                <w:del w:id="6975" w:author="Gaunt, Michael" w:date="2021-05-13T16:25:00Z"/>
                <w:rFonts w:eastAsia="Times New Roman" w:cstheme="minorHAnsi"/>
              </w:rPr>
            </w:pPr>
            <w:del w:id="6976" w:author="Gaunt, Michael" w:date="2021-05-13T16:25:00Z">
              <w:r w:rsidRPr="00991551" w:rsidDel="00CA7692">
                <w:rPr>
                  <w:rFonts w:eastAsia="Times New Roman" w:cstheme="minorHAnsi"/>
                </w:rPr>
                <w:delText>0.0180123</w:delText>
              </w:r>
            </w:del>
          </w:p>
        </w:tc>
      </w:tr>
      <w:tr w:rsidR="000F216A" w:rsidRPr="000F216A" w:rsidDel="00CA7692" w14:paraId="30921C03" w14:textId="1D903503" w:rsidTr="000F216A">
        <w:trPr>
          <w:tblCellSpacing w:w="15" w:type="dxa"/>
          <w:del w:id="6977" w:author="Gaunt, Michael" w:date="2021-05-13T16:25:00Z"/>
        </w:trPr>
        <w:tc>
          <w:tcPr>
            <w:tcW w:w="0" w:type="auto"/>
            <w:tcMar>
              <w:top w:w="0" w:type="dxa"/>
              <w:left w:w="0" w:type="dxa"/>
              <w:bottom w:w="0" w:type="dxa"/>
              <w:right w:w="105" w:type="dxa"/>
            </w:tcMar>
            <w:vAlign w:val="center"/>
            <w:hideMark/>
          </w:tcPr>
          <w:p w14:paraId="6CDDD27C" w14:textId="2BB5EBB0" w:rsidR="000F216A" w:rsidRPr="00991551" w:rsidDel="00CA7692" w:rsidRDefault="000F216A">
            <w:pPr>
              <w:spacing w:after="0" w:line="240" w:lineRule="auto"/>
              <w:rPr>
                <w:del w:id="6978" w:author="Gaunt, Michael" w:date="2021-05-13T16:25:00Z"/>
                <w:rFonts w:eastAsia="Times New Roman" w:cstheme="minorHAnsi"/>
              </w:rPr>
            </w:pPr>
            <w:del w:id="6979" w:author="Gaunt, Michael" w:date="2021-05-13T16:25:00Z">
              <w:r w:rsidRPr="00991551" w:rsidDel="00CA7692">
                <w:rPr>
                  <w:rFonts w:eastAsia="Times New Roman" w:cstheme="minorHAnsi"/>
                </w:rPr>
                <w:delText>Non-Revenue Vehicle</w:delText>
              </w:r>
            </w:del>
          </w:p>
        </w:tc>
        <w:tc>
          <w:tcPr>
            <w:tcW w:w="0" w:type="auto"/>
            <w:tcMar>
              <w:top w:w="0" w:type="dxa"/>
              <w:left w:w="0" w:type="dxa"/>
              <w:bottom w:w="0" w:type="dxa"/>
              <w:right w:w="105" w:type="dxa"/>
            </w:tcMar>
            <w:vAlign w:val="center"/>
            <w:hideMark/>
          </w:tcPr>
          <w:p w14:paraId="14E0CE9E" w14:textId="406E5961" w:rsidR="000F216A" w:rsidRPr="00991551" w:rsidDel="00CA7692" w:rsidRDefault="000F216A">
            <w:pPr>
              <w:spacing w:after="0" w:line="240" w:lineRule="auto"/>
              <w:rPr>
                <w:del w:id="6980" w:author="Gaunt, Michael" w:date="2021-05-13T16:25:00Z"/>
                <w:rFonts w:eastAsia="Times New Roman" w:cstheme="minorHAnsi"/>
              </w:rPr>
            </w:pPr>
            <w:del w:id="6981"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0F6348B6" w14:textId="7927B348" w:rsidR="000F216A" w:rsidRPr="00991551" w:rsidDel="00CA7692" w:rsidRDefault="000F216A">
            <w:pPr>
              <w:spacing w:after="0" w:line="240" w:lineRule="auto"/>
              <w:rPr>
                <w:del w:id="6982" w:author="Gaunt, Michael" w:date="2021-05-13T16:25:00Z"/>
                <w:rFonts w:eastAsia="Times New Roman" w:cstheme="minorHAnsi"/>
              </w:rPr>
            </w:pPr>
            <w:del w:id="6983" w:author="Gaunt, Michael" w:date="2021-05-13T16:25:00Z">
              <w:r w:rsidRPr="00991551" w:rsidDel="00CA7692">
                <w:rPr>
                  <w:rFonts w:eastAsia="Times New Roman" w:cstheme="minorHAnsi"/>
                </w:rPr>
                <w:delText>0.0001945</w:delText>
              </w:r>
            </w:del>
          </w:p>
        </w:tc>
        <w:tc>
          <w:tcPr>
            <w:tcW w:w="0" w:type="auto"/>
            <w:tcMar>
              <w:top w:w="0" w:type="dxa"/>
              <w:left w:w="0" w:type="dxa"/>
              <w:bottom w:w="0" w:type="dxa"/>
              <w:right w:w="105" w:type="dxa"/>
            </w:tcMar>
            <w:vAlign w:val="center"/>
            <w:hideMark/>
          </w:tcPr>
          <w:p w14:paraId="6EE92244" w14:textId="74A663D7" w:rsidR="000F216A" w:rsidRPr="00991551" w:rsidDel="00CA7692" w:rsidRDefault="000F216A">
            <w:pPr>
              <w:spacing w:after="0" w:line="240" w:lineRule="auto"/>
              <w:rPr>
                <w:del w:id="6984" w:author="Gaunt, Michael" w:date="2021-05-13T16:25:00Z"/>
                <w:rFonts w:eastAsia="Times New Roman" w:cstheme="minorHAnsi"/>
              </w:rPr>
            </w:pPr>
            <w:del w:id="6985" w:author="Gaunt, Michael" w:date="2021-05-13T16:25:00Z">
              <w:r w:rsidRPr="00991551" w:rsidDel="00CA7692">
                <w:rPr>
                  <w:rFonts w:eastAsia="Times New Roman" w:cstheme="minorHAnsi"/>
                </w:rPr>
                <w:delText>27</w:delText>
              </w:r>
            </w:del>
          </w:p>
        </w:tc>
        <w:tc>
          <w:tcPr>
            <w:tcW w:w="0" w:type="auto"/>
            <w:tcMar>
              <w:top w:w="0" w:type="dxa"/>
              <w:left w:w="0" w:type="dxa"/>
              <w:bottom w:w="0" w:type="dxa"/>
              <w:right w:w="105" w:type="dxa"/>
            </w:tcMar>
            <w:vAlign w:val="center"/>
            <w:hideMark/>
          </w:tcPr>
          <w:p w14:paraId="00D474BB" w14:textId="7C79A7F8" w:rsidR="000F216A" w:rsidRPr="00991551" w:rsidDel="00CA7692" w:rsidRDefault="000F216A">
            <w:pPr>
              <w:spacing w:after="0" w:line="240" w:lineRule="auto"/>
              <w:rPr>
                <w:del w:id="6986" w:author="Gaunt, Michael" w:date="2021-05-13T16:25:00Z"/>
                <w:rFonts w:eastAsia="Times New Roman" w:cstheme="minorHAnsi"/>
              </w:rPr>
            </w:pPr>
            <w:del w:id="6987" w:author="Gaunt, Michael" w:date="2021-05-13T16:25:00Z">
              <w:r w:rsidRPr="00991551" w:rsidDel="00CA7692">
                <w:rPr>
                  <w:rFonts w:eastAsia="Times New Roman" w:cstheme="minorHAnsi"/>
                </w:rPr>
                <w:delText>Vehicle Age^2</w:delText>
              </w:r>
            </w:del>
          </w:p>
        </w:tc>
        <w:tc>
          <w:tcPr>
            <w:tcW w:w="0" w:type="auto"/>
            <w:tcMar>
              <w:top w:w="0" w:type="dxa"/>
              <w:left w:w="0" w:type="dxa"/>
              <w:bottom w:w="0" w:type="dxa"/>
              <w:right w:w="105" w:type="dxa"/>
            </w:tcMar>
            <w:vAlign w:val="center"/>
            <w:hideMark/>
          </w:tcPr>
          <w:p w14:paraId="718EDE4E" w14:textId="14B2A70B" w:rsidR="000F216A" w:rsidRPr="00991551" w:rsidDel="00CA7692" w:rsidRDefault="000F216A">
            <w:pPr>
              <w:spacing w:after="0" w:line="240" w:lineRule="auto"/>
              <w:rPr>
                <w:del w:id="6988" w:author="Gaunt, Michael" w:date="2021-05-13T16:25:00Z"/>
                <w:rFonts w:eastAsia="Times New Roman" w:cstheme="minorHAnsi"/>
              </w:rPr>
            </w:pPr>
            <w:del w:id="6989" w:author="Gaunt, Michael" w:date="2021-05-13T16:25:00Z">
              <w:r w:rsidRPr="00991551" w:rsidDel="00CA7692">
                <w:rPr>
                  <w:rFonts w:eastAsia="Times New Roman" w:cstheme="minorHAnsi"/>
                </w:rPr>
                <w:delText>-0.0223051</w:delText>
              </w:r>
            </w:del>
          </w:p>
        </w:tc>
        <w:tc>
          <w:tcPr>
            <w:tcW w:w="0" w:type="auto"/>
            <w:tcMar>
              <w:top w:w="0" w:type="dxa"/>
              <w:left w:w="0" w:type="dxa"/>
              <w:bottom w:w="0" w:type="dxa"/>
              <w:right w:w="105" w:type="dxa"/>
            </w:tcMar>
            <w:vAlign w:val="center"/>
            <w:hideMark/>
          </w:tcPr>
          <w:p w14:paraId="10F35545" w14:textId="525FE1FF" w:rsidR="000F216A" w:rsidRPr="00991551" w:rsidDel="00CA7692" w:rsidRDefault="000F216A">
            <w:pPr>
              <w:spacing w:after="0" w:line="240" w:lineRule="auto"/>
              <w:rPr>
                <w:del w:id="6990" w:author="Gaunt, Michael" w:date="2021-05-13T16:25:00Z"/>
                <w:rFonts w:eastAsia="Times New Roman" w:cstheme="minorHAnsi"/>
              </w:rPr>
            </w:pPr>
            <w:del w:id="6991" w:author="Gaunt, Michael" w:date="2021-05-13T16:25:00Z">
              <w:r w:rsidRPr="00991551" w:rsidDel="00CA7692">
                <w:rPr>
                  <w:rFonts w:eastAsia="Times New Roman" w:cstheme="minorHAnsi"/>
                </w:rPr>
                <w:delText>0.0049269</w:delText>
              </w:r>
            </w:del>
          </w:p>
        </w:tc>
        <w:tc>
          <w:tcPr>
            <w:tcW w:w="0" w:type="auto"/>
            <w:tcMar>
              <w:top w:w="0" w:type="dxa"/>
              <w:left w:w="0" w:type="dxa"/>
              <w:bottom w:w="0" w:type="dxa"/>
              <w:right w:w="105" w:type="dxa"/>
            </w:tcMar>
            <w:vAlign w:val="center"/>
            <w:hideMark/>
          </w:tcPr>
          <w:p w14:paraId="621AEB8A" w14:textId="64E104F7" w:rsidR="000F216A" w:rsidRPr="00991551" w:rsidDel="00CA7692" w:rsidRDefault="000F216A">
            <w:pPr>
              <w:spacing w:after="0" w:line="240" w:lineRule="auto"/>
              <w:rPr>
                <w:del w:id="6992" w:author="Gaunt, Michael" w:date="2021-05-13T16:25:00Z"/>
                <w:rFonts w:eastAsia="Times New Roman" w:cstheme="minorHAnsi"/>
              </w:rPr>
            </w:pPr>
            <w:del w:id="6993" w:author="Gaunt, Michael" w:date="2021-05-13T16:25:00Z">
              <w:r w:rsidRPr="00991551" w:rsidDel="00CA7692">
                <w:rPr>
                  <w:rFonts w:eastAsia="Times New Roman" w:cstheme="minorHAnsi"/>
                </w:rPr>
                <w:delText>-4.52721</w:delText>
              </w:r>
            </w:del>
          </w:p>
        </w:tc>
        <w:tc>
          <w:tcPr>
            <w:tcW w:w="0" w:type="auto"/>
            <w:tcMar>
              <w:top w:w="0" w:type="dxa"/>
              <w:left w:w="0" w:type="dxa"/>
              <w:bottom w:w="0" w:type="dxa"/>
              <w:right w:w="105" w:type="dxa"/>
            </w:tcMar>
            <w:vAlign w:val="center"/>
            <w:hideMark/>
          </w:tcPr>
          <w:p w14:paraId="3DCB052B" w14:textId="38F802CD" w:rsidR="000F216A" w:rsidRPr="00991551" w:rsidDel="00CA7692" w:rsidRDefault="000F216A">
            <w:pPr>
              <w:spacing w:after="0" w:line="240" w:lineRule="auto"/>
              <w:rPr>
                <w:del w:id="6994" w:author="Gaunt, Michael" w:date="2021-05-13T16:25:00Z"/>
                <w:rFonts w:eastAsia="Times New Roman" w:cstheme="minorHAnsi"/>
              </w:rPr>
            </w:pPr>
            <w:del w:id="6995" w:author="Gaunt, Michael" w:date="2021-05-13T16:25:00Z">
              <w:r w:rsidRPr="00991551" w:rsidDel="00CA7692">
                <w:rPr>
                  <w:rFonts w:eastAsia="Times New Roman" w:cstheme="minorHAnsi"/>
                </w:rPr>
                <w:delText>0.0001085</w:delText>
              </w:r>
            </w:del>
          </w:p>
        </w:tc>
      </w:tr>
      <w:tr w:rsidR="000F216A" w:rsidRPr="000F216A" w:rsidDel="00CA7692" w14:paraId="51F7B6EA" w14:textId="65E1C997" w:rsidTr="000F216A">
        <w:trPr>
          <w:tblCellSpacing w:w="15" w:type="dxa"/>
          <w:del w:id="6996" w:author="Gaunt, Michael" w:date="2021-05-13T16:25:00Z"/>
        </w:trPr>
        <w:tc>
          <w:tcPr>
            <w:tcW w:w="0" w:type="auto"/>
            <w:gridSpan w:val="4"/>
            <w:tcMar>
              <w:top w:w="0" w:type="dxa"/>
              <w:left w:w="0" w:type="dxa"/>
              <w:bottom w:w="0" w:type="dxa"/>
              <w:right w:w="105" w:type="dxa"/>
            </w:tcMar>
            <w:vAlign w:val="center"/>
            <w:hideMark/>
          </w:tcPr>
          <w:p w14:paraId="70496D50" w14:textId="404E72F4" w:rsidR="000F216A" w:rsidRPr="00991551" w:rsidDel="00CA7692" w:rsidRDefault="000F216A">
            <w:pPr>
              <w:spacing w:after="0" w:line="240" w:lineRule="auto"/>
              <w:rPr>
                <w:del w:id="6997"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4BF3882E" w14:textId="49D7CA1A" w:rsidR="000F216A" w:rsidRPr="00991551" w:rsidDel="00CA7692" w:rsidRDefault="000F216A">
            <w:pPr>
              <w:spacing w:after="0" w:line="240" w:lineRule="auto"/>
              <w:rPr>
                <w:del w:id="6998" w:author="Gaunt, Michael" w:date="2021-05-13T16:25:00Z"/>
                <w:rFonts w:eastAsia="Times New Roman" w:cstheme="minorHAnsi"/>
              </w:rPr>
            </w:pPr>
            <w:del w:id="6999" w:author="Gaunt, Michael" w:date="2021-05-13T16:25:00Z">
              <w:r w:rsidRPr="00991551" w:rsidDel="00CA7692">
                <w:rPr>
                  <w:rFonts w:eastAsia="Times New Roman" w:cstheme="minorHAnsi"/>
                </w:rPr>
                <w:delText>Vehicle Age</w:delText>
              </w:r>
            </w:del>
          </w:p>
        </w:tc>
        <w:tc>
          <w:tcPr>
            <w:tcW w:w="0" w:type="auto"/>
            <w:tcMar>
              <w:top w:w="0" w:type="dxa"/>
              <w:left w:w="0" w:type="dxa"/>
              <w:bottom w:w="0" w:type="dxa"/>
              <w:right w:w="105" w:type="dxa"/>
            </w:tcMar>
            <w:vAlign w:val="center"/>
            <w:hideMark/>
          </w:tcPr>
          <w:p w14:paraId="58BC18C3" w14:textId="6E221329" w:rsidR="000F216A" w:rsidRPr="00991551" w:rsidDel="00CA7692" w:rsidRDefault="000F216A">
            <w:pPr>
              <w:spacing w:after="0" w:line="240" w:lineRule="auto"/>
              <w:rPr>
                <w:del w:id="7000" w:author="Gaunt, Michael" w:date="2021-05-13T16:25:00Z"/>
                <w:rFonts w:eastAsia="Times New Roman" w:cstheme="minorHAnsi"/>
              </w:rPr>
            </w:pPr>
            <w:del w:id="7001" w:author="Gaunt, Michael" w:date="2021-05-13T16:25:00Z">
              <w:r w:rsidRPr="00991551" w:rsidDel="00CA7692">
                <w:rPr>
                  <w:rFonts w:eastAsia="Times New Roman" w:cstheme="minorHAnsi"/>
                </w:rPr>
                <w:delText>0.577149</w:delText>
              </w:r>
            </w:del>
          </w:p>
        </w:tc>
        <w:tc>
          <w:tcPr>
            <w:tcW w:w="0" w:type="auto"/>
            <w:tcMar>
              <w:top w:w="0" w:type="dxa"/>
              <w:left w:w="0" w:type="dxa"/>
              <w:bottom w:w="0" w:type="dxa"/>
              <w:right w:w="105" w:type="dxa"/>
            </w:tcMar>
            <w:vAlign w:val="center"/>
            <w:hideMark/>
          </w:tcPr>
          <w:p w14:paraId="430ED8B1" w14:textId="164AECD5" w:rsidR="000F216A" w:rsidRPr="00991551" w:rsidDel="00CA7692" w:rsidRDefault="000F216A">
            <w:pPr>
              <w:spacing w:after="0" w:line="240" w:lineRule="auto"/>
              <w:rPr>
                <w:del w:id="7002" w:author="Gaunt, Michael" w:date="2021-05-13T16:25:00Z"/>
                <w:rFonts w:eastAsia="Times New Roman" w:cstheme="minorHAnsi"/>
              </w:rPr>
            </w:pPr>
            <w:del w:id="7003" w:author="Gaunt, Michael" w:date="2021-05-13T16:25:00Z">
              <w:r w:rsidRPr="00991551" w:rsidDel="00CA7692">
                <w:rPr>
                  <w:rFonts w:eastAsia="Times New Roman" w:cstheme="minorHAnsi"/>
                </w:rPr>
                <w:delText>0.147867</w:delText>
              </w:r>
            </w:del>
          </w:p>
        </w:tc>
        <w:tc>
          <w:tcPr>
            <w:tcW w:w="0" w:type="auto"/>
            <w:tcMar>
              <w:top w:w="0" w:type="dxa"/>
              <w:left w:w="0" w:type="dxa"/>
              <w:bottom w:w="0" w:type="dxa"/>
              <w:right w:w="105" w:type="dxa"/>
            </w:tcMar>
            <w:vAlign w:val="center"/>
            <w:hideMark/>
          </w:tcPr>
          <w:p w14:paraId="2B9BCEB3" w14:textId="7FE069FA" w:rsidR="000F216A" w:rsidRPr="00991551" w:rsidDel="00CA7692" w:rsidRDefault="000F216A">
            <w:pPr>
              <w:spacing w:after="0" w:line="240" w:lineRule="auto"/>
              <w:rPr>
                <w:del w:id="7004" w:author="Gaunt, Michael" w:date="2021-05-13T16:25:00Z"/>
                <w:rFonts w:eastAsia="Times New Roman" w:cstheme="minorHAnsi"/>
              </w:rPr>
            </w:pPr>
            <w:del w:id="7005" w:author="Gaunt, Michael" w:date="2021-05-13T16:25:00Z">
              <w:r w:rsidRPr="00991551" w:rsidDel="00CA7692">
                <w:rPr>
                  <w:rFonts w:eastAsia="Times New Roman" w:cstheme="minorHAnsi"/>
                </w:rPr>
                <w:delText>3.90316</w:delText>
              </w:r>
            </w:del>
          </w:p>
        </w:tc>
        <w:tc>
          <w:tcPr>
            <w:tcW w:w="0" w:type="auto"/>
            <w:tcMar>
              <w:top w:w="0" w:type="dxa"/>
              <w:left w:w="0" w:type="dxa"/>
              <w:bottom w:w="0" w:type="dxa"/>
              <w:right w:w="105" w:type="dxa"/>
            </w:tcMar>
            <w:vAlign w:val="center"/>
            <w:hideMark/>
          </w:tcPr>
          <w:p w14:paraId="13557F0C" w14:textId="63B65B84" w:rsidR="000F216A" w:rsidRPr="00991551" w:rsidDel="00CA7692" w:rsidRDefault="000F216A">
            <w:pPr>
              <w:spacing w:after="0" w:line="240" w:lineRule="auto"/>
              <w:rPr>
                <w:del w:id="7006" w:author="Gaunt, Michael" w:date="2021-05-13T16:25:00Z"/>
                <w:rFonts w:eastAsia="Times New Roman" w:cstheme="minorHAnsi"/>
              </w:rPr>
            </w:pPr>
            <w:del w:id="7007" w:author="Gaunt, Michael" w:date="2021-05-13T16:25:00Z">
              <w:r w:rsidRPr="00991551" w:rsidDel="00CA7692">
                <w:rPr>
                  <w:rFonts w:eastAsia="Times New Roman" w:cstheme="minorHAnsi"/>
                </w:rPr>
                <w:delText>0.0005715</w:delText>
              </w:r>
            </w:del>
          </w:p>
        </w:tc>
      </w:tr>
      <w:tr w:rsidR="000F216A" w:rsidRPr="000F216A" w:rsidDel="00CA7692" w14:paraId="43EF5A18" w14:textId="17444DD1" w:rsidTr="000F216A">
        <w:trPr>
          <w:tblCellSpacing w:w="15" w:type="dxa"/>
          <w:del w:id="7008" w:author="Gaunt, Michael" w:date="2021-05-13T16:25:00Z"/>
        </w:trPr>
        <w:tc>
          <w:tcPr>
            <w:tcW w:w="0" w:type="auto"/>
            <w:gridSpan w:val="4"/>
            <w:tcMar>
              <w:top w:w="0" w:type="dxa"/>
              <w:left w:w="0" w:type="dxa"/>
              <w:bottom w:w="0" w:type="dxa"/>
              <w:right w:w="105" w:type="dxa"/>
            </w:tcMar>
            <w:vAlign w:val="center"/>
            <w:hideMark/>
          </w:tcPr>
          <w:p w14:paraId="27311AC2" w14:textId="21FFA29D" w:rsidR="000F216A" w:rsidRPr="00991551" w:rsidDel="00CA7692" w:rsidRDefault="000F216A">
            <w:pPr>
              <w:spacing w:after="0" w:line="240" w:lineRule="auto"/>
              <w:rPr>
                <w:del w:id="7009" w:author="Gaunt, Michael" w:date="2021-05-13T16:25:00Z"/>
                <w:rFonts w:eastAsia="Times New Roman" w:cstheme="minorHAnsi"/>
              </w:rPr>
            </w:pPr>
          </w:p>
        </w:tc>
        <w:tc>
          <w:tcPr>
            <w:tcW w:w="0" w:type="auto"/>
            <w:tcMar>
              <w:top w:w="0" w:type="dxa"/>
              <w:left w:w="0" w:type="dxa"/>
              <w:bottom w:w="0" w:type="dxa"/>
              <w:right w:w="105" w:type="dxa"/>
            </w:tcMar>
            <w:vAlign w:val="center"/>
            <w:hideMark/>
          </w:tcPr>
          <w:p w14:paraId="21DC3F99" w14:textId="24B0FAAF" w:rsidR="000F216A" w:rsidRPr="00991551" w:rsidDel="00CA7692" w:rsidRDefault="000F216A">
            <w:pPr>
              <w:spacing w:after="0" w:line="240" w:lineRule="auto"/>
              <w:rPr>
                <w:del w:id="7010" w:author="Gaunt, Michael" w:date="2021-05-13T16:25:00Z"/>
                <w:rFonts w:eastAsia="Times New Roman" w:cstheme="minorHAnsi"/>
              </w:rPr>
            </w:pPr>
            <w:del w:id="7011" w:author="Gaunt, Michael" w:date="2021-05-13T16:25:00Z">
              <w:r w:rsidRPr="00991551" w:rsidDel="00CA7692">
                <w:rPr>
                  <w:rFonts w:eastAsia="Times New Roman" w:cstheme="minorHAnsi"/>
                </w:rPr>
                <w:delText>intercept</w:delText>
              </w:r>
            </w:del>
          </w:p>
        </w:tc>
        <w:tc>
          <w:tcPr>
            <w:tcW w:w="0" w:type="auto"/>
            <w:tcMar>
              <w:top w:w="0" w:type="dxa"/>
              <w:left w:w="0" w:type="dxa"/>
              <w:bottom w:w="0" w:type="dxa"/>
              <w:right w:w="105" w:type="dxa"/>
            </w:tcMar>
            <w:vAlign w:val="center"/>
            <w:hideMark/>
          </w:tcPr>
          <w:p w14:paraId="19809020" w14:textId="3E5436F8" w:rsidR="000F216A" w:rsidRPr="00991551" w:rsidDel="00CA7692" w:rsidRDefault="000F216A">
            <w:pPr>
              <w:spacing w:after="0" w:line="240" w:lineRule="auto"/>
              <w:rPr>
                <w:del w:id="7012" w:author="Gaunt, Michael" w:date="2021-05-13T16:25:00Z"/>
                <w:rFonts w:eastAsia="Times New Roman" w:cstheme="minorHAnsi"/>
              </w:rPr>
            </w:pPr>
            <w:del w:id="7013" w:author="Gaunt, Michael" w:date="2021-05-13T16:25:00Z">
              <w:r w:rsidRPr="00991551" w:rsidDel="00CA7692">
                <w:rPr>
                  <w:rFonts w:eastAsia="Times New Roman" w:cstheme="minorHAnsi"/>
                </w:rPr>
                <w:delText>3.76631</w:delText>
              </w:r>
            </w:del>
          </w:p>
        </w:tc>
        <w:tc>
          <w:tcPr>
            <w:tcW w:w="0" w:type="auto"/>
            <w:tcMar>
              <w:top w:w="0" w:type="dxa"/>
              <w:left w:w="0" w:type="dxa"/>
              <w:bottom w:w="0" w:type="dxa"/>
              <w:right w:w="105" w:type="dxa"/>
            </w:tcMar>
            <w:vAlign w:val="center"/>
            <w:hideMark/>
          </w:tcPr>
          <w:p w14:paraId="7425D04C" w14:textId="50C6E89B" w:rsidR="000F216A" w:rsidRPr="00991551" w:rsidDel="00CA7692" w:rsidRDefault="000F216A">
            <w:pPr>
              <w:spacing w:after="0" w:line="240" w:lineRule="auto"/>
              <w:rPr>
                <w:del w:id="7014" w:author="Gaunt, Michael" w:date="2021-05-13T16:25:00Z"/>
                <w:rFonts w:eastAsia="Times New Roman" w:cstheme="minorHAnsi"/>
              </w:rPr>
            </w:pPr>
            <w:del w:id="7015" w:author="Gaunt, Michael" w:date="2021-05-13T16:25:00Z">
              <w:r w:rsidRPr="00991551" w:rsidDel="00CA7692">
                <w:rPr>
                  <w:rFonts w:eastAsia="Times New Roman" w:cstheme="minorHAnsi"/>
                </w:rPr>
                <w:delText>0.926323</w:delText>
              </w:r>
            </w:del>
          </w:p>
        </w:tc>
        <w:tc>
          <w:tcPr>
            <w:tcW w:w="0" w:type="auto"/>
            <w:tcMar>
              <w:top w:w="0" w:type="dxa"/>
              <w:left w:w="0" w:type="dxa"/>
              <w:bottom w:w="0" w:type="dxa"/>
              <w:right w:w="105" w:type="dxa"/>
            </w:tcMar>
            <w:vAlign w:val="center"/>
            <w:hideMark/>
          </w:tcPr>
          <w:p w14:paraId="69B4E80C" w14:textId="2F749129" w:rsidR="000F216A" w:rsidRPr="00991551" w:rsidDel="00CA7692" w:rsidRDefault="000F216A">
            <w:pPr>
              <w:spacing w:after="0" w:line="240" w:lineRule="auto"/>
              <w:rPr>
                <w:del w:id="7016" w:author="Gaunt, Michael" w:date="2021-05-13T16:25:00Z"/>
                <w:rFonts w:eastAsia="Times New Roman" w:cstheme="minorHAnsi"/>
              </w:rPr>
            </w:pPr>
            <w:del w:id="7017" w:author="Gaunt, Michael" w:date="2021-05-13T16:25:00Z">
              <w:r w:rsidRPr="00991551" w:rsidDel="00CA7692">
                <w:rPr>
                  <w:rFonts w:eastAsia="Times New Roman" w:cstheme="minorHAnsi"/>
                </w:rPr>
                <w:delText>4.06587</w:delText>
              </w:r>
            </w:del>
          </w:p>
        </w:tc>
        <w:tc>
          <w:tcPr>
            <w:tcW w:w="0" w:type="auto"/>
            <w:tcMar>
              <w:top w:w="0" w:type="dxa"/>
              <w:left w:w="0" w:type="dxa"/>
              <w:bottom w:w="0" w:type="dxa"/>
              <w:right w:w="105" w:type="dxa"/>
            </w:tcMar>
            <w:vAlign w:val="center"/>
            <w:hideMark/>
          </w:tcPr>
          <w:p w14:paraId="5C36F8B0" w14:textId="3FCF8594" w:rsidR="000F216A" w:rsidRPr="00991551" w:rsidDel="00CA7692" w:rsidRDefault="000F216A">
            <w:pPr>
              <w:spacing w:after="0" w:line="240" w:lineRule="auto"/>
              <w:rPr>
                <w:del w:id="7018" w:author="Gaunt, Michael" w:date="2021-05-13T16:25:00Z"/>
                <w:rFonts w:eastAsia="Times New Roman" w:cstheme="minorHAnsi"/>
              </w:rPr>
            </w:pPr>
            <w:del w:id="7019" w:author="Gaunt, Michael" w:date="2021-05-13T16:25:00Z">
              <w:r w:rsidRPr="00991551" w:rsidDel="00CA7692">
                <w:rPr>
                  <w:rFonts w:eastAsia="Times New Roman" w:cstheme="minorHAnsi"/>
                </w:rPr>
                <w:delText>0.0003717</w:delText>
              </w:r>
            </w:del>
          </w:p>
        </w:tc>
      </w:tr>
    </w:tbl>
    <w:p w14:paraId="5060229C" w14:textId="2AF1FD52" w:rsidR="000F216A" w:rsidRPr="00991551" w:rsidDel="00CA7692" w:rsidRDefault="000F216A" w:rsidP="00991551">
      <w:pPr>
        <w:spacing w:before="180" w:after="180" w:line="240" w:lineRule="auto"/>
        <w:rPr>
          <w:del w:id="7020" w:author="Gaunt, Michael" w:date="2021-05-13T16:25:00Z"/>
          <w:rFonts w:eastAsia="Times New Roman" w:cstheme="minorHAnsi"/>
        </w:rPr>
      </w:pPr>
      <w:del w:id="7021" w:author="Gaunt, Michael" w:date="2021-05-13T16:25:00Z">
        <w:r w:rsidRPr="00991551" w:rsidDel="00CA7692">
          <w:rPr>
            <w:rFonts w:eastAsia="Times New Roman" w:cstheme="minorHAnsi"/>
            <w:b/>
            <w:bCs/>
            <w:u w:val="single"/>
          </w:rPr>
          <w:delText>Dimensions</w:delText>
        </w:r>
      </w:del>
    </w:p>
    <w:p w14:paraId="131C96FD" w14:textId="73882DF8" w:rsidR="000F216A" w:rsidRPr="00991551" w:rsidDel="00CA7692" w:rsidRDefault="000F216A" w:rsidP="00991551">
      <w:pPr>
        <w:spacing w:before="180" w:after="0" w:line="240" w:lineRule="auto"/>
        <w:rPr>
          <w:del w:id="7022" w:author="Gaunt, Michael" w:date="2021-05-13T16:25:00Z"/>
          <w:rFonts w:eastAsia="Times New Roman" w:cstheme="minorHAnsi"/>
        </w:rPr>
      </w:pPr>
      <w:del w:id="7023" w:author="Gaunt, Michael" w:date="2021-05-13T16:25:00Z">
        <w:r w:rsidRPr="00991551" w:rsidDel="00CA7692">
          <w:rPr>
            <w:rFonts w:eastAsia="Times New Roman" w:cstheme="minorHAnsi"/>
            <w:b/>
            <w:bCs/>
          </w:rPr>
          <w:delText>Measure Names</w:delText>
        </w:r>
        <w:r w:rsidRPr="00991551" w:rsidDel="00CA7692">
          <w:rPr>
            <w:rFonts w:eastAsia="Times New Roman" w:cstheme="minorHAnsi"/>
          </w:rPr>
          <w:delText xml:space="preserve"> has 1 members on this sheet</w:delText>
        </w:r>
      </w:del>
    </w:p>
    <w:p w14:paraId="4AD912FE" w14:textId="41920245" w:rsidR="000F216A" w:rsidRPr="00991551" w:rsidDel="00CA7692" w:rsidRDefault="000F216A" w:rsidP="00991551">
      <w:pPr>
        <w:spacing w:after="0" w:line="240" w:lineRule="auto"/>
        <w:rPr>
          <w:del w:id="7024" w:author="Gaunt, Michael" w:date="2021-05-13T16:25:00Z"/>
          <w:rFonts w:eastAsia="Times New Roman" w:cstheme="minorHAnsi"/>
        </w:rPr>
      </w:pPr>
      <w:del w:id="7025" w:author="Gaunt, Michael" w:date="2021-05-13T16:25:00Z">
        <w:r w:rsidRPr="00991551" w:rsidDel="00CA7692">
          <w:rPr>
            <w:rFonts w:eastAsia="Times New Roman" w:cstheme="minorHAnsi"/>
          </w:rPr>
          <w:delText>Members: Vehicle Counts</w:delText>
        </w:r>
      </w:del>
    </w:p>
    <w:p w14:paraId="04BA8520" w14:textId="273902BB" w:rsidR="000F216A" w:rsidRPr="00991551" w:rsidDel="00CA7692" w:rsidRDefault="000F216A" w:rsidP="00991551">
      <w:pPr>
        <w:spacing w:after="0" w:line="240" w:lineRule="auto"/>
        <w:rPr>
          <w:del w:id="7026" w:author="Gaunt, Michael" w:date="2021-05-13T16:25:00Z"/>
          <w:rFonts w:eastAsia="Times New Roman" w:cstheme="minorHAnsi"/>
        </w:rPr>
      </w:pPr>
      <w:del w:id="7027" w:author="Gaunt, Michael" w:date="2021-05-13T16:25:00Z">
        <w:r w:rsidRPr="00991551" w:rsidDel="00CA7692">
          <w:rPr>
            <w:rFonts w:eastAsia="Times New Roman" w:cstheme="minorHAnsi"/>
            <w:b/>
            <w:bCs/>
          </w:rPr>
          <w:delText>Asset Class (Level 2)</w:delText>
        </w:r>
        <w:r w:rsidRPr="00991551" w:rsidDel="00CA7692">
          <w:rPr>
            <w:rFonts w:eastAsia="Times New Roman" w:cstheme="minorHAnsi"/>
          </w:rPr>
          <w:delText xml:space="preserve"> has 3 members on this sheet</w:delText>
        </w:r>
      </w:del>
    </w:p>
    <w:p w14:paraId="0291D0DB" w14:textId="6F92D6CB" w:rsidR="000F216A" w:rsidRPr="00991551" w:rsidDel="00CA7692" w:rsidRDefault="000F216A" w:rsidP="00991551">
      <w:pPr>
        <w:spacing w:after="0" w:line="240" w:lineRule="auto"/>
        <w:rPr>
          <w:del w:id="7028" w:author="Gaunt, Michael" w:date="2021-05-13T16:25:00Z"/>
          <w:rFonts w:eastAsia="Times New Roman" w:cstheme="minorHAnsi"/>
        </w:rPr>
      </w:pPr>
      <w:del w:id="7029" w:author="Gaunt, Michael" w:date="2021-05-13T16:25:00Z">
        <w:r w:rsidRPr="00991551" w:rsidDel="00CA7692">
          <w:rPr>
            <w:rFonts w:eastAsia="Times New Roman" w:cstheme="minorHAnsi"/>
          </w:rPr>
          <w:delText>Members: Non-Revenue Vehicle; Paratransit; Standard Transit Bus</w:delText>
        </w:r>
      </w:del>
    </w:p>
    <w:p w14:paraId="2F0605D3" w14:textId="17E4C3D1" w:rsidR="000F216A" w:rsidRPr="00991551" w:rsidDel="00CA7692" w:rsidRDefault="000F216A" w:rsidP="00991551">
      <w:pPr>
        <w:spacing w:after="0" w:line="240" w:lineRule="auto"/>
        <w:rPr>
          <w:del w:id="7030" w:author="Gaunt, Michael" w:date="2021-05-13T16:25:00Z"/>
          <w:rFonts w:eastAsia="Times New Roman" w:cstheme="minorHAnsi"/>
        </w:rPr>
      </w:pPr>
      <w:del w:id="7031" w:author="Gaunt, Michael" w:date="2021-05-13T16:25:00Z">
        <w:r w:rsidRPr="00991551" w:rsidDel="00CA7692">
          <w:rPr>
            <w:rFonts w:eastAsia="Times New Roman" w:cstheme="minorHAnsi"/>
          </w:rPr>
          <w:delText>Asset Class (Level 2) is sorted manually.</w:delText>
        </w:r>
      </w:del>
    </w:p>
    <w:p w14:paraId="151A4633" w14:textId="04DBB2A3" w:rsidR="000F216A" w:rsidRPr="00991551" w:rsidDel="00CA7692" w:rsidRDefault="000F216A" w:rsidP="00991551">
      <w:pPr>
        <w:spacing w:after="0" w:line="240" w:lineRule="auto"/>
        <w:rPr>
          <w:del w:id="7032" w:author="Gaunt, Michael" w:date="2021-05-13T16:25:00Z"/>
          <w:rFonts w:eastAsia="Times New Roman" w:cstheme="minorHAnsi"/>
        </w:rPr>
      </w:pPr>
      <w:del w:id="7033" w:author="Gaunt, Michael" w:date="2021-05-13T16:25:00Z">
        <w:r w:rsidRPr="00991551" w:rsidDel="00CA7692">
          <w:rPr>
            <w:rFonts w:eastAsia="Times New Roman" w:cstheme="minorHAnsi"/>
            <w:b/>
            <w:bCs/>
          </w:rPr>
          <w:delText>Company</w:delText>
        </w:r>
        <w:r w:rsidRPr="00991551" w:rsidDel="00CA7692">
          <w:rPr>
            <w:rFonts w:eastAsia="Times New Roman" w:cstheme="minorHAnsi"/>
          </w:rPr>
          <w:delText xml:space="preserve"> has 2 members on this sheet</w:delText>
        </w:r>
      </w:del>
    </w:p>
    <w:p w14:paraId="2C03D524" w14:textId="49D42AEA" w:rsidR="000F216A" w:rsidRPr="00991551" w:rsidDel="00CA7692" w:rsidRDefault="000F216A" w:rsidP="00991551">
      <w:pPr>
        <w:spacing w:after="0" w:line="240" w:lineRule="auto"/>
        <w:rPr>
          <w:del w:id="7034" w:author="Gaunt, Michael" w:date="2021-05-13T16:25:00Z"/>
          <w:rFonts w:eastAsia="Times New Roman" w:cstheme="minorHAnsi"/>
        </w:rPr>
      </w:pPr>
      <w:del w:id="7035" w:author="Gaunt, Michael" w:date="2021-05-13T16:25:00Z">
        <w:r w:rsidRPr="00991551" w:rsidDel="00CA7692">
          <w:rPr>
            <w:rFonts w:eastAsia="Times New Roman" w:cstheme="minorHAnsi"/>
          </w:rPr>
          <w:delText>Members: KCMRS; KCMVM</w:delText>
        </w:r>
      </w:del>
    </w:p>
    <w:p w14:paraId="2A148BEA" w14:textId="1C7F34E8" w:rsidR="000F216A" w:rsidRPr="00991551" w:rsidDel="00CA7692" w:rsidRDefault="000F216A" w:rsidP="00991551">
      <w:pPr>
        <w:spacing w:after="0" w:line="240" w:lineRule="auto"/>
        <w:rPr>
          <w:del w:id="7036" w:author="Gaunt, Michael" w:date="2021-05-13T16:25:00Z"/>
          <w:rFonts w:eastAsia="Times New Roman" w:cstheme="minorHAnsi"/>
        </w:rPr>
      </w:pPr>
      <w:del w:id="7037" w:author="Gaunt, Michael" w:date="2021-05-13T16:25:00Z">
        <w:r w:rsidRPr="00991551" w:rsidDel="00CA7692">
          <w:rPr>
            <w:rFonts w:eastAsia="Times New Roman" w:cstheme="minorHAnsi"/>
            <w:b/>
            <w:bCs/>
          </w:rPr>
          <w:delText>Vehicle Age</w:delText>
        </w:r>
        <w:r w:rsidRPr="00991551" w:rsidDel="00CA7692">
          <w:rPr>
            <w:rFonts w:eastAsia="Times New Roman" w:cstheme="minorHAnsi"/>
          </w:rPr>
          <w:delText xml:space="preserve"> ranges from 0 to 29 on this sheet.</w:delText>
        </w:r>
      </w:del>
    </w:p>
    <w:p w14:paraId="71484E92" w14:textId="6EE6D34F" w:rsidR="000F216A" w:rsidRPr="00991551" w:rsidDel="00CA7692" w:rsidRDefault="000F216A" w:rsidP="00991551">
      <w:pPr>
        <w:spacing w:after="0" w:line="240" w:lineRule="auto"/>
        <w:rPr>
          <w:del w:id="7038" w:author="Gaunt, Michael" w:date="2021-05-13T16:25:00Z"/>
          <w:rFonts w:eastAsia="Times New Roman" w:cstheme="minorHAnsi"/>
        </w:rPr>
      </w:pPr>
      <w:del w:id="7039" w:author="Gaunt, Michael" w:date="2021-05-13T16:25:00Z">
        <w:r w:rsidRPr="00991551" w:rsidDel="00CA7692">
          <w:rPr>
            <w:rFonts w:eastAsia="Times New Roman" w:cstheme="minorHAnsi"/>
          </w:rPr>
          <w:delText>The filter associated with this field includes values greater than or equal to 0.</w:delText>
        </w:r>
      </w:del>
    </w:p>
    <w:p w14:paraId="7DFB2A93" w14:textId="0A77F5A3" w:rsidR="000F216A" w:rsidRPr="00991551" w:rsidDel="00CA7692" w:rsidRDefault="000F216A" w:rsidP="00991551">
      <w:pPr>
        <w:spacing w:after="0" w:line="240" w:lineRule="auto"/>
        <w:rPr>
          <w:del w:id="7040" w:author="Gaunt, Michael" w:date="2021-05-13T16:25:00Z"/>
          <w:rFonts w:eastAsia="Times New Roman" w:cstheme="minorHAnsi"/>
        </w:rPr>
      </w:pPr>
      <w:del w:id="7041" w:author="Gaunt, Michael" w:date="2021-05-13T16:25:00Z">
        <w:r w:rsidRPr="00991551" w:rsidDel="00CA7692">
          <w:rPr>
            <w:rFonts w:eastAsia="Times New Roman" w:cstheme="minorHAnsi"/>
          </w:rPr>
          <w:delText xml:space="preserve">The formula is </w:delText>
        </w:r>
      </w:del>
    </w:p>
    <w:p w14:paraId="279D4D34" w14:textId="0ECA6596" w:rsidR="000F216A" w:rsidRPr="00991551" w:rsidDel="00CA7692" w:rsidRDefault="000F216A" w:rsidP="00991551">
      <w:pPr>
        <w:spacing w:after="0" w:line="240" w:lineRule="auto"/>
        <w:rPr>
          <w:del w:id="7042" w:author="Gaunt, Michael" w:date="2021-05-13T16:25:00Z"/>
          <w:rFonts w:eastAsia="Times New Roman" w:cstheme="minorHAnsi"/>
        </w:rPr>
      </w:pPr>
      <w:del w:id="7043" w:author="Gaunt, Michael" w:date="2021-05-13T16:25:00Z">
        <w:r w:rsidRPr="00991551" w:rsidDel="00CA7692">
          <w:rPr>
            <w:rFonts w:eastAsia="Times New Roman" w:cstheme="minorHAnsi"/>
          </w:rPr>
          <w:delText>year([Open Dt]) - [Year]+1</w:delText>
        </w:r>
      </w:del>
    </w:p>
    <w:p w14:paraId="58A78AD9" w14:textId="2429241D" w:rsidR="000F216A" w:rsidRPr="00991551" w:rsidDel="00CA7692" w:rsidRDefault="000F216A" w:rsidP="00991551">
      <w:pPr>
        <w:spacing w:after="0" w:line="240" w:lineRule="auto"/>
        <w:rPr>
          <w:del w:id="7044" w:author="Gaunt, Michael" w:date="2021-05-13T16:25:00Z"/>
          <w:rFonts w:eastAsia="Times New Roman" w:cstheme="minorHAnsi"/>
        </w:rPr>
      </w:pPr>
      <w:del w:id="7045" w:author="Gaunt, Michael" w:date="2021-05-13T16:25:00Z">
        <w:r w:rsidRPr="00991551" w:rsidDel="00CA7692">
          <w:rPr>
            <w:rFonts w:eastAsia="Times New Roman" w:cstheme="minorHAnsi"/>
            <w:b/>
            <w:bCs/>
          </w:rPr>
          <w:delText>Open Dt Year</w:delText>
        </w:r>
        <w:r w:rsidRPr="00991551" w:rsidDel="00CA7692">
          <w:rPr>
            <w:rFonts w:eastAsia="Times New Roman" w:cstheme="minorHAnsi"/>
          </w:rPr>
          <w:delText xml:space="preserve"> has 22 members on this sheet</w:delText>
        </w:r>
      </w:del>
    </w:p>
    <w:p w14:paraId="2E868132" w14:textId="1C0F74EA" w:rsidR="000F216A" w:rsidRPr="00991551" w:rsidDel="00CA7692" w:rsidRDefault="000F216A" w:rsidP="00991551">
      <w:pPr>
        <w:spacing w:after="0" w:line="240" w:lineRule="auto"/>
        <w:rPr>
          <w:del w:id="7046" w:author="Gaunt, Michael" w:date="2021-05-13T16:25:00Z"/>
          <w:rFonts w:eastAsia="Times New Roman" w:cstheme="minorHAnsi"/>
        </w:rPr>
      </w:pPr>
      <w:del w:id="7047" w:author="Gaunt, Michael" w:date="2021-05-13T16:25:00Z">
        <w:r w:rsidRPr="00991551" w:rsidDel="00CA7692">
          <w:rPr>
            <w:rFonts w:eastAsia="Times New Roman" w:cstheme="minorHAnsi"/>
          </w:rPr>
          <w:delText>Members: 1999; 2000; 2001; 2002; 2003; ...</w:delText>
        </w:r>
      </w:del>
    </w:p>
    <w:p w14:paraId="7917373F" w14:textId="10BC1EAF" w:rsidR="000F216A" w:rsidRPr="00991551" w:rsidDel="00CA7692" w:rsidRDefault="000F216A" w:rsidP="00991551">
      <w:pPr>
        <w:spacing w:before="180" w:after="180" w:line="240" w:lineRule="auto"/>
        <w:rPr>
          <w:del w:id="7048" w:author="Gaunt, Michael" w:date="2021-05-13T16:25:00Z"/>
          <w:rFonts w:eastAsia="Times New Roman" w:cstheme="minorHAnsi"/>
        </w:rPr>
      </w:pPr>
      <w:del w:id="7049" w:author="Gaunt, Michael" w:date="2021-05-13T16:25:00Z">
        <w:r w:rsidRPr="00991551" w:rsidDel="00CA7692">
          <w:rPr>
            <w:rFonts w:eastAsia="Times New Roman" w:cstheme="minorHAnsi"/>
            <w:b/>
            <w:bCs/>
            <w:u w:val="single"/>
          </w:rPr>
          <w:delText>Measures</w:delText>
        </w:r>
      </w:del>
    </w:p>
    <w:p w14:paraId="0AAF7529" w14:textId="594851B0" w:rsidR="000F216A" w:rsidRPr="00991551" w:rsidDel="00CA7692" w:rsidRDefault="000F216A" w:rsidP="00991551">
      <w:pPr>
        <w:spacing w:before="180" w:after="0" w:line="240" w:lineRule="auto"/>
        <w:rPr>
          <w:del w:id="7050" w:author="Gaunt, Michael" w:date="2021-05-13T16:25:00Z"/>
          <w:rFonts w:eastAsia="Times New Roman" w:cstheme="minorHAnsi"/>
        </w:rPr>
      </w:pPr>
      <w:del w:id="7051" w:author="Gaunt, Michael" w:date="2021-05-13T16:25:00Z">
        <w:r w:rsidRPr="00991551" w:rsidDel="00CA7692">
          <w:rPr>
            <w:rFonts w:eastAsia="Times New Roman" w:cstheme="minorHAnsi"/>
            <w:b/>
            <w:bCs/>
          </w:rPr>
          <w:delText>Distinct count of Unit No</w:delText>
        </w:r>
        <w:r w:rsidRPr="00991551" w:rsidDel="00CA7692">
          <w:rPr>
            <w:rFonts w:eastAsia="Times New Roman" w:cstheme="minorHAnsi"/>
          </w:rPr>
          <w:delText xml:space="preserve"> ranges from 1 to 1,829 on this sheet.</w:delText>
        </w:r>
      </w:del>
    </w:p>
    <w:p w14:paraId="082E5062" w14:textId="4BAD460B" w:rsidR="000F216A" w:rsidRPr="00991551" w:rsidDel="00CA7692" w:rsidRDefault="000F216A" w:rsidP="00991551">
      <w:pPr>
        <w:spacing w:after="0" w:line="240" w:lineRule="auto"/>
        <w:rPr>
          <w:del w:id="7052" w:author="Gaunt, Michael" w:date="2021-05-13T16:25:00Z"/>
          <w:rFonts w:eastAsia="Times New Roman" w:cstheme="minorHAnsi"/>
        </w:rPr>
      </w:pPr>
      <w:del w:id="7053" w:author="Gaunt, Michael" w:date="2021-05-13T16:25:00Z">
        <w:r w:rsidRPr="00991551" w:rsidDel="00CA7692">
          <w:rPr>
            <w:rFonts w:eastAsia="Times New Roman" w:cstheme="minorHAnsi"/>
            <w:b/>
            <w:bCs/>
          </w:rPr>
          <w:delText>COUNTD([Wo No])/COUNTD([Unit No])</w:delText>
        </w:r>
        <w:r w:rsidRPr="00991551" w:rsidDel="00CA7692">
          <w:rPr>
            <w:rFonts w:eastAsia="Times New Roman" w:cstheme="minorHAnsi"/>
          </w:rPr>
          <w:delText xml:space="preserve"> ranges from 1.16 to 84.54 on this sheet.</w:delText>
        </w:r>
      </w:del>
    </w:p>
    <w:p w14:paraId="73CE72B3" w14:textId="2758842D" w:rsidR="000F216A" w:rsidRPr="00991551" w:rsidDel="00CA7692" w:rsidRDefault="000F216A" w:rsidP="00991551">
      <w:pPr>
        <w:spacing w:after="0" w:line="240" w:lineRule="auto"/>
        <w:rPr>
          <w:del w:id="7054" w:author="Gaunt, Michael" w:date="2021-05-13T16:25:00Z"/>
          <w:rFonts w:eastAsia="Times New Roman" w:cstheme="minorHAnsi"/>
        </w:rPr>
      </w:pPr>
      <w:del w:id="7055" w:author="Gaunt, Michael" w:date="2021-05-13T16:25:00Z">
        <w:r w:rsidRPr="00991551" w:rsidDel="00CA7692">
          <w:rPr>
            <w:rFonts w:eastAsia="Times New Roman" w:cstheme="minorHAnsi"/>
          </w:rPr>
          <w:delText xml:space="preserve">The formula is </w:delText>
        </w:r>
      </w:del>
    </w:p>
    <w:p w14:paraId="52133895" w14:textId="1074449E" w:rsidR="000F216A" w:rsidRPr="00991551" w:rsidDel="00CA7692" w:rsidRDefault="000F216A" w:rsidP="00991551">
      <w:pPr>
        <w:spacing w:after="0" w:line="240" w:lineRule="auto"/>
        <w:rPr>
          <w:del w:id="7056" w:author="Gaunt, Michael" w:date="2021-05-13T16:25:00Z"/>
          <w:rFonts w:eastAsia="Times New Roman" w:cstheme="minorHAnsi"/>
        </w:rPr>
      </w:pPr>
      <w:del w:id="7057" w:author="Gaunt, Michael" w:date="2021-05-13T16:25:00Z">
        <w:r w:rsidRPr="00991551" w:rsidDel="00CA7692">
          <w:rPr>
            <w:rFonts w:eastAsia="Times New Roman" w:cstheme="minorHAnsi"/>
          </w:rPr>
          <w:delText>COUNTD([Wo No])/COUNTD([Unit No])</w:delText>
        </w:r>
      </w:del>
    </w:p>
    <w:p w14:paraId="20206A6C" w14:textId="57791A45" w:rsidR="000F216A" w:rsidDel="00CA7692" w:rsidRDefault="000F216A" w:rsidP="003155D0">
      <w:pPr>
        <w:rPr>
          <w:del w:id="7058" w:author="Gaunt, Michael" w:date="2021-05-13T16:25:00Z"/>
          <w:b/>
          <w:bCs/>
          <w:u w:val="single"/>
        </w:rPr>
      </w:pPr>
    </w:p>
    <w:p w14:paraId="7F1D86CC" w14:textId="5F3D18E0" w:rsidR="000F216A" w:rsidRPr="00991551" w:rsidDel="00CA7692" w:rsidRDefault="000F216A" w:rsidP="00991551">
      <w:pPr>
        <w:pStyle w:val="Heading3"/>
        <w:numPr>
          <w:ilvl w:val="0"/>
          <w:numId w:val="0"/>
        </w:numPr>
        <w:ind w:left="720" w:hanging="720"/>
        <w:rPr>
          <w:del w:id="7059" w:author="Gaunt, Michael" w:date="2021-05-13T16:25:00Z"/>
        </w:rPr>
      </w:pPr>
      <w:del w:id="7060" w:author="Gaunt, Michael" w:date="2021-05-13T16:25:00Z">
        <w:r w:rsidRPr="00991551" w:rsidDel="00CA7692">
          <w:delText>Analysis of Total Cost of Ownership Visualizations</w:delText>
        </w:r>
      </w:del>
    </w:p>
    <w:p w14:paraId="4CC6AD0E" w14:textId="378E8328" w:rsidR="003155D0" w:rsidRPr="00991551" w:rsidDel="00CA7692" w:rsidRDefault="003155D0" w:rsidP="00991551">
      <w:pPr>
        <w:rPr>
          <w:del w:id="7061" w:author="Gaunt, Michael" w:date="2021-05-13T16:25:00Z"/>
        </w:rPr>
      </w:pPr>
      <w:del w:id="7062" w:author="Gaunt, Michael" w:date="2021-05-13T16:25:00Z">
        <w:r w:rsidRPr="00991551" w:rsidDel="00CA7692">
          <w:delText xml:space="preserve">The trends of Avg. cost_CostPerYearFinal, Running Sum of Total Cost per Vehicle along Table (Across), avg([cost_CostPerYearFinal])+RUNNING_SUM([Total Cost per Vehi... and avg([cost_CostPerYearFinal])+RUNNING_SUM([Total Cost per Vehi... for Vehicle Age broken down by Asset Class (Level 2). Color shows details about Avg. cost_CostPerYearFinal, Running Sum of Total Cost per Vehicle along Table (Across) and avg([cost_CostPerYearFinal])+RUNNING_SUM([Total Cost per Vehi.... For pane Avg([cost_CostPerYearFinal])+RUNNING_SUM([Total Cost per Vehi...: The marks are labeled by avg([cost_CostPerYearFinal])+RUNNING_SUM([Total Cost per Vehi... and Vehicle Age. The data </w:delText>
        </w:r>
      </w:del>
      <w:ins w:id="7063" w:author="Lee, Doris" w:date="2021-01-13T16:36:00Z">
        <w:del w:id="7064" w:author="Gaunt, Michael" w:date="2021-05-13T16:25:00Z">
          <w:r w:rsidR="0000051E" w:rsidDel="00CA7692">
            <w:delText>are</w:delText>
          </w:r>
        </w:del>
      </w:ins>
      <w:del w:id="7065" w:author="Gaunt, Michael" w:date="2021-05-13T16:25:00Z">
        <w:r w:rsidRPr="00991551" w:rsidDel="00CA7692">
          <w:delText>is filtered on Company and Status. The Company filter keeps KCMRS and KCMVM. The Status filter keeps DON. The view is filtered on Vehicle Age, average of cost_CostPerYearFinal and Running Sum of Total Cost per Vehicle. The Vehicle Age filter includes values greater than or equal to 0. The average of cost_CostPerYearFinal filter keeps non-Null values only. The Running Sum of Total Cost per Vehicle filter keeps non-Null values only.</w:delText>
        </w:r>
      </w:del>
    </w:p>
    <w:p w14:paraId="7CE9DFED" w14:textId="4BE7EBFD" w:rsidR="003155D0" w:rsidRPr="00991551" w:rsidDel="00CA7692" w:rsidRDefault="003155D0" w:rsidP="00991551">
      <w:pPr>
        <w:spacing w:before="180" w:after="180" w:line="240" w:lineRule="auto"/>
        <w:rPr>
          <w:del w:id="7066" w:author="Gaunt, Michael" w:date="2021-05-13T16:25:00Z"/>
          <w:rFonts w:eastAsia="Times New Roman" w:cstheme="minorHAnsi"/>
        </w:rPr>
      </w:pPr>
      <w:del w:id="7067" w:author="Gaunt, Michael" w:date="2021-05-13T16:25:00Z">
        <w:r w:rsidRPr="00991551" w:rsidDel="00CA7692">
          <w:rPr>
            <w:rFonts w:eastAsia="Times New Roman" w:cstheme="minorHAnsi"/>
            <w:b/>
            <w:bCs/>
            <w:u w:val="single"/>
          </w:rPr>
          <w:delText>Measure Values Properties</w:delText>
        </w:r>
      </w:del>
    </w:p>
    <w:p w14:paraId="3340923E" w14:textId="2F47CD36" w:rsidR="003155D0" w:rsidRPr="00991551" w:rsidDel="00CA7692" w:rsidRDefault="003155D0" w:rsidP="00991551">
      <w:pPr>
        <w:spacing w:before="180" w:after="180" w:line="240" w:lineRule="auto"/>
        <w:rPr>
          <w:del w:id="7068" w:author="Gaunt, Michael" w:date="2021-05-13T16:25:00Z"/>
          <w:rFonts w:eastAsia="Times New Roman" w:cstheme="minorHAnsi"/>
        </w:rPr>
      </w:pPr>
      <w:del w:id="7069" w:author="Gaunt, Michael" w:date="2021-05-13T16:25:00Z">
        <w:r w:rsidRPr="00991551" w:rsidDel="00CA7692">
          <w:rPr>
            <w:rFonts w:eastAsia="Times New Roman" w:cstheme="minorHAnsi"/>
            <w:b/>
            <w:bCs/>
            <w:u w:val="single"/>
          </w:rPr>
          <w:delText>Marks</w:delText>
        </w:r>
      </w:del>
    </w:p>
    <w:p w14:paraId="4F3713D6" w14:textId="70986702" w:rsidR="003155D0" w:rsidRPr="00991551" w:rsidDel="00CA7692" w:rsidRDefault="003155D0" w:rsidP="00991551">
      <w:pPr>
        <w:spacing w:after="0" w:line="240" w:lineRule="auto"/>
        <w:rPr>
          <w:del w:id="7070"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2068"/>
      </w:tblGrid>
      <w:tr w:rsidR="003155D0" w:rsidRPr="003155D0" w:rsidDel="00CA7692" w14:paraId="30672F9A" w14:textId="3F0B4E8F" w:rsidTr="003155D0">
        <w:trPr>
          <w:tblCellSpacing w:w="15" w:type="dxa"/>
          <w:del w:id="7071" w:author="Gaunt, Michael" w:date="2021-05-13T16:25:00Z"/>
        </w:trPr>
        <w:tc>
          <w:tcPr>
            <w:tcW w:w="0" w:type="auto"/>
            <w:tcMar>
              <w:top w:w="0" w:type="dxa"/>
              <w:left w:w="0" w:type="dxa"/>
              <w:bottom w:w="0" w:type="dxa"/>
              <w:right w:w="60" w:type="dxa"/>
            </w:tcMar>
            <w:vAlign w:val="center"/>
            <w:hideMark/>
          </w:tcPr>
          <w:p w14:paraId="0F00E53E" w14:textId="29BC7CC5" w:rsidR="003155D0" w:rsidRPr="00991551" w:rsidDel="00CA7692" w:rsidRDefault="003155D0">
            <w:pPr>
              <w:spacing w:after="0" w:line="240" w:lineRule="auto"/>
              <w:rPr>
                <w:del w:id="7072" w:author="Gaunt, Michael" w:date="2021-05-13T16:25:00Z"/>
                <w:rFonts w:eastAsia="Times New Roman" w:cstheme="minorHAnsi"/>
              </w:rPr>
            </w:pPr>
            <w:del w:id="7073" w:author="Gaunt, Michael" w:date="2021-05-13T16:25:00Z">
              <w:r w:rsidRPr="00991551" w:rsidDel="00CA7692">
                <w:rPr>
                  <w:rFonts w:eastAsia="Times New Roman" w:cstheme="minorHAnsi"/>
                </w:rPr>
                <w:delText>The mark type is Line.</w:delText>
              </w:r>
            </w:del>
          </w:p>
        </w:tc>
      </w:tr>
      <w:tr w:rsidR="003155D0" w:rsidRPr="003155D0" w:rsidDel="00CA7692" w14:paraId="07BEC301" w14:textId="6E42F690" w:rsidTr="003155D0">
        <w:trPr>
          <w:tblCellSpacing w:w="15" w:type="dxa"/>
          <w:del w:id="7074" w:author="Gaunt, Michael" w:date="2021-05-13T16:25:00Z"/>
        </w:trPr>
        <w:tc>
          <w:tcPr>
            <w:tcW w:w="0" w:type="auto"/>
            <w:tcMar>
              <w:top w:w="0" w:type="dxa"/>
              <w:left w:w="0" w:type="dxa"/>
              <w:bottom w:w="0" w:type="dxa"/>
              <w:right w:w="60" w:type="dxa"/>
            </w:tcMar>
            <w:vAlign w:val="center"/>
            <w:hideMark/>
          </w:tcPr>
          <w:p w14:paraId="0199E3A4" w14:textId="16CA69A1" w:rsidR="003155D0" w:rsidRPr="00991551" w:rsidDel="00CA7692" w:rsidRDefault="003155D0">
            <w:pPr>
              <w:spacing w:after="0" w:line="240" w:lineRule="auto"/>
              <w:rPr>
                <w:del w:id="7075" w:author="Gaunt, Michael" w:date="2021-05-13T16:25:00Z"/>
                <w:rFonts w:eastAsia="Times New Roman" w:cstheme="minorHAnsi"/>
              </w:rPr>
            </w:pPr>
            <w:del w:id="7076" w:author="Gaunt, Michael" w:date="2021-05-13T16:25:00Z">
              <w:r w:rsidRPr="00991551" w:rsidDel="00CA7692">
                <w:rPr>
                  <w:rFonts w:eastAsia="Times New Roman" w:cstheme="minorHAnsi"/>
                </w:rPr>
                <w:delText>Stacked marks is off.</w:delText>
              </w:r>
            </w:del>
          </w:p>
        </w:tc>
      </w:tr>
    </w:tbl>
    <w:p w14:paraId="3C4BA839" w14:textId="24B42575" w:rsidR="003155D0" w:rsidRPr="00991551" w:rsidDel="00CA7692" w:rsidRDefault="003155D0" w:rsidP="00991551">
      <w:pPr>
        <w:spacing w:before="180" w:after="180" w:line="240" w:lineRule="auto"/>
        <w:rPr>
          <w:del w:id="7077" w:author="Gaunt, Michael" w:date="2021-05-13T16:25:00Z"/>
          <w:rFonts w:eastAsia="Times New Roman" w:cstheme="minorHAnsi"/>
        </w:rPr>
      </w:pPr>
      <w:del w:id="7078" w:author="Gaunt, Michael" w:date="2021-05-13T16:25:00Z">
        <w:r w:rsidRPr="00991551" w:rsidDel="00CA7692">
          <w:rPr>
            <w:rFonts w:eastAsia="Times New Roman" w:cstheme="minorHAnsi"/>
            <w:b/>
            <w:bCs/>
            <w:u w:val="single"/>
          </w:rPr>
          <w:delText>Shelves</w:delText>
        </w:r>
      </w:del>
    </w:p>
    <w:p w14:paraId="3D817427" w14:textId="2E0DC9AE" w:rsidR="003155D0" w:rsidRPr="00991551" w:rsidDel="00CA7692" w:rsidRDefault="003155D0" w:rsidP="00991551">
      <w:pPr>
        <w:spacing w:after="0" w:line="240" w:lineRule="auto"/>
        <w:rPr>
          <w:del w:id="7079"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3155D0" w:rsidRPr="003155D0" w:rsidDel="00CA7692" w14:paraId="73CABBDC" w14:textId="29A5868B" w:rsidTr="003155D0">
        <w:trPr>
          <w:tblCellSpacing w:w="15" w:type="dxa"/>
          <w:del w:id="7080" w:author="Gaunt, Michael" w:date="2021-05-13T16:25:00Z"/>
        </w:trPr>
        <w:tc>
          <w:tcPr>
            <w:tcW w:w="0" w:type="auto"/>
            <w:tcMar>
              <w:top w:w="0" w:type="dxa"/>
              <w:left w:w="0" w:type="dxa"/>
              <w:bottom w:w="0" w:type="dxa"/>
              <w:right w:w="60" w:type="dxa"/>
            </w:tcMar>
            <w:vAlign w:val="center"/>
            <w:hideMark/>
          </w:tcPr>
          <w:p w14:paraId="2A51CB72" w14:textId="08E41913" w:rsidR="003155D0" w:rsidRPr="00991551" w:rsidDel="00CA7692" w:rsidRDefault="003155D0">
            <w:pPr>
              <w:spacing w:after="0" w:line="240" w:lineRule="auto"/>
              <w:rPr>
                <w:del w:id="7081" w:author="Gaunt, Michael" w:date="2021-05-13T16:25:00Z"/>
                <w:rFonts w:eastAsia="Times New Roman" w:cstheme="minorHAnsi"/>
              </w:rPr>
            </w:pPr>
            <w:del w:id="7082"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1EF68EA3" w14:textId="4999BAF1" w:rsidR="003155D0" w:rsidRPr="00991551" w:rsidDel="00CA7692" w:rsidRDefault="003155D0">
            <w:pPr>
              <w:spacing w:after="0" w:line="240" w:lineRule="auto"/>
              <w:rPr>
                <w:del w:id="7083" w:author="Gaunt, Michael" w:date="2021-05-13T16:25:00Z"/>
                <w:rFonts w:eastAsia="Times New Roman" w:cstheme="minorHAnsi"/>
              </w:rPr>
            </w:pPr>
            <w:del w:id="7084" w:author="Gaunt, Michael" w:date="2021-05-13T16:25:00Z">
              <w:r w:rsidRPr="00991551" w:rsidDel="00CA7692">
                <w:rPr>
                  <w:rFonts w:eastAsia="Times New Roman" w:cstheme="minorHAnsi"/>
                </w:rPr>
                <w:delText>Asset Class (Level 2), Measure Values, avg([cost_CostPerYearFinal])+RUNNING_SUM([Total Cost per Vehi...</w:delText>
              </w:r>
            </w:del>
          </w:p>
        </w:tc>
      </w:tr>
      <w:tr w:rsidR="003155D0" w:rsidRPr="003155D0" w:rsidDel="00CA7692" w14:paraId="3B5492EB" w14:textId="034BA824" w:rsidTr="003155D0">
        <w:trPr>
          <w:tblCellSpacing w:w="15" w:type="dxa"/>
          <w:del w:id="7085" w:author="Gaunt, Michael" w:date="2021-05-13T16:25:00Z"/>
        </w:trPr>
        <w:tc>
          <w:tcPr>
            <w:tcW w:w="0" w:type="auto"/>
            <w:tcMar>
              <w:top w:w="0" w:type="dxa"/>
              <w:left w:w="0" w:type="dxa"/>
              <w:bottom w:w="0" w:type="dxa"/>
              <w:right w:w="60" w:type="dxa"/>
            </w:tcMar>
            <w:vAlign w:val="center"/>
            <w:hideMark/>
          </w:tcPr>
          <w:p w14:paraId="4395CD0D" w14:textId="5664888B" w:rsidR="003155D0" w:rsidRPr="00991551" w:rsidDel="00CA7692" w:rsidRDefault="003155D0">
            <w:pPr>
              <w:spacing w:after="0" w:line="240" w:lineRule="auto"/>
              <w:rPr>
                <w:del w:id="7086" w:author="Gaunt, Michael" w:date="2021-05-13T16:25:00Z"/>
                <w:rFonts w:eastAsia="Times New Roman" w:cstheme="minorHAnsi"/>
              </w:rPr>
            </w:pPr>
            <w:del w:id="7087"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64E83560" w14:textId="7D60BD50" w:rsidR="003155D0" w:rsidRPr="00991551" w:rsidDel="00CA7692" w:rsidRDefault="003155D0">
            <w:pPr>
              <w:spacing w:after="0" w:line="240" w:lineRule="auto"/>
              <w:rPr>
                <w:del w:id="7088" w:author="Gaunt, Michael" w:date="2021-05-13T16:25:00Z"/>
                <w:rFonts w:eastAsia="Times New Roman" w:cstheme="minorHAnsi"/>
              </w:rPr>
            </w:pPr>
            <w:del w:id="7089" w:author="Gaunt, Michael" w:date="2021-05-13T16:25:00Z">
              <w:r w:rsidRPr="00991551" w:rsidDel="00CA7692">
                <w:rPr>
                  <w:rFonts w:eastAsia="Times New Roman" w:cstheme="minorHAnsi"/>
                </w:rPr>
                <w:delText>Vehicle Age</w:delText>
              </w:r>
            </w:del>
          </w:p>
        </w:tc>
      </w:tr>
      <w:tr w:rsidR="003155D0" w:rsidRPr="003155D0" w:rsidDel="00CA7692" w14:paraId="583C518E" w14:textId="62F5590B" w:rsidTr="003155D0">
        <w:trPr>
          <w:tblCellSpacing w:w="15" w:type="dxa"/>
          <w:del w:id="7090" w:author="Gaunt, Michael" w:date="2021-05-13T16:25:00Z"/>
        </w:trPr>
        <w:tc>
          <w:tcPr>
            <w:tcW w:w="0" w:type="auto"/>
            <w:tcMar>
              <w:top w:w="0" w:type="dxa"/>
              <w:left w:w="0" w:type="dxa"/>
              <w:bottom w:w="0" w:type="dxa"/>
              <w:right w:w="60" w:type="dxa"/>
            </w:tcMar>
            <w:vAlign w:val="center"/>
            <w:hideMark/>
          </w:tcPr>
          <w:p w14:paraId="3695228E" w14:textId="6B96A388" w:rsidR="003155D0" w:rsidRPr="00991551" w:rsidDel="00CA7692" w:rsidRDefault="003155D0">
            <w:pPr>
              <w:spacing w:after="0" w:line="240" w:lineRule="auto"/>
              <w:rPr>
                <w:del w:id="7091" w:author="Gaunt, Michael" w:date="2021-05-13T16:25:00Z"/>
                <w:rFonts w:eastAsia="Times New Roman" w:cstheme="minorHAnsi"/>
              </w:rPr>
            </w:pPr>
            <w:del w:id="7092"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125B6B9E" w14:textId="0160359C" w:rsidR="003155D0" w:rsidRPr="00991551" w:rsidDel="00CA7692" w:rsidRDefault="003155D0">
            <w:pPr>
              <w:spacing w:after="0" w:line="240" w:lineRule="auto"/>
              <w:rPr>
                <w:del w:id="7093" w:author="Gaunt, Michael" w:date="2021-05-13T16:25:00Z"/>
                <w:rFonts w:eastAsia="Times New Roman" w:cstheme="minorHAnsi"/>
              </w:rPr>
            </w:pPr>
            <w:del w:id="7094" w:author="Gaunt, Michael" w:date="2021-05-13T16:25:00Z">
              <w:r w:rsidRPr="00991551" w:rsidDel="00CA7692">
                <w:rPr>
                  <w:rFonts w:eastAsia="Times New Roman" w:cstheme="minorHAnsi"/>
                </w:rPr>
                <w:delText>Company, Vehicle Age, Measure Names, Status, Avg. cost_CostPerYearFinal, Running Sum of Total Cost per Vehicle</w:delText>
              </w:r>
            </w:del>
          </w:p>
        </w:tc>
      </w:tr>
      <w:tr w:rsidR="003155D0" w:rsidRPr="003155D0" w:rsidDel="00CA7692" w14:paraId="513B6AD4" w14:textId="34C60B20" w:rsidTr="003155D0">
        <w:trPr>
          <w:tblCellSpacing w:w="15" w:type="dxa"/>
          <w:del w:id="7095" w:author="Gaunt, Michael" w:date="2021-05-13T16:25:00Z"/>
        </w:trPr>
        <w:tc>
          <w:tcPr>
            <w:tcW w:w="0" w:type="auto"/>
            <w:tcMar>
              <w:top w:w="0" w:type="dxa"/>
              <w:left w:w="0" w:type="dxa"/>
              <w:bottom w:w="0" w:type="dxa"/>
              <w:right w:w="60" w:type="dxa"/>
            </w:tcMar>
            <w:vAlign w:val="center"/>
            <w:hideMark/>
          </w:tcPr>
          <w:p w14:paraId="1D11A787" w14:textId="53F9037D" w:rsidR="003155D0" w:rsidRPr="00991551" w:rsidDel="00CA7692" w:rsidRDefault="003155D0">
            <w:pPr>
              <w:spacing w:after="0" w:line="240" w:lineRule="auto"/>
              <w:rPr>
                <w:del w:id="7096" w:author="Gaunt, Michael" w:date="2021-05-13T16:25:00Z"/>
                <w:rFonts w:eastAsia="Times New Roman" w:cstheme="minorHAnsi"/>
              </w:rPr>
            </w:pPr>
            <w:del w:id="7097"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4954B1F2" w14:textId="2867E4EC" w:rsidR="003155D0" w:rsidRPr="00991551" w:rsidDel="00CA7692" w:rsidRDefault="003155D0">
            <w:pPr>
              <w:spacing w:after="0" w:line="240" w:lineRule="auto"/>
              <w:rPr>
                <w:del w:id="7098" w:author="Gaunt, Michael" w:date="2021-05-13T16:25:00Z"/>
                <w:rFonts w:eastAsia="Times New Roman" w:cstheme="minorHAnsi"/>
              </w:rPr>
            </w:pPr>
            <w:del w:id="7099" w:author="Gaunt, Michael" w:date="2021-05-13T16:25:00Z">
              <w:r w:rsidRPr="00991551" w:rsidDel="00CA7692">
                <w:rPr>
                  <w:rFonts w:eastAsia="Times New Roman" w:cstheme="minorHAnsi"/>
                </w:rPr>
                <w:delText>Measure Names</w:delText>
              </w:r>
            </w:del>
          </w:p>
        </w:tc>
      </w:tr>
    </w:tbl>
    <w:p w14:paraId="6F7E1FA7" w14:textId="67E5AEF2" w:rsidR="003155D0" w:rsidRPr="00991551" w:rsidDel="00CA7692" w:rsidRDefault="003155D0" w:rsidP="00991551">
      <w:pPr>
        <w:spacing w:before="180" w:after="180" w:line="240" w:lineRule="auto"/>
        <w:rPr>
          <w:del w:id="7100" w:author="Gaunt, Michael" w:date="2021-05-13T16:25:00Z"/>
          <w:rFonts w:eastAsia="Times New Roman" w:cstheme="minorHAnsi"/>
        </w:rPr>
      </w:pPr>
      <w:del w:id="7101" w:author="Gaunt, Michael" w:date="2021-05-13T16:25:00Z">
        <w:r w:rsidRPr="00991551" w:rsidDel="00CA7692">
          <w:rPr>
            <w:rFonts w:eastAsia="Times New Roman" w:cstheme="minorHAnsi"/>
            <w:b/>
            <w:bCs/>
            <w:u w:val="single"/>
          </w:rPr>
          <w:delText>Avg([cost_CostPerYearFinal])+RUNNING_SUM([Total Cost per Vehi... Properties</w:delText>
        </w:r>
      </w:del>
    </w:p>
    <w:p w14:paraId="5491454C" w14:textId="40C6DA7F" w:rsidR="003155D0" w:rsidRPr="00991551" w:rsidDel="00CA7692" w:rsidRDefault="003155D0" w:rsidP="00991551">
      <w:pPr>
        <w:spacing w:before="180" w:after="180" w:line="240" w:lineRule="auto"/>
        <w:rPr>
          <w:del w:id="7102" w:author="Gaunt, Michael" w:date="2021-05-13T16:25:00Z"/>
          <w:rFonts w:eastAsia="Times New Roman" w:cstheme="minorHAnsi"/>
        </w:rPr>
      </w:pPr>
      <w:del w:id="7103" w:author="Gaunt, Michael" w:date="2021-05-13T16:25:00Z">
        <w:r w:rsidRPr="00991551" w:rsidDel="00CA7692">
          <w:rPr>
            <w:rFonts w:eastAsia="Times New Roman" w:cstheme="minorHAnsi"/>
            <w:b/>
            <w:bCs/>
            <w:u w:val="single"/>
          </w:rPr>
          <w:delText>Marks</w:delText>
        </w:r>
      </w:del>
    </w:p>
    <w:p w14:paraId="641C69B8" w14:textId="27B90EBC" w:rsidR="003155D0" w:rsidRPr="00991551" w:rsidDel="00CA7692" w:rsidRDefault="003155D0" w:rsidP="00991551">
      <w:pPr>
        <w:spacing w:after="0" w:line="240" w:lineRule="auto"/>
        <w:rPr>
          <w:del w:id="7104"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8580"/>
      </w:tblGrid>
      <w:tr w:rsidR="003155D0" w:rsidRPr="003155D0" w:rsidDel="00CA7692" w14:paraId="68E49C5E" w14:textId="7C960149" w:rsidTr="003155D0">
        <w:trPr>
          <w:tblCellSpacing w:w="15" w:type="dxa"/>
          <w:del w:id="7105" w:author="Gaunt, Michael" w:date="2021-05-13T16:25:00Z"/>
        </w:trPr>
        <w:tc>
          <w:tcPr>
            <w:tcW w:w="0" w:type="auto"/>
            <w:tcMar>
              <w:top w:w="0" w:type="dxa"/>
              <w:left w:w="0" w:type="dxa"/>
              <w:bottom w:w="0" w:type="dxa"/>
              <w:right w:w="60" w:type="dxa"/>
            </w:tcMar>
            <w:vAlign w:val="center"/>
            <w:hideMark/>
          </w:tcPr>
          <w:p w14:paraId="3110B460" w14:textId="4C29D9D1" w:rsidR="003155D0" w:rsidRPr="00991551" w:rsidDel="00CA7692" w:rsidRDefault="003155D0">
            <w:pPr>
              <w:spacing w:after="0" w:line="240" w:lineRule="auto"/>
              <w:rPr>
                <w:del w:id="7106" w:author="Gaunt, Michael" w:date="2021-05-13T16:25:00Z"/>
                <w:rFonts w:eastAsia="Times New Roman" w:cstheme="minorHAnsi"/>
              </w:rPr>
            </w:pPr>
            <w:del w:id="7107" w:author="Gaunt, Michael" w:date="2021-05-13T16:25:00Z">
              <w:r w:rsidRPr="00991551" w:rsidDel="00CA7692">
                <w:rPr>
                  <w:rFonts w:eastAsia="Times New Roman" w:cstheme="minorHAnsi"/>
                </w:rPr>
                <w:delText>The mark type is Line.</w:delText>
              </w:r>
            </w:del>
          </w:p>
        </w:tc>
      </w:tr>
      <w:tr w:rsidR="003155D0" w:rsidRPr="003155D0" w:rsidDel="00CA7692" w14:paraId="7B92D9E5" w14:textId="0F28711B" w:rsidTr="003155D0">
        <w:trPr>
          <w:tblCellSpacing w:w="15" w:type="dxa"/>
          <w:del w:id="7108" w:author="Gaunt, Michael" w:date="2021-05-13T16:25:00Z"/>
        </w:trPr>
        <w:tc>
          <w:tcPr>
            <w:tcW w:w="0" w:type="auto"/>
            <w:tcMar>
              <w:top w:w="0" w:type="dxa"/>
              <w:left w:w="0" w:type="dxa"/>
              <w:bottom w:w="0" w:type="dxa"/>
              <w:right w:w="60" w:type="dxa"/>
            </w:tcMar>
            <w:vAlign w:val="center"/>
            <w:hideMark/>
          </w:tcPr>
          <w:p w14:paraId="254FA5A8" w14:textId="467199DC" w:rsidR="003155D0" w:rsidRPr="00991551" w:rsidDel="00CA7692" w:rsidRDefault="003155D0">
            <w:pPr>
              <w:spacing w:after="0" w:line="240" w:lineRule="auto"/>
              <w:rPr>
                <w:del w:id="7109" w:author="Gaunt, Michael" w:date="2021-05-13T16:25:00Z"/>
                <w:rFonts w:eastAsia="Times New Roman" w:cstheme="minorHAnsi"/>
              </w:rPr>
            </w:pPr>
            <w:del w:id="7110" w:author="Gaunt, Michael" w:date="2021-05-13T16:25:00Z">
              <w:r w:rsidRPr="00991551" w:rsidDel="00CA7692">
                <w:rPr>
                  <w:rFonts w:eastAsia="Times New Roman" w:cstheme="minorHAnsi"/>
                </w:rPr>
                <w:delText>The marks are labeled by avg([cost_CostPerYearFinal])+RUNNING_SUM([Total Cost per Vehi... and Vehicle Age.</w:delText>
              </w:r>
            </w:del>
          </w:p>
        </w:tc>
      </w:tr>
      <w:tr w:rsidR="003155D0" w:rsidRPr="003155D0" w:rsidDel="00CA7692" w14:paraId="599459D9" w14:textId="501BD164" w:rsidTr="003155D0">
        <w:trPr>
          <w:tblCellSpacing w:w="15" w:type="dxa"/>
          <w:del w:id="7111" w:author="Gaunt, Michael" w:date="2021-05-13T16:25:00Z"/>
        </w:trPr>
        <w:tc>
          <w:tcPr>
            <w:tcW w:w="0" w:type="auto"/>
            <w:tcMar>
              <w:top w:w="0" w:type="dxa"/>
              <w:left w:w="0" w:type="dxa"/>
              <w:bottom w:w="0" w:type="dxa"/>
              <w:right w:w="60" w:type="dxa"/>
            </w:tcMar>
            <w:vAlign w:val="center"/>
            <w:hideMark/>
          </w:tcPr>
          <w:p w14:paraId="4BBE2B6A" w14:textId="7CDD47E3" w:rsidR="003155D0" w:rsidRPr="00991551" w:rsidDel="00CA7692" w:rsidRDefault="003155D0">
            <w:pPr>
              <w:spacing w:after="0" w:line="240" w:lineRule="auto"/>
              <w:rPr>
                <w:del w:id="7112" w:author="Gaunt, Michael" w:date="2021-05-13T16:25:00Z"/>
                <w:rFonts w:eastAsia="Times New Roman" w:cstheme="minorHAnsi"/>
              </w:rPr>
            </w:pPr>
            <w:del w:id="7113" w:author="Gaunt, Michael" w:date="2021-05-13T16:25:00Z">
              <w:r w:rsidRPr="00991551" w:rsidDel="00CA7692">
                <w:rPr>
                  <w:rFonts w:eastAsia="Times New Roman" w:cstheme="minorHAnsi"/>
                </w:rPr>
                <w:delText>Stacked marks is off.</w:delText>
              </w:r>
            </w:del>
          </w:p>
        </w:tc>
      </w:tr>
    </w:tbl>
    <w:p w14:paraId="2B47B998" w14:textId="73EA1C5C" w:rsidR="003155D0" w:rsidRPr="00991551" w:rsidDel="00CA7692" w:rsidRDefault="003155D0" w:rsidP="00991551">
      <w:pPr>
        <w:spacing w:before="180" w:after="180" w:line="240" w:lineRule="auto"/>
        <w:rPr>
          <w:del w:id="7114" w:author="Gaunt, Michael" w:date="2021-05-13T16:25:00Z"/>
          <w:rFonts w:eastAsia="Times New Roman" w:cstheme="minorHAnsi"/>
        </w:rPr>
      </w:pPr>
      <w:del w:id="7115" w:author="Gaunt, Michael" w:date="2021-05-13T16:25:00Z">
        <w:r w:rsidRPr="00991551" w:rsidDel="00CA7692">
          <w:rPr>
            <w:rFonts w:eastAsia="Times New Roman" w:cstheme="minorHAnsi"/>
            <w:b/>
            <w:bCs/>
            <w:u w:val="single"/>
          </w:rPr>
          <w:delText>Shelves</w:delText>
        </w:r>
      </w:del>
    </w:p>
    <w:p w14:paraId="79A7B4F0" w14:textId="774EEA62" w:rsidR="003155D0" w:rsidRPr="00991551" w:rsidDel="00CA7692" w:rsidRDefault="003155D0" w:rsidP="00991551">
      <w:pPr>
        <w:spacing w:after="0" w:line="240" w:lineRule="auto"/>
        <w:rPr>
          <w:del w:id="7116" w:author="Gaunt, Michael" w:date="2021-05-13T16:25:00Z"/>
          <w:rFonts w:eastAsia="Times New Roman" w:cstheme="minorHAnsi"/>
        </w:rPr>
      </w:pPr>
    </w:p>
    <w:tbl>
      <w:tblPr>
        <w:tblW w:w="0" w:type="auto"/>
        <w:tblCellSpacing w:w="15" w:type="dxa"/>
        <w:tblInd w:w="780" w:type="dxa"/>
        <w:tblCellMar>
          <w:left w:w="0" w:type="dxa"/>
          <w:right w:w="0" w:type="dxa"/>
        </w:tblCellMar>
        <w:tblLook w:val="04A0" w:firstRow="1" w:lastRow="0" w:firstColumn="1" w:lastColumn="0" w:noHBand="0" w:noVBand="1"/>
      </w:tblPr>
      <w:tblGrid>
        <w:gridCol w:w="958"/>
        <w:gridCol w:w="7622"/>
      </w:tblGrid>
      <w:tr w:rsidR="003155D0" w:rsidRPr="003155D0" w:rsidDel="00CA7692" w14:paraId="464AA845" w14:textId="7E98CDBB" w:rsidTr="003155D0">
        <w:trPr>
          <w:tblCellSpacing w:w="15" w:type="dxa"/>
          <w:del w:id="7117" w:author="Gaunt, Michael" w:date="2021-05-13T16:25:00Z"/>
        </w:trPr>
        <w:tc>
          <w:tcPr>
            <w:tcW w:w="0" w:type="auto"/>
            <w:tcMar>
              <w:top w:w="0" w:type="dxa"/>
              <w:left w:w="0" w:type="dxa"/>
              <w:bottom w:w="0" w:type="dxa"/>
              <w:right w:w="60" w:type="dxa"/>
            </w:tcMar>
            <w:vAlign w:val="center"/>
            <w:hideMark/>
          </w:tcPr>
          <w:p w14:paraId="31D54849" w14:textId="134B5BD9" w:rsidR="003155D0" w:rsidRPr="00991551" w:rsidDel="00CA7692" w:rsidRDefault="003155D0">
            <w:pPr>
              <w:spacing w:after="0" w:line="240" w:lineRule="auto"/>
              <w:rPr>
                <w:del w:id="7118" w:author="Gaunt, Michael" w:date="2021-05-13T16:25:00Z"/>
                <w:rFonts w:eastAsia="Times New Roman" w:cstheme="minorHAnsi"/>
              </w:rPr>
            </w:pPr>
            <w:del w:id="7119" w:author="Gaunt, Michael" w:date="2021-05-13T16:25:00Z">
              <w:r w:rsidRPr="00991551" w:rsidDel="00CA7692">
                <w:rPr>
                  <w:rFonts w:eastAsia="Times New Roman" w:cstheme="minorHAnsi"/>
                  <w:b/>
                  <w:bCs/>
                </w:rPr>
                <w:delText>Rows:</w:delText>
              </w:r>
            </w:del>
          </w:p>
        </w:tc>
        <w:tc>
          <w:tcPr>
            <w:tcW w:w="0" w:type="auto"/>
            <w:tcMar>
              <w:top w:w="0" w:type="dxa"/>
              <w:left w:w="0" w:type="dxa"/>
              <w:bottom w:w="0" w:type="dxa"/>
              <w:right w:w="60" w:type="dxa"/>
            </w:tcMar>
            <w:vAlign w:val="center"/>
            <w:hideMark/>
          </w:tcPr>
          <w:p w14:paraId="5E42DDFA" w14:textId="5FF2BF11" w:rsidR="003155D0" w:rsidRPr="00991551" w:rsidDel="00CA7692" w:rsidRDefault="003155D0">
            <w:pPr>
              <w:spacing w:after="0" w:line="240" w:lineRule="auto"/>
              <w:rPr>
                <w:del w:id="7120" w:author="Gaunt, Michael" w:date="2021-05-13T16:25:00Z"/>
                <w:rFonts w:eastAsia="Times New Roman" w:cstheme="minorHAnsi"/>
              </w:rPr>
            </w:pPr>
            <w:del w:id="7121" w:author="Gaunt, Michael" w:date="2021-05-13T16:25:00Z">
              <w:r w:rsidRPr="00991551" w:rsidDel="00CA7692">
                <w:rPr>
                  <w:rFonts w:eastAsia="Times New Roman" w:cstheme="minorHAnsi"/>
                </w:rPr>
                <w:delText>Asset Class (Level 2), Measure Values, avg([cost_CostPerYearFinal])+RUNNING_SUM([Total Cost per Vehi...</w:delText>
              </w:r>
            </w:del>
          </w:p>
        </w:tc>
      </w:tr>
      <w:tr w:rsidR="003155D0" w:rsidRPr="003155D0" w:rsidDel="00CA7692" w14:paraId="131A5B72" w14:textId="3D9BC504" w:rsidTr="003155D0">
        <w:trPr>
          <w:tblCellSpacing w:w="15" w:type="dxa"/>
          <w:del w:id="7122" w:author="Gaunt, Michael" w:date="2021-05-13T16:25:00Z"/>
        </w:trPr>
        <w:tc>
          <w:tcPr>
            <w:tcW w:w="0" w:type="auto"/>
            <w:tcMar>
              <w:top w:w="0" w:type="dxa"/>
              <w:left w:w="0" w:type="dxa"/>
              <w:bottom w:w="0" w:type="dxa"/>
              <w:right w:w="60" w:type="dxa"/>
            </w:tcMar>
            <w:vAlign w:val="center"/>
            <w:hideMark/>
          </w:tcPr>
          <w:p w14:paraId="392640D9" w14:textId="39826434" w:rsidR="003155D0" w:rsidRPr="00991551" w:rsidDel="00CA7692" w:rsidRDefault="003155D0">
            <w:pPr>
              <w:spacing w:after="0" w:line="240" w:lineRule="auto"/>
              <w:rPr>
                <w:del w:id="7123" w:author="Gaunt, Michael" w:date="2021-05-13T16:25:00Z"/>
                <w:rFonts w:eastAsia="Times New Roman" w:cstheme="minorHAnsi"/>
              </w:rPr>
            </w:pPr>
            <w:del w:id="7124" w:author="Gaunt, Michael" w:date="2021-05-13T16:25:00Z">
              <w:r w:rsidRPr="00991551" w:rsidDel="00CA7692">
                <w:rPr>
                  <w:rFonts w:eastAsia="Times New Roman" w:cstheme="minorHAnsi"/>
                  <w:b/>
                  <w:bCs/>
                </w:rPr>
                <w:delText>Columns:</w:delText>
              </w:r>
            </w:del>
          </w:p>
        </w:tc>
        <w:tc>
          <w:tcPr>
            <w:tcW w:w="0" w:type="auto"/>
            <w:tcMar>
              <w:top w:w="0" w:type="dxa"/>
              <w:left w:w="0" w:type="dxa"/>
              <w:bottom w:w="0" w:type="dxa"/>
              <w:right w:w="60" w:type="dxa"/>
            </w:tcMar>
            <w:vAlign w:val="center"/>
            <w:hideMark/>
          </w:tcPr>
          <w:p w14:paraId="0B92A040" w14:textId="064C711B" w:rsidR="003155D0" w:rsidRPr="00991551" w:rsidDel="00CA7692" w:rsidRDefault="003155D0">
            <w:pPr>
              <w:spacing w:after="0" w:line="240" w:lineRule="auto"/>
              <w:rPr>
                <w:del w:id="7125" w:author="Gaunt, Michael" w:date="2021-05-13T16:25:00Z"/>
                <w:rFonts w:eastAsia="Times New Roman" w:cstheme="minorHAnsi"/>
              </w:rPr>
            </w:pPr>
            <w:del w:id="7126" w:author="Gaunt, Michael" w:date="2021-05-13T16:25:00Z">
              <w:r w:rsidRPr="00991551" w:rsidDel="00CA7692">
                <w:rPr>
                  <w:rFonts w:eastAsia="Times New Roman" w:cstheme="minorHAnsi"/>
                </w:rPr>
                <w:delText>Vehicle Age</w:delText>
              </w:r>
            </w:del>
          </w:p>
        </w:tc>
      </w:tr>
      <w:tr w:rsidR="003155D0" w:rsidRPr="003155D0" w:rsidDel="00CA7692" w14:paraId="6790B7F1" w14:textId="447C56A9" w:rsidTr="003155D0">
        <w:trPr>
          <w:tblCellSpacing w:w="15" w:type="dxa"/>
          <w:del w:id="7127" w:author="Gaunt, Michael" w:date="2021-05-13T16:25:00Z"/>
        </w:trPr>
        <w:tc>
          <w:tcPr>
            <w:tcW w:w="0" w:type="auto"/>
            <w:tcMar>
              <w:top w:w="0" w:type="dxa"/>
              <w:left w:w="0" w:type="dxa"/>
              <w:bottom w:w="0" w:type="dxa"/>
              <w:right w:w="60" w:type="dxa"/>
            </w:tcMar>
            <w:vAlign w:val="center"/>
            <w:hideMark/>
          </w:tcPr>
          <w:p w14:paraId="7532CD9F" w14:textId="49C2B7CC" w:rsidR="003155D0" w:rsidRPr="00991551" w:rsidDel="00CA7692" w:rsidRDefault="003155D0">
            <w:pPr>
              <w:spacing w:after="0" w:line="240" w:lineRule="auto"/>
              <w:rPr>
                <w:del w:id="7128" w:author="Gaunt, Michael" w:date="2021-05-13T16:25:00Z"/>
                <w:rFonts w:eastAsia="Times New Roman" w:cstheme="minorHAnsi"/>
              </w:rPr>
            </w:pPr>
            <w:del w:id="7129" w:author="Gaunt, Michael" w:date="2021-05-13T16:25:00Z">
              <w:r w:rsidRPr="00991551" w:rsidDel="00CA7692">
                <w:rPr>
                  <w:rFonts w:eastAsia="Times New Roman" w:cstheme="minorHAnsi"/>
                  <w:b/>
                  <w:bCs/>
                </w:rPr>
                <w:delText>Filters:</w:delText>
              </w:r>
            </w:del>
          </w:p>
        </w:tc>
        <w:tc>
          <w:tcPr>
            <w:tcW w:w="0" w:type="auto"/>
            <w:tcMar>
              <w:top w:w="0" w:type="dxa"/>
              <w:left w:w="0" w:type="dxa"/>
              <w:bottom w:w="0" w:type="dxa"/>
              <w:right w:w="60" w:type="dxa"/>
            </w:tcMar>
            <w:vAlign w:val="center"/>
            <w:hideMark/>
          </w:tcPr>
          <w:p w14:paraId="39074938" w14:textId="1E65DA81" w:rsidR="003155D0" w:rsidRPr="00991551" w:rsidDel="00CA7692" w:rsidRDefault="003155D0">
            <w:pPr>
              <w:spacing w:after="0" w:line="240" w:lineRule="auto"/>
              <w:rPr>
                <w:del w:id="7130" w:author="Gaunt, Michael" w:date="2021-05-13T16:25:00Z"/>
                <w:rFonts w:eastAsia="Times New Roman" w:cstheme="minorHAnsi"/>
              </w:rPr>
            </w:pPr>
            <w:del w:id="7131" w:author="Gaunt, Michael" w:date="2021-05-13T16:25:00Z">
              <w:r w:rsidRPr="00991551" w:rsidDel="00CA7692">
                <w:rPr>
                  <w:rFonts w:eastAsia="Times New Roman" w:cstheme="minorHAnsi"/>
                </w:rPr>
                <w:delText>Company, Vehicle Age, Measure Names, Status, Avg. cost_CostPerYearFinal, Running Sum of Total Cost per Vehicle</w:delText>
              </w:r>
            </w:del>
          </w:p>
        </w:tc>
      </w:tr>
      <w:tr w:rsidR="003155D0" w:rsidRPr="003155D0" w:rsidDel="00CA7692" w14:paraId="1983C51B" w14:textId="129D1013" w:rsidTr="003155D0">
        <w:trPr>
          <w:tblCellSpacing w:w="15" w:type="dxa"/>
          <w:del w:id="7132" w:author="Gaunt, Michael" w:date="2021-05-13T16:25:00Z"/>
        </w:trPr>
        <w:tc>
          <w:tcPr>
            <w:tcW w:w="0" w:type="auto"/>
            <w:tcMar>
              <w:top w:w="0" w:type="dxa"/>
              <w:left w:w="0" w:type="dxa"/>
              <w:bottom w:w="0" w:type="dxa"/>
              <w:right w:w="60" w:type="dxa"/>
            </w:tcMar>
            <w:vAlign w:val="center"/>
            <w:hideMark/>
          </w:tcPr>
          <w:p w14:paraId="35ED8725" w14:textId="6051F0DA" w:rsidR="003155D0" w:rsidRPr="00991551" w:rsidDel="00CA7692" w:rsidRDefault="003155D0">
            <w:pPr>
              <w:spacing w:after="0" w:line="240" w:lineRule="auto"/>
              <w:rPr>
                <w:del w:id="7133" w:author="Gaunt, Michael" w:date="2021-05-13T16:25:00Z"/>
                <w:rFonts w:eastAsia="Times New Roman" w:cstheme="minorHAnsi"/>
              </w:rPr>
            </w:pPr>
            <w:del w:id="7134" w:author="Gaunt, Michael" w:date="2021-05-13T16:25:00Z">
              <w:r w:rsidRPr="00991551" w:rsidDel="00CA7692">
                <w:rPr>
                  <w:rFonts w:eastAsia="Times New Roman" w:cstheme="minorHAnsi"/>
                  <w:b/>
                  <w:bCs/>
                </w:rPr>
                <w:delText>Text:</w:delText>
              </w:r>
            </w:del>
          </w:p>
        </w:tc>
        <w:tc>
          <w:tcPr>
            <w:tcW w:w="0" w:type="auto"/>
            <w:tcMar>
              <w:top w:w="0" w:type="dxa"/>
              <w:left w:w="0" w:type="dxa"/>
              <w:bottom w:w="0" w:type="dxa"/>
              <w:right w:w="60" w:type="dxa"/>
            </w:tcMar>
            <w:vAlign w:val="center"/>
            <w:hideMark/>
          </w:tcPr>
          <w:p w14:paraId="7466742C" w14:textId="6D19D213" w:rsidR="003155D0" w:rsidRPr="00991551" w:rsidDel="00CA7692" w:rsidRDefault="003155D0">
            <w:pPr>
              <w:spacing w:after="0" w:line="240" w:lineRule="auto"/>
              <w:rPr>
                <w:del w:id="7135" w:author="Gaunt, Michael" w:date="2021-05-13T16:25:00Z"/>
                <w:rFonts w:eastAsia="Times New Roman" w:cstheme="minorHAnsi"/>
              </w:rPr>
            </w:pPr>
            <w:del w:id="7136" w:author="Gaunt, Michael" w:date="2021-05-13T16:25:00Z">
              <w:r w:rsidRPr="00991551" w:rsidDel="00CA7692">
                <w:rPr>
                  <w:rFonts w:eastAsia="Times New Roman" w:cstheme="minorHAnsi"/>
                </w:rPr>
                <w:delText>Avg([cost_CostPerYearFinal])+RUNNING_SUM([Total Cost per Vehi... and Vehicle Age</w:delText>
              </w:r>
            </w:del>
          </w:p>
        </w:tc>
      </w:tr>
      <w:tr w:rsidR="003155D0" w:rsidRPr="003155D0" w:rsidDel="00CA7692" w14:paraId="015B849A" w14:textId="6721BE22" w:rsidTr="003155D0">
        <w:trPr>
          <w:tblCellSpacing w:w="15" w:type="dxa"/>
          <w:del w:id="7137" w:author="Gaunt, Michael" w:date="2021-05-13T16:25:00Z"/>
        </w:trPr>
        <w:tc>
          <w:tcPr>
            <w:tcW w:w="0" w:type="auto"/>
            <w:tcMar>
              <w:top w:w="0" w:type="dxa"/>
              <w:left w:w="0" w:type="dxa"/>
              <w:bottom w:w="0" w:type="dxa"/>
              <w:right w:w="60" w:type="dxa"/>
            </w:tcMar>
            <w:vAlign w:val="center"/>
            <w:hideMark/>
          </w:tcPr>
          <w:p w14:paraId="6F2D5FDE" w14:textId="446ADBB7" w:rsidR="003155D0" w:rsidRPr="00991551" w:rsidDel="00CA7692" w:rsidRDefault="003155D0">
            <w:pPr>
              <w:spacing w:after="0" w:line="240" w:lineRule="auto"/>
              <w:rPr>
                <w:del w:id="7138" w:author="Gaunt, Michael" w:date="2021-05-13T16:25:00Z"/>
                <w:rFonts w:eastAsia="Times New Roman" w:cstheme="minorHAnsi"/>
              </w:rPr>
            </w:pPr>
            <w:del w:id="7139" w:author="Gaunt, Michael" w:date="2021-05-13T16:25:00Z">
              <w:r w:rsidRPr="00991551" w:rsidDel="00CA7692">
                <w:rPr>
                  <w:rFonts w:eastAsia="Times New Roman" w:cstheme="minorHAnsi"/>
                  <w:b/>
                  <w:bCs/>
                </w:rPr>
                <w:delText>Color:</w:delText>
              </w:r>
            </w:del>
          </w:p>
        </w:tc>
        <w:tc>
          <w:tcPr>
            <w:tcW w:w="0" w:type="auto"/>
            <w:tcMar>
              <w:top w:w="0" w:type="dxa"/>
              <w:left w:w="0" w:type="dxa"/>
              <w:bottom w:w="0" w:type="dxa"/>
              <w:right w:w="60" w:type="dxa"/>
            </w:tcMar>
            <w:vAlign w:val="center"/>
            <w:hideMark/>
          </w:tcPr>
          <w:p w14:paraId="3AC3B74B" w14:textId="74547537" w:rsidR="003155D0" w:rsidRPr="00991551" w:rsidDel="00CA7692" w:rsidRDefault="003155D0">
            <w:pPr>
              <w:spacing w:after="0" w:line="240" w:lineRule="auto"/>
              <w:rPr>
                <w:del w:id="7140" w:author="Gaunt, Michael" w:date="2021-05-13T16:25:00Z"/>
                <w:rFonts w:eastAsia="Times New Roman" w:cstheme="minorHAnsi"/>
              </w:rPr>
            </w:pPr>
            <w:del w:id="7141" w:author="Gaunt, Michael" w:date="2021-05-13T16:25:00Z">
              <w:r w:rsidRPr="00991551" w:rsidDel="00CA7692">
                <w:rPr>
                  <w:rFonts w:eastAsia="Times New Roman" w:cstheme="minorHAnsi"/>
                </w:rPr>
                <w:delText>Measure Names</w:delText>
              </w:r>
            </w:del>
          </w:p>
        </w:tc>
      </w:tr>
    </w:tbl>
    <w:p w14:paraId="2EFABEF2" w14:textId="40B3712E" w:rsidR="003155D0" w:rsidRPr="00991551" w:rsidDel="00CA7692" w:rsidRDefault="003155D0" w:rsidP="00991551">
      <w:pPr>
        <w:spacing w:before="180" w:after="180" w:line="240" w:lineRule="auto"/>
        <w:rPr>
          <w:del w:id="7142" w:author="Gaunt, Michael" w:date="2021-05-13T16:25:00Z"/>
          <w:rFonts w:eastAsia="Times New Roman" w:cstheme="minorHAnsi"/>
        </w:rPr>
      </w:pPr>
      <w:del w:id="7143" w:author="Gaunt, Michael" w:date="2021-05-13T16:25:00Z">
        <w:r w:rsidRPr="00991551" w:rsidDel="00CA7692">
          <w:rPr>
            <w:rFonts w:eastAsia="Times New Roman" w:cstheme="minorHAnsi"/>
            <w:b/>
            <w:bCs/>
            <w:u w:val="single"/>
          </w:rPr>
          <w:delText>Dimensions</w:delText>
        </w:r>
      </w:del>
    </w:p>
    <w:p w14:paraId="647C09D4" w14:textId="7E23A4A7" w:rsidR="003155D0" w:rsidRPr="00991551" w:rsidDel="00CA7692" w:rsidRDefault="003155D0" w:rsidP="00991551">
      <w:pPr>
        <w:spacing w:before="180" w:after="0" w:line="240" w:lineRule="auto"/>
        <w:rPr>
          <w:del w:id="7144" w:author="Gaunt, Michael" w:date="2021-05-13T16:25:00Z"/>
          <w:rFonts w:eastAsia="Times New Roman" w:cstheme="minorHAnsi"/>
        </w:rPr>
      </w:pPr>
      <w:del w:id="7145" w:author="Gaunt, Michael" w:date="2021-05-13T16:25:00Z">
        <w:r w:rsidRPr="00991551" w:rsidDel="00CA7692">
          <w:rPr>
            <w:rFonts w:eastAsia="Times New Roman" w:cstheme="minorHAnsi"/>
            <w:b/>
            <w:bCs/>
          </w:rPr>
          <w:delText>Measure Names</w:delText>
        </w:r>
        <w:r w:rsidRPr="00991551" w:rsidDel="00CA7692">
          <w:rPr>
            <w:rFonts w:eastAsia="Times New Roman" w:cstheme="minorHAnsi"/>
          </w:rPr>
          <w:delText xml:space="preserve"> has 3 members on this sheet</w:delText>
        </w:r>
      </w:del>
    </w:p>
    <w:p w14:paraId="0591ED0A" w14:textId="502C2EA0" w:rsidR="003155D0" w:rsidRPr="00991551" w:rsidDel="00CA7692" w:rsidRDefault="003155D0" w:rsidP="00991551">
      <w:pPr>
        <w:spacing w:after="0" w:line="240" w:lineRule="auto"/>
        <w:rPr>
          <w:del w:id="7146" w:author="Gaunt, Michael" w:date="2021-05-13T16:25:00Z"/>
          <w:rFonts w:eastAsia="Times New Roman" w:cstheme="minorHAnsi"/>
        </w:rPr>
      </w:pPr>
      <w:del w:id="7147" w:author="Gaunt, Michael" w:date="2021-05-13T16:25:00Z">
        <w:r w:rsidRPr="00991551" w:rsidDel="00CA7692">
          <w:rPr>
            <w:rFonts w:eastAsia="Times New Roman" w:cstheme="minorHAnsi"/>
          </w:rPr>
          <w:delText>Members: Avg. cost_CostPerYearFinal; Running Sum of Total Cost per Vehicle along Table (Across); avg([cost_CostPerYearFinal])+RUNNING_SUM([Total Cost per Vehi...</w:delText>
        </w:r>
      </w:del>
    </w:p>
    <w:p w14:paraId="4A3F3A5A" w14:textId="548A17DF" w:rsidR="003155D0" w:rsidRPr="00991551" w:rsidDel="00CA7692" w:rsidRDefault="003155D0" w:rsidP="00991551">
      <w:pPr>
        <w:spacing w:after="0" w:line="240" w:lineRule="auto"/>
        <w:rPr>
          <w:del w:id="7148" w:author="Gaunt, Michael" w:date="2021-05-13T16:25:00Z"/>
          <w:rFonts w:eastAsia="Times New Roman" w:cstheme="minorHAnsi"/>
        </w:rPr>
      </w:pPr>
      <w:del w:id="7149" w:author="Gaunt, Michael" w:date="2021-05-13T16:25:00Z">
        <w:r w:rsidRPr="00991551" w:rsidDel="00CA7692">
          <w:rPr>
            <w:rFonts w:eastAsia="Times New Roman" w:cstheme="minorHAnsi"/>
          </w:rPr>
          <w:delText>Measure Names is sorted manually.</w:delText>
        </w:r>
      </w:del>
    </w:p>
    <w:p w14:paraId="76AE5E7E" w14:textId="7557DAB0" w:rsidR="003155D0" w:rsidRPr="00991551" w:rsidDel="00CA7692" w:rsidRDefault="003155D0" w:rsidP="00991551">
      <w:pPr>
        <w:spacing w:after="0" w:line="240" w:lineRule="auto"/>
        <w:rPr>
          <w:del w:id="7150" w:author="Gaunt, Michael" w:date="2021-05-13T16:25:00Z"/>
          <w:rFonts w:eastAsia="Times New Roman" w:cstheme="minorHAnsi"/>
        </w:rPr>
      </w:pPr>
      <w:del w:id="7151" w:author="Gaunt, Michael" w:date="2021-05-13T16:25:00Z">
        <w:r w:rsidRPr="00991551" w:rsidDel="00CA7692">
          <w:rPr>
            <w:rFonts w:eastAsia="Times New Roman" w:cstheme="minorHAnsi"/>
            <w:b/>
            <w:bCs/>
          </w:rPr>
          <w:delText>Asset Class (Level 2)</w:delText>
        </w:r>
        <w:r w:rsidRPr="00991551" w:rsidDel="00CA7692">
          <w:rPr>
            <w:rFonts w:eastAsia="Times New Roman" w:cstheme="minorHAnsi"/>
          </w:rPr>
          <w:delText xml:space="preserve"> has 3 members on this sheet</w:delText>
        </w:r>
      </w:del>
    </w:p>
    <w:p w14:paraId="1A6BF2C6" w14:textId="75D11222" w:rsidR="003155D0" w:rsidRPr="00991551" w:rsidDel="00CA7692" w:rsidRDefault="003155D0" w:rsidP="00991551">
      <w:pPr>
        <w:spacing w:after="0" w:line="240" w:lineRule="auto"/>
        <w:rPr>
          <w:del w:id="7152" w:author="Gaunt, Michael" w:date="2021-05-13T16:25:00Z"/>
          <w:rFonts w:eastAsia="Times New Roman" w:cstheme="minorHAnsi"/>
        </w:rPr>
      </w:pPr>
      <w:del w:id="7153" w:author="Gaunt, Michael" w:date="2021-05-13T16:25:00Z">
        <w:r w:rsidRPr="00991551" w:rsidDel="00CA7692">
          <w:rPr>
            <w:rFonts w:eastAsia="Times New Roman" w:cstheme="minorHAnsi"/>
          </w:rPr>
          <w:delText>Members: Non-Revenue Vehicle; Paratransit; Standard Transit Bus</w:delText>
        </w:r>
      </w:del>
    </w:p>
    <w:p w14:paraId="3A4D5818" w14:textId="68D89D5D" w:rsidR="003155D0" w:rsidRPr="00991551" w:rsidDel="00CA7692" w:rsidRDefault="003155D0" w:rsidP="00991551">
      <w:pPr>
        <w:spacing w:after="0" w:line="240" w:lineRule="auto"/>
        <w:rPr>
          <w:del w:id="7154" w:author="Gaunt, Michael" w:date="2021-05-13T16:25:00Z"/>
          <w:rFonts w:eastAsia="Times New Roman" w:cstheme="minorHAnsi"/>
        </w:rPr>
      </w:pPr>
      <w:del w:id="7155" w:author="Gaunt, Michael" w:date="2021-05-13T16:25:00Z">
        <w:r w:rsidRPr="00991551" w:rsidDel="00CA7692">
          <w:rPr>
            <w:rFonts w:eastAsia="Times New Roman" w:cstheme="minorHAnsi"/>
          </w:rPr>
          <w:delText>Asset Class (Level 2) is sorted manually.</w:delText>
        </w:r>
      </w:del>
    </w:p>
    <w:p w14:paraId="4439531B" w14:textId="78FF6982" w:rsidR="003155D0" w:rsidRPr="00991551" w:rsidDel="00CA7692" w:rsidRDefault="003155D0" w:rsidP="00991551">
      <w:pPr>
        <w:spacing w:after="0" w:line="240" w:lineRule="auto"/>
        <w:rPr>
          <w:del w:id="7156" w:author="Gaunt, Michael" w:date="2021-05-13T16:25:00Z"/>
          <w:rFonts w:eastAsia="Times New Roman" w:cstheme="minorHAnsi"/>
        </w:rPr>
      </w:pPr>
      <w:del w:id="7157" w:author="Gaunt, Michael" w:date="2021-05-13T16:25:00Z">
        <w:r w:rsidRPr="00991551" w:rsidDel="00CA7692">
          <w:rPr>
            <w:rFonts w:eastAsia="Times New Roman" w:cstheme="minorHAnsi"/>
            <w:b/>
            <w:bCs/>
          </w:rPr>
          <w:delText>Company</w:delText>
        </w:r>
        <w:r w:rsidRPr="00991551" w:rsidDel="00CA7692">
          <w:rPr>
            <w:rFonts w:eastAsia="Times New Roman" w:cstheme="minorHAnsi"/>
          </w:rPr>
          <w:delText xml:space="preserve"> has 2 members on this sheet</w:delText>
        </w:r>
      </w:del>
    </w:p>
    <w:p w14:paraId="66360A19" w14:textId="2F34D967" w:rsidR="003155D0" w:rsidRPr="00991551" w:rsidDel="00CA7692" w:rsidRDefault="003155D0" w:rsidP="00991551">
      <w:pPr>
        <w:spacing w:after="0" w:line="240" w:lineRule="auto"/>
        <w:rPr>
          <w:del w:id="7158" w:author="Gaunt, Michael" w:date="2021-05-13T16:25:00Z"/>
          <w:rFonts w:eastAsia="Times New Roman" w:cstheme="minorHAnsi"/>
        </w:rPr>
      </w:pPr>
      <w:del w:id="7159" w:author="Gaunt, Michael" w:date="2021-05-13T16:25:00Z">
        <w:r w:rsidRPr="00991551" w:rsidDel="00CA7692">
          <w:rPr>
            <w:rFonts w:eastAsia="Times New Roman" w:cstheme="minorHAnsi"/>
          </w:rPr>
          <w:delText>Members: KCMRS; KCMVM</w:delText>
        </w:r>
      </w:del>
    </w:p>
    <w:p w14:paraId="422E5260" w14:textId="52EC65D0" w:rsidR="003155D0" w:rsidRPr="00991551" w:rsidDel="00CA7692" w:rsidRDefault="003155D0" w:rsidP="00991551">
      <w:pPr>
        <w:spacing w:after="0" w:line="240" w:lineRule="auto"/>
        <w:rPr>
          <w:del w:id="7160" w:author="Gaunt, Michael" w:date="2021-05-13T16:25:00Z"/>
          <w:rFonts w:eastAsia="Times New Roman" w:cstheme="minorHAnsi"/>
        </w:rPr>
      </w:pPr>
      <w:del w:id="7161" w:author="Gaunt, Michael" w:date="2021-05-13T16:25:00Z">
        <w:r w:rsidRPr="00991551" w:rsidDel="00CA7692">
          <w:rPr>
            <w:rFonts w:eastAsia="Times New Roman" w:cstheme="minorHAnsi"/>
            <w:b/>
            <w:bCs/>
          </w:rPr>
          <w:delText>Vehicle Age</w:delText>
        </w:r>
        <w:r w:rsidRPr="00991551" w:rsidDel="00CA7692">
          <w:rPr>
            <w:rFonts w:eastAsia="Times New Roman" w:cstheme="minorHAnsi"/>
          </w:rPr>
          <w:delText xml:space="preserve"> ranges from 1 to 29 on this sheet.</w:delText>
        </w:r>
      </w:del>
    </w:p>
    <w:p w14:paraId="061AF8EE" w14:textId="03099C4E" w:rsidR="003155D0" w:rsidRPr="00991551" w:rsidDel="00CA7692" w:rsidRDefault="003155D0" w:rsidP="00991551">
      <w:pPr>
        <w:spacing w:after="0" w:line="240" w:lineRule="auto"/>
        <w:rPr>
          <w:del w:id="7162" w:author="Gaunt, Michael" w:date="2021-05-13T16:25:00Z"/>
          <w:rFonts w:eastAsia="Times New Roman" w:cstheme="minorHAnsi"/>
        </w:rPr>
      </w:pPr>
      <w:del w:id="7163" w:author="Gaunt, Michael" w:date="2021-05-13T16:25:00Z">
        <w:r w:rsidRPr="00991551" w:rsidDel="00CA7692">
          <w:rPr>
            <w:rFonts w:eastAsia="Times New Roman" w:cstheme="minorHAnsi"/>
          </w:rPr>
          <w:delText>The filter associated with this field includes values greater than or equal to 0.</w:delText>
        </w:r>
      </w:del>
    </w:p>
    <w:p w14:paraId="53CC83F3" w14:textId="70F88A28" w:rsidR="003155D0" w:rsidRPr="00991551" w:rsidDel="00CA7692" w:rsidRDefault="003155D0" w:rsidP="00991551">
      <w:pPr>
        <w:spacing w:after="0" w:line="240" w:lineRule="auto"/>
        <w:rPr>
          <w:del w:id="7164" w:author="Gaunt, Michael" w:date="2021-05-13T16:25:00Z"/>
          <w:rFonts w:eastAsia="Times New Roman" w:cstheme="minorHAnsi"/>
        </w:rPr>
      </w:pPr>
      <w:del w:id="7165" w:author="Gaunt, Michael" w:date="2021-05-13T16:25:00Z">
        <w:r w:rsidRPr="00991551" w:rsidDel="00CA7692">
          <w:rPr>
            <w:rFonts w:eastAsia="Times New Roman" w:cstheme="minorHAnsi"/>
          </w:rPr>
          <w:delText xml:space="preserve">The formula is </w:delText>
        </w:r>
      </w:del>
    </w:p>
    <w:p w14:paraId="67EED1AC" w14:textId="67233C90" w:rsidR="003155D0" w:rsidRPr="00991551" w:rsidDel="00CA7692" w:rsidRDefault="003155D0" w:rsidP="00991551">
      <w:pPr>
        <w:spacing w:after="0" w:line="240" w:lineRule="auto"/>
        <w:rPr>
          <w:del w:id="7166" w:author="Gaunt, Michael" w:date="2021-05-13T16:25:00Z"/>
          <w:rFonts w:eastAsia="Times New Roman" w:cstheme="minorHAnsi"/>
        </w:rPr>
      </w:pPr>
      <w:del w:id="7167" w:author="Gaunt, Michael" w:date="2021-05-13T16:25:00Z">
        <w:r w:rsidRPr="00991551" w:rsidDel="00CA7692">
          <w:rPr>
            <w:rFonts w:eastAsia="Times New Roman" w:cstheme="minorHAnsi"/>
          </w:rPr>
          <w:delText>year([Open Dt]) - [Year]+1</w:delText>
        </w:r>
      </w:del>
    </w:p>
    <w:p w14:paraId="4FEEAFDD" w14:textId="0349714E" w:rsidR="003155D0" w:rsidRPr="00991551" w:rsidDel="00CA7692" w:rsidRDefault="003155D0" w:rsidP="00991551">
      <w:pPr>
        <w:spacing w:after="0" w:line="240" w:lineRule="auto"/>
        <w:rPr>
          <w:del w:id="7168" w:author="Gaunt, Michael" w:date="2021-05-13T16:25:00Z"/>
          <w:rFonts w:eastAsia="Times New Roman" w:cstheme="minorHAnsi"/>
        </w:rPr>
      </w:pPr>
      <w:del w:id="7169" w:author="Gaunt, Michael" w:date="2021-05-13T16:25:00Z">
        <w:r w:rsidRPr="00991551" w:rsidDel="00CA7692">
          <w:rPr>
            <w:rFonts w:eastAsia="Times New Roman" w:cstheme="minorHAnsi"/>
            <w:b/>
            <w:bCs/>
          </w:rPr>
          <w:delText>Status</w:delText>
        </w:r>
        <w:r w:rsidRPr="00991551" w:rsidDel="00CA7692">
          <w:rPr>
            <w:rFonts w:eastAsia="Times New Roman" w:cstheme="minorHAnsi"/>
          </w:rPr>
          <w:delText xml:space="preserve"> has 1 members on this sheet</w:delText>
        </w:r>
      </w:del>
    </w:p>
    <w:p w14:paraId="12DD9F35" w14:textId="2F911910" w:rsidR="003155D0" w:rsidRPr="00991551" w:rsidDel="00CA7692" w:rsidRDefault="003155D0" w:rsidP="00991551">
      <w:pPr>
        <w:spacing w:after="0" w:line="240" w:lineRule="auto"/>
        <w:rPr>
          <w:del w:id="7170" w:author="Gaunt, Michael" w:date="2021-05-13T16:25:00Z"/>
          <w:rFonts w:eastAsia="Times New Roman" w:cstheme="minorHAnsi"/>
        </w:rPr>
      </w:pPr>
      <w:del w:id="7171" w:author="Gaunt, Michael" w:date="2021-05-13T16:25:00Z">
        <w:r w:rsidRPr="00991551" w:rsidDel="00CA7692">
          <w:rPr>
            <w:rFonts w:eastAsia="Times New Roman" w:cstheme="minorHAnsi"/>
          </w:rPr>
          <w:delText>Members: DON</w:delText>
        </w:r>
      </w:del>
    </w:p>
    <w:p w14:paraId="5B3179A3" w14:textId="51714797" w:rsidR="003155D0" w:rsidRPr="00991551" w:rsidDel="00CA7692" w:rsidRDefault="003155D0" w:rsidP="00991551">
      <w:pPr>
        <w:spacing w:before="180" w:after="180" w:line="240" w:lineRule="auto"/>
        <w:rPr>
          <w:del w:id="7172" w:author="Gaunt, Michael" w:date="2021-05-13T16:25:00Z"/>
          <w:rFonts w:eastAsia="Times New Roman" w:cstheme="minorHAnsi"/>
        </w:rPr>
      </w:pPr>
      <w:del w:id="7173" w:author="Gaunt, Michael" w:date="2021-05-13T16:25:00Z">
        <w:r w:rsidRPr="00991551" w:rsidDel="00CA7692">
          <w:rPr>
            <w:rFonts w:eastAsia="Times New Roman" w:cstheme="minorHAnsi"/>
            <w:b/>
            <w:bCs/>
            <w:u w:val="single"/>
          </w:rPr>
          <w:delText>Measures</w:delText>
        </w:r>
      </w:del>
    </w:p>
    <w:p w14:paraId="141443B3" w14:textId="0E10D4D5" w:rsidR="003155D0" w:rsidRPr="00991551" w:rsidDel="00CA7692" w:rsidRDefault="003155D0" w:rsidP="00991551">
      <w:pPr>
        <w:spacing w:before="180" w:after="0" w:line="240" w:lineRule="auto"/>
        <w:rPr>
          <w:del w:id="7174" w:author="Gaunt, Michael" w:date="2021-05-13T16:25:00Z"/>
          <w:rFonts w:eastAsia="Times New Roman" w:cstheme="minorHAnsi"/>
        </w:rPr>
      </w:pPr>
      <w:del w:id="7175" w:author="Gaunt, Michael" w:date="2021-05-13T16:25:00Z">
        <w:r w:rsidRPr="00991551" w:rsidDel="00CA7692">
          <w:rPr>
            <w:rFonts w:eastAsia="Times New Roman" w:cstheme="minorHAnsi"/>
            <w:b/>
            <w:bCs/>
          </w:rPr>
          <w:delText>Measure Values</w:delText>
        </w:r>
        <w:r w:rsidRPr="00991551" w:rsidDel="00CA7692">
          <w:rPr>
            <w:rFonts w:eastAsia="Times New Roman" w:cstheme="minorHAnsi"/>
          </w:rPr>
          <w:delText xml:space="preserve"> ranges from 280 to 906,935 on this sheet.</w:delText>
        </w:r>
      </w:del>
    </w:p>
    <w:p w14:paraId="6875E990" w14:textId="66312322" w:rsidR="003155D0" w:rsidRPr="00991551" w:rsidDel="00CA7692" w:rsidRDefault="003155D0" w:rsidP="00991551">
      <w:pPr>
        <w:spacing w:after="0" w:line="240" w:lineRule="auto"/>
        <w:rPr>
          <w:del w:id="7176" w:author="Gaunt, Michael" w:date="2021-05-13T16:25:00Z"/>
          <w:rFonts w:eastAsia="Times New Roman" w:cstheme="minorHAnsi"/>
        </w:rPr>
      </w:pPr>
      <w:del w:id="7177" w:author="Gaunt, Michael" w:date="2021-05-13T16:25:00Z">
        <w:r w:rsidRPr="00991551" w:rsidDel="00CA7692">
          <w:rPr>
            <w:rFonts w:eastAsia="Times New Roman" w:cstheme="minorHAnsi"/>
            <w:b/>
            <w:bCs/>
          </w:rPr>
          <w:delText>Average of cost_CostPerYearFinal</w:delText>
        </w:r>
        <w:r w:rsidRPr="00991551" w:rsidDel="00CA7692">
          <w:rPr>
            <w:rFonts w:eastAsia="Times New Roman" w:cstheme="minorHAnsi"/>
          </w:rPr>
          <w:delText xml:space="preserve"> ranges from 1,155 to 906,935 on this sheet.</w:delText>
        </w:r>
      </w:del>
    </w:p>
    <w:p w14:paraId="0E8E3AB8" w14:textId="3E464810" w:rsidR="003155D0" w:rsidRPr="00991551" w:rsidDel="00CA7692" w:rsidRDefault="003155D0" w:rsidP="00991551">
      <w:pPr>
        <w:spacing w:after="0" w:line="240" w:lineRule="auto"/>
        <w:rPr>
          <w:del w:id="7178" w:author="Gaunt, Michael" w:date="2021-05-13T16:25:00Z"/>
          <w:rFonts w:eastAsia="Times New Roman" w:cstheme="minorHAnsi"/>
        </w:rPr>
      </w:pPr>
      <w:del w:id="7179" w:author="Gaunt, Michael" w:date="2021-05-13T16:25:00Z">
        <w:r w:rsidRPr="00991551" w:rsidDel="00CA7692">
          <w:rPr>
            <w:rFonts w:eastAsia="Times New Roman" w:cstheme="minorHAnsi"/>
          </w:rPr>
          <w:delText>The filter associated with this field keeps non-Null values only.</w:delText>
        </w:r>
      </w:del>
    </w:p>
    <w:p w14:paraId="016F4C8F" w14:textId="33DBDDC8" w:rsidR="003155D0" w:rsidRPr="00991551" w:rsidDel="00CA7692" w:rsidRDefault="003155D0" w:rsidP="00991551">
      <w:pPr>
        <w:spacing w:after="0" w:line="240" w:lineRule="auto"/>
        <w:rPr>
          <w:del w:id="7180" w:author="Gaunt, Michael" w:date="2021-05-13T16:25:00Z"/>
          <w:rFonts w:eastAsia="Times New Roman" w:cstheme="minorHAnsi"/>
        </w:rPr>
      </w:pPr>
      <w:del w:id="7181" w:author="Gaunt, Michael" w:date="2021-05-13T16:25:00Z">
        <w:r w:rsidRPr="00991551" w:rsidDel="00CA7692">
          <w:rPr>
            <w:rFonts w:eastAsia="Times New Roman" w:cstheme="minorHAnsi"/>
          </w:rPr>
          <w:delText xml:space="preserve">The formula is </w:delText>
        </w:r>
      </w:del>
    </w:p>
    <w:p w14:paraId="25D8C7C4" w14:textId="3E033295" w:rsidR="003155D0" w:rsidRPr="00991551" w:rsidDel="00CA7692" w:rsidRDefault="003155D0" w:rsidP="00991551">
      <w:pPr>
        <w:spacing w:after="0" w:line="240" w:lineRule="auto"/>
        <w:rPr>
          <w:del w:id="7182" w:author="Gaunt, Michael" w:date="2021-05-13T16:25:00Z"/>
          <w:rFonts w:eastAsia="Times New Roman" w:cstheme="minorHAnsi"/>
        </w:rPr>
      </w:pPr>
      <w:del w:id="7183" w:author="Gaunt, Michael" w:date="2021-05-13T16:25:00Z">
        <w:r w:rsidRPr="00991551" w:rsidDel="00CA7692">
          <w:rPr>
            <w:rFonts w:eastAsia="Times New Roman" w:cstheme="minorHAnsi"/>
          </w:rPr>
          <w:delText>[Final_Cost] / [Vehicle Age]</w:delText>
        </w:r>
      </w:del>
    </w:p>
    <w:p w14:paraId="08747E6D" w14:textId="73EA42CC" w:rsidR="003155D0" w:rsidRPr="00991551" w:rsidDel="00CA7692" w:rsidRDefault="003155D0" w:rsidP="00991551">
      <w:pPr>
        <w:spacing w:after="0" w:line="240" w:lineRule="auto"/>
        <w:rPr>
          <w:del w:id="7184" w:author="Gaunt, Michael" w:date="2021-05-13T16:25:00Z"/>
          <w:rFonts w:eastAsia="Times New Roman" w:cstheme="minorHAnsi"/>
        </w:rPr>
      </w:pPr>
      <w:del w:id="7185" w:author="Gaunt, Michael" w:date="2021-05-13T16:25:00Z">
        <w:r w:rsidRPr="00991551" w:rsidDel="00CA7692">
          <w:rPr>
            <w:rFonts w:eastAsia="Times New Roman" w:cstheme="minorHAnsi"/>
            <w:b/>
            <w:bCs/>
          </w:rPr>
          <w:delText>Running Sum of Total Cost per Vehicle</w:delText>
        </w:r>
        <w:r w:rsidRPr="00991551" w:rsidDel="00CA7692">
          <w:rPr>
            <w:rFonts w:eastAsia="Times New Roman" w:cstheme="minorHAnsi"/>
          </w:rPr>
          <w:delText xml:space="preserve"> ranges from 280 to 633,088 on this sheet.</w:delText>
        </w:r>
      </w:del>
    </w:p>
    <w:p w14:paraId="7822E0DE" w14:textId="21DF71D0" w:rsidR="003155D0" w:rsidRPr="00991551" w:rsidDel="00CA7692" w:rsidRDefault="003155D0" w:rsidP="00991551">
      <w:pPr>
        <w:spacing w:after="0" w:line="240" w:lineRule="auto"/>
        <w:rPr>
          <w:del w:id="7186" w:author="Gaunt, Michael" w:date="2021-05-13T16:25:00Z"/>
          <w:rFonts w:eastAsia="Times New Roman" w:cstheme="minorHAnsi"/>
        </w:rPr>
      </w:pPr>
      <w:del w:id="7187" w:author="Gaunt, Michael" w:date="2021-05-13T16:25:00Z">
        <w:r w:rsidRPr="00991551" w:rsidDel="00CA7692">
          <w:rPr>
            <w:rFonts w:eastAsia="Times New Roman" w:cstheme="minorHAnsi"/>
          </w:rPr>
          <w:delText>The filter associated with this field keeps non-Null values only.</w:delText>
        </w:r>
      </w:del>
    </w:p>
    <w:p w14:paraId="6D198EDB" w14:textId="5EE8DFC8" w:rsidR="003155D0" w:rsidRPr="00991551" w:rsidDel="00CA7692" w:rsidRDefault="003155D0" w:rsidP="00991551">
      <w:pPr>
        <w:spacing w:after="0" w:line="240" w:lineRule="auto"/>
        <w:rPr>
          <w:del w:id="7188" w:author="Gaunt, Michael" w:date="2021-05-13T16:25:00Z"/>
          <w:rFonts w:eastAsia="Times New Roman" w:cstheme="minorHAnsi"/>
        </w:rPr>
      </w:pPr>
      <w:del w:id="7189" w:author="Gaunt, Michael" w:date="2021-05-13T16:25:00Z">
        <w:r w:rsidRPr="00991551" w:rsidDel="00CA7692">
          <w:rPr>
            <w:rFonts w:eastAsia="Times New Roman" w:cstheme="minorHAnsi"/>
          </w:rPr>
          <w:delText xml:space="preserve">The formula is </w:delText>
        </w:r>
      </w:del>
    </w:p>
    <w:p w14:paraId="088A66DE" w14:textId="2856EF2C" w:rsidR="003155D0" w:rsidRPr="00991551" w:rsidDel="00CA7692" w:rsidRDefault="003155D0" w:rsidP="00991551">
      <w:pPr>
        <w:spacing w:after="0" w:line="240" w:lineRule="auto"/>
        <w:rPr>
          <w:del w:id="7190" w:author="Gaunt, Michael" w:date="2021-05-13T16:25:00Z"/>
          <w:rFonts w:eastAsia="Times New Roman" w:cstheme="minorHAnsi"/>
        </w:rPr>
      </w:pPr>
      <w:del w:id="7191" w:author="Gaunt, Michael" w:date="2021-05-13T16:25:00Z">
        <w:r w:rsidRPr="00991551" w:rsidDel="00CA7692">
          <w:rPr>
            <w:rFonts w:eastAsia="Times New Roman" w:cstheme="minorHAnsi"/>
          </w:rPr>
          <w:delText>sum([Final_MaintCost])/COUNTD([Unit No])</w:delText>
        </w:r>
      </w:del>
    </w:p>
    <w:p w14:paraId="4098F724" w14:textId="48416B97" w:rsidR="003155D0" w:rsidRPr="00991551" w:rsidDel="00CA7692" w:rsidRDefault="003155D0" w:rsidP="00991551">
      <w:pPr>
        <w:spacing w:after="0" w:line="240" w:lineRule="auto"/>
        <w:rPr>
          <w:del w:id="7192" w:author="Gaunt, Michael" w:date="2021-05-13T16:25:00Z"/>
          <w:rFonts w:eastAsia="Times New Roman" w:cstheme="minorHAnsi"/>
        </w:rPr>
      </w:pPr>
      <w:del w:id="7193" w:author="Gaunt, Michael" w:date="2021-05-13T16:25:00Z">
        <w:r w:rsidRPr="00991551" w:rsidDel="00CA7692">
          <w:rPr>
            <w:rFonts w:eastAsia="Times New Roman" w:cstheme="minorHAnsi"/>
          </w:rPr>
          <w:delText>Summarizes values using SUM. Results are computed along Vehicle Age for each Asset Class (Level 2).</w:delText>
        </w:r>
      </w:del>
    </w:p>
    <w:p w14:paraId="474DE529" w14:textId="674E16CB" w:rsidR="003155D0" w:rsidRPr="00991551" w:rsidDel="00CA7692" w:rsidRDefault="003155D0" w:rsidP="00991551">
      <w:pPr>
        <w:spacing w:after="0" w:line="240" w:lineRule="auto"/>
        <w:rPr>
          <w:del w:id="7194" w:author="Gaunt, Michael" w:date="2021-05-13T16:25:00Z"/>
          <w:rFonts w:eastAsia="Times New Roman" w:cstheme="minorHAnsi"/>
        </w:rPr>
      </w:pPr>
      <w:del w:id="7195" w:author="Gaunt, Michael" w:date="2021-05-13T16:25:00Z">
        <w:r w:rsidRPr="00991551" w:rsidDel="00CA7692">
          <w:rPr>
            <w:rFonts w:eastAsia="Times New Roman" w:cstheme="minorHAnsi"/>
            <w:b/>
            <w:bCs/>
          </w:rPr>
          <w:delText>Avg([cost_CostPerYearFinal])+RUNNING_SUM([Total Cost per Vehi...</w:delText>
        </w:r>
        <w:r w:rsidRPr="00991551" w:rsidDel="00CA7692">
          <w:rPr>
            <w:rFonts w:eastAsia="Times New Roman" w:cstheme="minorHAnsi"/>
          </w:rPr>
          <w:delText xml:space="preserve"> ranges from 8,579 to 918,097 on this sheet.</w:delText>
        </w:r>
      </w:del>
    </w:p>
    <w:p w14:paraId="125D41DF" w14:textId="13CEB5D9" w:rsidR="003155D0" w:rsidRPr="00991551" w:rsidDel="00CA7692" w:rsidRDefault="003155D0" w:rsidP="00991551">
      <w:pPr>
        <w:spacing w:after="0" w:line="240" w:lineRule="auto"/>
        <w:rPr>
          <w:del w:id="7196" w:author="Gaunt, Michael" w:date="2021-05-13T16:25:00Z"/>
          <w:rFonts w:eastAsia="Times New Roman" w:cstheme="minorHAnsi"/>
        </w:rPr>
      </w:pPr>
      <w:del w:id="7197" w:author="Gaunt, Michael" w:date="2021-05-13T16:25:00Z">
        <w:r w:rsidRPr="00991551" w:rsidDel="00CA7692">
          <w:rPr>
            <w:rFonts w:eastAsia="Times New Roman" w:cstheme="minorHAnsi"/>
          </w:rPr>
          <w:delText xml:space="preserve">The formula is </w:delText>
        </w:r>
      </w:del>
    </w:p>
    <w:p w14:paraId="1EB4B1AD" w14:textId="6453026A" w:rsidR="003155D0" w:rsidRPr="00991551" w:rsidDel="00CA7692" w:rsidRDefault="003155D0" w:rsidP="00991551">
      <w:pPr>
        <w:spacing w:after="0" w:line="240" w:lineRule="auto"/>
        <w:rPr>
          <w:del w:id="7198" w:author="Gaunt, Michael" w:date="2021-05-13T16:25:00Z"/>
          <w:rFonts w:eastAsia="Times New Roman" w:cstheme="minorHAnsi"/>
        </w:rPr>
      </w:pPr>
      <w:del w:id="7199" w:author="Gaunt, Michael" w:date="2021-05-13T16:25:00Z">
        <w:r w:rsidRPr="00991551" w:rsidDel="00CA7692">
          <w:rPr>
            <w:rFonts w:eastAsia="Times New Roman" w:cstheme="minorHAnsi"/>
          </w:rPr>
          <w:delText>avg([cost_CostPerYearFinal])+RUNNING_SUM([Total Cost per Vehicle])</w:delText>
        </w:r>
      </w:del>
    </w:p>
    <w:p w14:paraId="1510ED07" w14:textId="30563BB2" w:rsidR="003155D0" w:rsidRPr="00991551" w:rsidDel="00CA7692" w:rsidRDefault="003155D0" w:rsidP="00991551">
      <w:pPr>
        <w:spacing w:after="0" w:line="240" w:lineRule="auto"/>
        <w:rPr>
          <w:del w:id="7200" w:author="Gaunt, Michael" w:date="2021-05-13T16:25:00Z"/>
          <w:rFonts w:eastAsia="Times New Roman" w:cstheme="minorHAnsi"/>
        </w:rPr>
      </w:pPr>
      <w:del w:id="7201" w:author="Gaunt, Michael" w:date="2021-05-13T16:25:00Z">
        <w:r w:rsidRPr="00991551" w:rsidDel="00CA7692">
          <w:rPr>
            <w:rFonts w:eastAsia="Times New Roman" w:cstheme="minorHAnsi"/>
          </w:rPr>
          <w:delText>Results are computed along Vehicle Age for each Asset Class (Level 2).</w:delText>
        </w:r>
      </w:del>
    </w:p>
    <w:p w14:paraId="4561DB57" w14:textId="7650224D" w:rsidR="003155D0" w:rsidRPr="00991551" w:rsidDel="00CA7692" w:rsidRDefault="003155D0" w:rsidP="00991551">
      <w:pPr>
        <w:spacing w:before="180" w:after="180" w:line="240" w:lineRule="auto"/>
        <w:rPr>
          <w:del w:id="7202" w:author="Gaunt, Michael" w:date="2021-05-13T16:25:00Z"/>
          <w:rFonts w:eastAsia="Times New Roman" w:cstheme="minorHAnsi"/>
        </w:rPr>
      </w:pPr>
      <w:del w:id="7203" w:author="Gaunt, Michael" w:date="2021-05-13T16:25:00Z">
        <w:r w:rsidRPr="00991551" w:rsidDel="00CA7692">
          <w:rPr>
            <w:rFonts w:eastAsia="Times New Roman" w:cstheme="minorHAnsi"/>
            <w:b/>
            <w:bCs/>
            <w:u w:val="single"/>
          </w:rPr>
          <w:delText>Parameters</w:delText>
        </w:r>
      </w:del>
    </w:p>
    <w:p w14:paraId="5628827A" w14:textId="1ABAC879" w:rsidR="003155D0" w:rsidRPr="00991551" w:rsidDel="00CA7692" w:rsidRDefault="003155D0" w:rsidP="00991551">
      <w:pPr>
        <w:spacing w:before="180" w:after="0" w:line="240" w:lineRule="auto"/>
        <w:rPr>
          <w:del w:id="7204" w:author="Gaunt, Michael" w:date="2021-05-13T16:25:00Z"/>
          <w:rFonts w:eastAsia="Times New Roman" w:cstheme="minorHAnsi"/>
        </w:rPr>
      </w:pPr>
      <w:del w:id="7205" w:author="Gaunt, Michael" w:date="2021-05-13T16:25:00Z">
        <w:r w:rsidRPr="00991551" w:rsidDel="00CA7692">
          <w:rPr>
            <w:rFonts w:eastAsia="Times New Roman" w:cstheme="minorHAnsi"/>
            <w:b/>
            <w:bCs/>
          </w:rPr>
          <w:delText>P_CostRev_15YRTB (Parameters)</w:delText>
        </w:r>
        <w:r w:rsidRPr="00991551" w:rsidDel="00CA7692">
          <w:rPr>
            <w:rFonts w:eastAsia="Times New Roman" w:cstheme="minorHAnsi"/>
          </w:rPr>
          <w:delText xml:space="preserve"> has the value 1,191,641.75.</w:delText>
        </w:r>
      </w:del>
    </w:p>
    <w:p w14:paraId="6B227568" w14:textId="7BD9B761" w:rsidR="003155D0" w:rsidRPr="00991551" w:rsidDel="00CA7692" w:rsidRDefault="003155D0" w:rsidP="00991551">
      <w:pPr>
        <w:spacing w:after="0" w:line="240" w:lineRule="auto"/>
        <w:rPr>
          <w:del w:id="7206" w:author="Gaunt, Michael" w:date="2021-05-13T16:25:00Z"/>
          <w:rFonts w:eastAsia="Times New Roman" w:cstheme="minorHAnsi"/>
        </w:rPr>
      </w:pPr>
      <w:del w:id="7207" w:author="Gaunt, Michael" w:date="2021-05-13T16:25:00Z">
        <w:r w:rsidRPr="00991551" w:rsidDel="00CA7692">
          <w:rPr>
            <w:rFonts w:eastAsia="Times New Roman" w:cstheme="minorHAnsi"/>
            <w:b/>
            <w:bCs/>
          </w:rPr>
          <w:delText>P_CostNRVE_180Month (Parameters)</w:delText>
        </w:r>
        <w:r w:rsidRPr="00991551" w:rsidDel="00CA7692">
          <w:rPr>
            <w:rFonts w:eastAsia="Times New Roman" w:cstheme="minorHAnsi"/>
          </w:rPr>
          <w:delText xml:space="preserve"> has the value $110,908.16.</w:delText>
        </w:r>
      </w:del>
    </w:p>
    <w:p w14:paraId="23FF16FC" w14:textId="4944AA39" w:rsidR="003155D0" w:rsidRPr="00991551" w:rsidDel="00CA7692" w:rsidRDefault="003155D0" w:rsidP="00991551">
      <w:pPr>
        <w:spacing w:after="0" w:line="240" w:lineRule="auto"/>
        <w:rPr>
          <w:del w:id="7208" w:author="Gaunt, Michael" w:date="2021-05-13T16:25:00Z"/>
          <w:rFonts w:eastAsia="Times New Roman" w:cstheme="minorHAnsi"/>
        </w:rPr>
      </w:pPr>
      <w:del w:id="7209" w:author="Gaunt, Michael" w:date="2021-05-13T16:25:00Z">
        <w:r w:rsidRPr="00991551" w:rsidDel="00CA7692">
          <w:rPr>
            <w:rFonts w:eastAsia="Times New Roman" w:cstheme="minorHAnsi"/>
            <w:b/>
            <w:bCs/>
          </w:rPr>
          <w:delText>P_CostNRVE_OWNEDBYOTHER (Parameters)</w:delText>
        </w:r>
        <w:r w:rsidRPr="00991551" w:rsidDel="00CA7692">
          <w:rPr>
            <w:rFonts w:eastAsia="Times New Roman" w:cstheme="minorHAnsi"/>
          </w:rPr>
          <w:delText xml:space="preserve"> has the value $18,227.46.</w:delText>
        </w:r>
      </w:del>
    </w:p>
    <w:p w14:paraId="0C21934C" w14:textId="1EB39B7D" w:rsidR="003155D0" w:rsidRPr="00991551" w:rsidDel="00CA7692" w:rsidRDefault="003155D0" w:rsidP="00991551">
      <w:pPr>
        <w:spacing w:after="0" w:line="240" w:lineRule="auto"/>
        <w:rPr>
          <w:del w:id="7210" w:author="Gaunt, Michael" w:date="2021-05-13T16:25:00Z"/>
          <w:rFonts w:eastAsia="Times New Roman" w:cstheme="minorHAnsi"/>
        </w:rPr>
      </w:pPr>
      <w:del w:id="7211" w:author="Gaunt, Michael" w:date="2021-05-13T16:25:00Z">
        <w:r w:rsidRPr="00991551" w:rsidDel="00CA7692">
          <w:rPr>
            <w:rFonts w:eastAsia="Times New Roman" w:cstheme="minorHAnsi"/>
            <w:b/>
            <w:bCs/>
          </w:rPr>
          <w:delText>P_Cost_NULL (Parameters)</w:delText>
        </w:r>
        <w:r w:rsidRPr="00991551" w:rsidDel="00CA7692">
          <w:rPr>
            <w:rFonts w:eastAsia="Times New Roman" w:cstheme="minorHAnsi"/>
          </w:rPr>
          <w:delText xml:space="preserve"> has the value $18,483.49.</w:delText>
        </w:r>
      </w:del>
    </w:p>
    <w:p w14:paraId="7F1C849A" w14:textId="4F4DF2E5" w:rsidR="003155D0" w:rsidRPr="00991551" w:rsidDel="00CA7692" w:rsidRDefault="003155D0" w:rsidP="00991551">
      <w:pPr>
        <w:spacing w:after="0" w:line="240" w:lineRule="auto"/>
        <w:rPr>
          <w:del w:id="7212" w:author="Gaunt, Michael" w:date="2021-05-13T16:25:00Z"/>
          <w:rFonts w:eastAsia="Times New Roman" w:cstheme="minorHAnsi"/>
        </w:rPr>
      </w:pPr>
      <w:del w:id="7213" w:author="Gaunt, Michael" w:date="2021-05-13T16:25:00Z">
        <w:r w:rsidRPr="00991551" w:rsidDel="00CA7692">
          <w:rPr>
            <w:rFonts w:eastAsia="Times New Roman" w:cstheme="minorHAnsi"/>
            <w:b/>
            <w:bCs/>
          </w:rPr>
          <w:delText>P_CurrentYear (Parameters)</w:delText>
        </w:r>
        <w:r w:rsidRPr="00991551" w:rsidDel="00CA7692">
          <w:rPr>
            <w:rFonts w:eastAsia="Times New Roman" w:cstheme="minorHAnsi"/>
          </w:rPr>
          <w:delText xml:space="preserve"> has the value 2,020.</w:delText>
        </w:r>
      </w:del>
    </w:p>
    <w:p w14:paraId="0417F86B" w14:textId="69FE4C0F" w:rsidR="003155D0" w:rsidRPr="00991551" w:rsidDel="00CA7692" w:rsidRDefault="003155D0" w:rsidP="00991551">
      <w:pPr>
        <w:spacing w:after="0" w:line="240" w:lineRule="auto"/>
        <w:rPr>
          <w:del w:id="7214" w:author="Gaunt, Michael" w:date="2021-05-13T16:25:00Z"/>
          <w:rFonts w:eastAsia="Times New Roman" w:cstheme="minorHAnsi"/>
        </w:rPr>
      </w:pPr>
      <w:del w:id="7215" w:author="Gaunt, Michael" w:date="2021-05-13T16:25:00Z">
        <w:r w:rsidRPr="00991551" w:rsidDel="00CA7692">
          <w:rPr>
            <w:rFonts w:eastAsia="Times New Roman" w:cstheme="minorHAnsi"/>
            <w:b/>
            <w:bCs/>
          </w:rPr>
          <w:delText>P_SelectCost (Parameters)</w:delText>
        </w:r>
        <w:r w:rsidRPr="00991551" w:rsidDel="00CA7692">
          <w:rPr>
            <w:rFonts w:eastAsia="Times New Roman" w:cstheme="minorHAnsi"/>
          </w:rPr>
          <w:delText xml:space="preserve"> has the value Second Review (NB) - Category Based.</w:delText>
        </w:r>
      </w:del>
    </w:p>
    <w:p w14:paraId="26A1C6B6" w14:textId="73A33356" w:rsidR="003155D0" w:rsidRPr="00991551" w:rsidDel="00CA7692" w:rsidRDefault="003155D0" w:rsidP="00991551">
      <w:pPr>
        <w:spacing w:after="0" w:line="240" w:lineRule="auto"/>
        <w:rPr>
          <w:del w:id="7216" w:author="Gaunt, Michael" w:date="2021-05-13T16:25:00Z"/>
          <w:rFonts w:eastAsia="Times New Roman" w:cstheme="minorHAnsi"/>
        </w:rPr>
      </w:pPr>
      <w:del w:id="7217" w:author="Gaunt, Michael" w:date="2021-05-13T16:25:00Z">
        <w:r w:rsidRPr="00991551" w:rsidDel="00CA7692">
          <w:rPr>
            <w:rFonts w:eastAsia="Times New Roman" w:cstheme="minorHAnsi"/>
            <w:b/>
            <w:bCs/>
          </w:rPr>
          <w:delText>P_SelectMaintCost (Parameters)</w:delText>
        </w:r>
        <w:r w:rsidRPr="00991551" w:rsidDel="00CA7692">
          <w:rPr>
            <w:rFonts w:eastAsia="Times New Roman" w:cstheme="minorHAnsi"/>
          </w:rPr>
          <w:delText xml:space="preserve"> has the value Inflation Adjusted.</w:delText>
        </w:r>
      </w:del>
    </w:p>
    <w:p w14:paraId="2751038B" w14:textId="45489291" w:rsidR="003155D0" w:rsidRPr="00991551" w:rsidDel="00CA7692" w:rsidRDefault="003155D0" w:rsidP="00991551">
      <w:pPr>
        <w:spacing w:after="0" w:line="240" w:lineRule="auto"/>
        <w:rPr>
          <w:del w:id="7218" w:author="Gaunt, Michael" w:date="2021-05-13T16:25:00Z"/>
          <w:rFonts w:eastAsia="Times New Roman" w:cstheme="minorHAnsi"/>
        </w:rPr>
      </w:pPr>
      <w:del w:id="7219" w:author="Gaunt, Michael" w:date="2021-05-13T16:25:00Z">
        <w:r w:rsidRPr="00991551" w:rsidDel="00CA7692">
          <w:rPr>
            <w:rFonts w:eastAsia="Times New Roman" w:cstheme="minorHAnsi"/>
            <w:b/>
            <w:bCs/>
          </w:rPr>
          <w:delText>P_Inflation (Parameters)</w:delText>
        </w:r>
        <w:r w:rsidRPr="00991551" w:rsidDel="00CA7692">
          <w:rPr>
            <w:rFonts w:eastAsia="Times New Roman" w:cstheme="minorHAnsi"/>
          </w:rPr>
          <w:delText xml:space="preserve"> has the value 2.20%.</w:delText>
        </w:r>
      </w:del>
    </w:p>
    <w:p w14:paraId="6A01B3A6" w14:textId="37DB2646" w:rsidR="003155D0" w:rsidRPr="00991551" w:rsidDel="00CA7692" w:rsidRDefault="003155D0" w:rsidP="00991551">
      <w:pPr>
        <w:spacing w:after="0" w:line="240" w:lineRule="auto"/>
        <w:rPr>
          <w:del w:id="7220" w:author="Gaunt, Michael" w:date="2021-05-13T16:25:00Z"/>
          <w:rFonts w:eastAsia="Times New Roman" w:cstheme="minorHAnsi"/>
        </w:rPr>
      </w:pPr>
      <w:del w:id="7221" w:author="Gaunt, Michael" w:date="2021-05-13T16:25:00Z">
        <w:r w:rsidRPr="00991551" w:rsidDel="00CA7692">
          <w:rPr>
            <w:rFonts w:eastAsia="Times New Roman" w:cstheme="minorHAnsi"/>
            <w:b/>
            <w:bCs/>
          </w:rPr>
          <w:delText>P_CostNRVE_60Month (Parameters)</w:delText>
        </w:r>
        <w:r w:rsidRPr="00991551" w:rsidDel="00CA7692">
          <w:rPr>
            <w:rFonts w:eastAsia="Times New Roman" w:cstheme="minorHAnsi"/>
          </w:rPr>
          <w:delText xml:space="preserve"> has the value $23,083.56.</w:delText>
        </w:r>
      </w:del>
    </w:p>
    <w:p w14:paraId="5E55E46F" w14:textId="00ED76C3" w:rsidR="003155D0" w:rsidRPr="00991551" w:rsidDel="00CA7692" w:rsidRDefault="003155D0" w:rsidP="00991551">
      <w:pPr>
        <w:spacing w:after="0" w:line="240" w:lineRule="auto"/>
        <w:rPr>
          <w:del w:id="7222" w:author="Gaunt, Michael" w:date="2021-05-13T16:25:00Z"/>
          <w:rFonts w:eastAsia="Times New Roman" w:cstheme="minorHAnsi"/>
        </w:rPr>
      </w:pPr>
      <w:del w:id="7223" w:author="Gaunt, Michael" w:date="2021-05-13T16:25:00Z">
        <w:r w:rsidRPr="00991551" w:rsidDel="00CA7692">
          <w:rPr>
            <w:rFonts w:eastAsia="Times New Roman" w:cstheme="minorHAnsi"/>
            <w:b/>
            <w:bCs/>
          </w:rPr>
          <w:delText>P_CostNRVE_84Month (Parameters)</w:delText>
        </w:r>
        <w:r w:rsidRPr="00991551" w:rsidDel="00CA7692">
          <w:rPr>
            <w:rFonts w:eastAsia="Times New Roman" w:cstheme="minorHAnsi"/>
          </w:rPr>
          <w:delText xml:space="preserve"> has the value $24,683.62.</w:delText>
        </w:r>
      </w:del>
    </w:p>
    <w:p w14:paraId="20295D34" w14:textId="224B6565" w:rsidR="003155D0" w:rsidRPr="00991551" w:rsidDel="00CA7692" w:rsidRDefault="003155D0" w:rsidP="00991551">
      <w:pPr>
        <w:spacing w:after="0" w:line="240" w:lineRule="auto"/>
        <w:rPr>
          <w:del w:id="7224" w:author="Gaunt, Michael" w:date="2021-05-13T16:25:00Z"/>
          <w:rFonts w:eastAsia="Times New Roman" w:cstheme="minorHAnsi"/>
        </w:rPr>
      </w:pPr>
      <w:del w:id="7225" w:author="Gaunt, Michael" w:date="2021-05-13T16:25:00Z">
        <w:r w:rsidRPr="00991551" w:rsidDel="00CA7692">
          <w:rPr>
            <w:rFonts w:eastAsia="Times New Roman" w:cstheme="minorHAnsi"/>
            <w:b/>
            <w:bCs/>
          </w:rPr>
          <w:delText>P_CostRev_12YrDiesel (Parameters)</w:delText>
        </w:r>
        <w:r w:rsidRPr="00991551" w:rsidDel="00CA7692">
          <w:rPr>
            <w:rFonts w:eastAsia="Times New Roman" w:cstheme="minorHAnsi"/>
          </w:rPr>
          <w:delText xml:space="preserve"> has the value $246,976.65.</w:delText>
        </w:r>
      </w:del>
    </w:p>
    <w:p w14:paraId="6DE9566D" w14:textId="0E328061" w:rsidR="003155D0" w:rsidRPr="00991551" w:rsidDel="00CA7692" w:rsidRDefault="003155D0" w:rsidP="00991551">
      <w:pPr>
        <w:spacing w:after="0" w:line="240" w:lineRule="auto"/>
        <w:rPr>
          <w:del w:id="7226" w:author="Gaunt, Michael" w:date="2021-05-13T16:25:00Z"/>
          <w:rFonts w:eastAsia="Times New Roman" w:cstheme="minorHAnsi"/>
        </w:rPr>
      </w:pPr>
      <w:del w:id="7227" w:author="Gaunt, Michael" w:date="2021-05-13T16:25:00Z">
        <w:r w:rsidRPr="00991551" w:rsidDel="00CA7692">
          <w:rPr>
            <w:rFonts w:eastAsia="Times New Roman" w:cstheme="minorHAnsi"/>
            <w:b/>
            <w:bCs/>
          </w:rPr>
          <w:delText>P_CostRev_12YrBEB (Parameters)</w:delText>
        </w:r>
        <w:r w:rsidRPr="00991551" w:rsidDel="00CA7692">
          <w:rPr>
            <w:rFonts w:eastAsia="Times New Roman" w:cstheme="minorHAnsi"/>
          </w:rPr>
          <w:delText xml:space="preserve"> has the value $994,977.92.</w:delText>
        </w:r>
      </w:del>
    </w:p>
    <w:p w14:paraId="2BA578D4" w14:textId="32C55131" w:rsidR="003155D0" w:rsidRPr="00991551" w:rsidDel="00CA7692" w:rsidRDefault="003155D0" w:rsidP="00991551">
      <w:pPr>
        <w:spacing w:after="0" w:line="240" w:lineRule="auto"/>
        <w:rPr>
          <w:del w:id="7228" w:author="Gaunt, Michael" w:date="2021-05-13T16:25:00Z"/>
          <w:rFonts w:eastAsia="Times New Roman" w:cstheme="minorHAnsi"/>
        </w:rPr>
      </w:pPr>
      <w:del w:id="7229" w:author="Gaunt, Michael" w:date="2021-05-13T16:25:00Z">
        <w:r w:rsidRPr="00991551" w:rsidDel="00CA7692">
          <w:rPr>
            <w:rFonts w:eastAsia="Times New Roman" w:cstheme="minorHAnsi"/>
            <w:b/>
            <w:bCs/>
          </w:rPr>
          <w:delText>P_CostRev_12YrHybrid (Parameters)</w:delText>
        </w:r>
        <w:r w:rsidRPr="00991551" w:rsidDel="00CA7692">
          <w:rPr>
            <w:rFonts w:eastAsia="Times New Roman" w:cstheme="minorHAnsi"/>
          </w:rPr>
          <w:delText xml:space="preserve"> has the value $862,594.43.</w:delText>
        </w:r>
      </w:del>
    </w:p>
    <w:p w14:paraId="06191FC8" w14:textId="0DDC6099" w:rsidR="003155D0" w:rsidRPr="00991551" w:rsidDel="00CA7692" w:rsidRDefault="003155D0" w:rsidP="00991551">
      <w:pPr>
        <w:spacing w:after="0" w:line="240" w:lineRule="auto"/>
        <w:rPr>
          <w:del w:id="7230" w:author="Gaunt, Michael" w:date="2021-05-13T16:25:00Z"/>
          <w:rFonts w:eastAsia="Times New Roman" w:cstheme="minorHAnsi"/>
        </w:rPr>
      </w:pPr>
      <w:del w:id="7231" w:author="Gaunt, Michael" w:date="2021-05-13T16:25:00Z">
        <w:r w:rsidRPr="00991551" w:rsidDel="00CA7692">
          <w:rPr>
            <w:rFonts w:eastAsia="Times New Roman" w:cstheme="minorHAnsi"/>
            <w:b/>
            <w:bCs/>
          </w:rPr>
          <w:delText>P_CostNRVE_120Month (Parameters)</w:delText>
        </w:r>
        <w:r w:rsidRPr="00991551" w:rsidDel="00CA7692">
          <w:rPr>
            <w:rFonts w:eastAsia="Times New Roman" w:cstheme="minorHAnsi"/>
          </w:rPr>
          <w:delText xml:space="preserve"> has the value $40,393.11.</w:delText>
        </w:r>
      </w:del>
    </w:p>
    <w:p w14:paraId="0CE4E911" w14:textId="6A0AEC74" w:rsidR="003155D0" w:rsidRPr="00991551" w:rsidDel="00CA7692" w:rsidRDefault="003155D0" w:rsidP="00991551">
      <w:pPr>
        <w:spacing w:after="0" w:line="240" w:lineRule="auto"/>
        <w:rPr>
          <w:del w:id="7232" w:author="Gaunt, Michael" w:date="2021-05-13T16:25:00Z"/>
          <w:rFonts w:eastAsia="Times New Roman" w:cstheme="minorHAnsi"/>
        </w:rPr>
      </w:pPr>
      <w:del w:id="7233" w:author="Gaunt, Michael" w:date="2021-05-13T16:25:00Z">
        <w:r w:rsidRPr="00991551" w:rsidDel="00CA7692">
          <w:rPr>
            <w:rFonts w:eastAsia="Times New Roman" w:cstheme="minorHAnsi"/>
            <w:b/>
            <w:bCs/>
          </w:rPr>
          <w:delText>P_CostNRVE_144Month (Parameters)</w:delText>
        </w:r>
        <w:r w:rsidRPr="00991551" w:rsidDel="00CA7692">
          <w:rPr>
            <w:rFonts w:eastAsia="Times New Roman" w:cstheme="minorHAnsi"/>
          </w:rPr>
          <w:delText xml:space="preserve"> has the value $33,503.23.</w:delText>
        </w:r>
      </w:del>
    </w:p>
    <w:p w14:paraId="44CDE780" w14:textId="241D3211" w:rsidR="003155D0" w:rsidRPr="00991551" w:rsidDel="00CA7692" w:rsidRDefault="003155D0" w:rsidP="003155D0">
      <w:pPr>
        <w:spacing w:after="0" w:line="240" w:lineRule="auto"/>
        <w:ind w:left="105"/>
        <w:rPr>
          <w:del w:id="7234" w:author="Gaunt, Michael" w:date="2021-05-13T16:25:00Z"/>
          <w:rFonts w:eastAsia="Times New Roman" w:cstheme="minorHAnsi"/>
        </w:rPr>
      </w:pPr>
      <w:del w:id="7235" w:author="Gaunt, Michael" w:date="2021-05-13T16:25:00Z">
        <w:r w:rsidRPr="00991551" w:rsidDel="00CA7692">
          <w:rPr>
            <w:rFonts w:eastAsia="Times New Roman" w:cstheme="minorHAnsi"/>
            <w:b/>
            <w:bCs/>
          </w:rPr>
          <w:delText>P_CostRev_15YrBEB (Parameters)</w:delText>
        </w:r>
        <w:r w:rsidRPr="00991551" w:rsidDel="00CA7692">
          <w:rPr>
            <w:rFonts w:eastAsia="Times New Roman" w:cstheme="minorHAnsi"/>
          </w:rPr>
          <w:delText xml:space="preserve"> has the value $1,088,352.24.</w:delText>
        </w:r>
      </w:del>
    </w:p>
    <w:p w14:paraId="1B066EAC" w14:textId="71D86581" w:rsidR="004822A5" w:rsidDel="00CA7692" w:rsidRDefault="00CC2AE1">
      <w:pPr>
        <w:rPr>
          <w:ins w:id="7236" w:author="Lee, Doris" w:date="2020-11-25T13:04:00Z"/>
          <w:del w:id="7237" w:author="Gaunt, Michael" w:date="2021-05-13T16:25:00Z"/>
        </w:rPr>
      </w:pPr>
      <w:del w:id="7238" w:author="Gaunt, Michael" w:date="2021-05-13T16:25:00Z">
        <w:r w:rsidDel="00CA7692">
          <w:br w:type="page"/>
        </w:r>
      </w:del>
      <w:ins w:id="7239" w:author="Lee, Doris" w:date="2020-11-25T13:04:00Z">
        <w:del w:id="7240" w:author="Gaunt, Michael" w:date="2021-05-13T16:25:00Z">
          <w:r w:rsidR="004822A5" w:rsidDel="00CA7692">
            <w:br w:type="page"/>
          </w:r>
        </w:del>
      </w:ins>
    </w:p>
    <w:p w14:paraId="31FADC80" w14:textId="43ADC2DF" w:rsidR="004822A5" w:rsidRPr="00991551" w:rsidDel="00CA7692" w:rsidRDefault="004822A5" w:rsidP="004822A5">
      <w:pPr>
        <w:pStyle w:val="Heading1"/>
        <w:numPr>
          <w:ilvl w:val="0"/>
          <w:numId w:val="0"/>
        </w:numPr>
        <w:ind w:left="432" w:hanging="432"/>
        <w:rPr>
          <w:ins w:id="7241" w:author="Lee, Doris" w:date="2020-11-25T13:04:00Z"/>
          <w:del w:id="7242" w:author="Gaunt, Michael" w:date="2021-05-13T16:25:00Z"/>
        </w:rPr>
      </w:pPr>
      <w:bookmarkStart w:id="7243" w:name="_Toc63178128"/>
      <w:ins w:id="7244" w:author="Lee, Doris" w:date="2020-11-25T13:04:00Z">
        <w:del w:id="7245" w:author="Gaunt, Michael" w:date="2021-05-13T16:25:00Z">
          <w:r w:rsidDel="00CA7692">
            <w:delText>Appendix B: Glossary of Acronyms</w:delText>
          </w:r>
          <w:bookmarkEnd w:id="7243"/>
        </w:del>
      </w:ins>
    </w:p>
    <w:p w14:paraId="6E54457E" w14:textId="7C19B16F" w:rsidR="00CC2AE1" w:rsidDel="00CA7692" w:rsidRDefault="00CC2AE1">
      <w:pPr>
        <w:rPr>
          <w:del w:id="7246" w:author="Gaunt, Michael" w:date="2021-05-13T16:25:00Z"/>
          <w:rFonts w:ascii="Arial Narrow" w:hAnsi="Arial Narrow"/>
          <w:color w:val="A6A6A6" w:themeColor="background1" w:themeShade="A6"/>
          <w:sz w:val="28"/>
        </w:rPr>
      </w:pPr>
    </w:p>
    <w:p w14:paraId="53DB0737" w14:textId="171D1170" w:rsidR="00D9520F" w:rsidRPr="00D9520F" w:rsidDel="00CA7692" w:rsidRDefault="00D9520F" w:rsidP="004822A5">
      <w:pPr>
        <w:rPr>
          <w:ins w:id="7247" w:author="Lee, Doris" w:date="2020-11-25T13:23:00Z"/>
          <w:del w:id="7248" w:author="Gaunt, Michael" w:date="2021-05-13T16:25:00Z"/>
        </w:rPr>
      </w:pPr>
      <w:ins w:id="7249" w:author="Lee, Doris" w:date="2020-11-25T13:23:00Z">
        <w:del w:id="7250" w:author="Gaunt, Michael" w:date="2021-05-13T16:25:00Z">
          <w:r w:rsidDel="00CA7692">
            <w:delText>AVL</w:delText>
          </w:r>
          <w:r w:rsidDel="00CA7692">
            <w:tab/>
          </w:r>
          <w:r w:rsidDel="00CA7692">
            <w:tab/>
          </w:r>
          <w:r w:rsidDel="00CA7692">
            <w:tab/>
            <w:delText>Automatic</w:delText>
          </w:r>
          <w:r w:rsidRPr="00D9520F" w:rsidDel="00CA7692">
            <w:delText xml:space="preserve"> Vehicle Location</w:delText>
          </w:r>
        </w:del>
      </w:ins>
    </w:p>
    <w:p w14:paraId="2D1D35DB" w14:textId="210910FD" w:rsidR="004822A5" w:rsidRPr="00D9520F" w:rsidDel="00CA7692" w:rsidRDefault="004822A5" w:rsidP="004822A5">
      <w:pPr>
        <w:rPr>
          <w:ins w:id="7251" w:author="Lee, Doris" w:date="2020-11-25T13:08:00Z"/>
          <w:del w:id="7252" w:author="Gaunt, Michael" w:date="2021-05-13T16:25:00Z"/>
        </w:rPr>
      </w:pPr>
      <w:ins w:id="7253" w:author="Lee, Doris" w:date="2020-11-25T13:08:00Z">
        <w:del w:id="7254" w:author="Gaunt, Michael" w:date="2021-05-13T16:25:00Z">
          <w:r w:rsidRPr="00D9520F" w:rsidDel="00CA7692">
            <w:delText>DART</w:delText>
          </w:r>
          <w:r w:rsidRPr="00D9520F" w:rsidDel="00CA7692">
            <w:tab/>
          </w:r>
          <w:r w:rsidRPr="00D9520F" w:rsidDel="00CA7692">
            <w:tab/>
          </w:r>
          <w:r w:rsidRPr="00D9520F" w:rsidDel="00CA7692">
            <w:tab/>
            <w:delText>Dial-A-Ride Transit</w:delText>
          </w:r>
          <w:r w:rsidRPr="00D9520F" w:rsidDel="00CA7692">
            <w:tab/>
          </w:r>
          <w:r w:rsidRPr="00D9520F" w:rsidDel="00CA7692">
            <w:tab/>
          </w:r>
          <w:r w:rsidRPr="00D9520F" w:rsidDel="00CA7692">
            <w:tab/>
          </w:r>
        </w:del>
      </w:ins>
    </w:p>
    <w:p w14:paraId="54A7DE9C" w14:textId="15FE63FC" w:rsidR="004822A5" w:rsidRPr="00D9520F" w:rsidDel="00CA7692" w:rsidRDefault="004822A5" w:rsidP="004822A5">
      <w:pPr>
        <w:rPr>
          <w:ins w:id="7255" w:author="Lee, Doris" w:date="2020-11-25T13:08:00Z"/>
          <w:del w:id="7256" w:author="Gaunt, Michael" w:date="2021-05-13T16:25:00Z"/>
        </w:rPr>
      </w:pPr>
      <w:ins w:id="7257" w:author="Lee, Doris" w:date="2020-11-25T13:08:00Z">
        <w:del w:id="7258" w:author="Gaunt, Michael" w:date="2021-05-13T16:25:00Z">
          <w:r w:rsidRPr="00D9520F" w:rsidDel="00CA7692">
            <w:delText>EAM</w:delText>
          </w:r>
          <w:r w:rsidRPr="00D9520F" w:rsidDel="00CA7692">
            <w:tab/>
          </w:r>
          <w:r w:rsidRPr="00D9520F" w:rsidDel="00CA7692">
            <w:tab/>
          </w:r>
          <w:r w:rsidRPr="00D9520F" w:rsidDel="00CA7692">
            <w:tab/>
            <w:delText>Enterprise Asset Management</w:delText>
          </w:r>
        </w:del>
      </w:ins>
    </w:p>
    <w:p w14:paraId="07026C8E" w14:textId="6E608580" w:rsidR="00636C80" w:rsidDel="00CA7692" w:rsidRDefault="00636C80" w:rsidP="004822A5">
      <w:pPr>
        <w:rPr>
          <w:ins w:id="7259" w:author="Lee, Doris" w:date="2021-01-29T14:53:00Z"/>
          <w:del w:id="7260" w:author="Gaunt, Michael" w:date="2021-05-13T16:25:00Z"/>
        </w:rPr>
      </w:pPr>
      <w:ins w:id="7261" w:author="Lee, Doris" w:date="2021-01-29T14:53:00Z">
        <w:del w:id="7262" w:author="Gaunt, Michael" w:date="2021-05-13T16:25:00Z">
          <w:r w:rsidDel="00CA7692">
            <w:delText>ESS</w:delText>
          </w:r>
          <w:r w:rsidDel="00CA7692">
            <w:tab/>
          </w:r>
          <w:r w:rsidDel="00CA7692">
            <w:tab/>
          </w:r>
          <w:r w:rsidDel="00CA7692">
            <w:tab/>
            <w:delText>Energy Storage System</w:delText>
          </w:r>
        </w:del>
      </w:ins>
    </w:p>
    <w:p w14:paraId="62B25B13" w14:textId="609DD10E" w:rsidR="004822A5" w:rsidRPr="00D9520F" w:rsidDel="00CA7692" w:rsidRDefault="004822A5" w:rsidP="004822A5">
      <w:pPr>
        <w:rPr>
          <w:ins w:id="7263" w:author="Lee, Doris" w:date="2020-11-25T13:08:00Z"/>
          <w:del w:id="7264" w:author="Gaunt, Michael" w:date="2021-05-13T16:25:00Z"/>
        </w:rPr>
      </w:pPr>
      <w:ins w:id="7265" w:author="Lee, Doris" w:date="2020-11-25T13:08:00Z">
        <w:del w:id="7266" w:author="Gaunt, Michael" w:date="2021-05-13T16:25:00Z">
          <w:r w:rsidRPr="00D9520F" w:rsidDel="00CA7692">
            <w:delText>FTA</w:delText>
          </w:r>
          <w:r w:rsidRPr="00D9520F" w:rsidDel="00CA7692">
            <w:tab/>
          </w:r>
          <w:r w:rsidRPr="00D9520F" w:rsidDel="00CA7692">
            <w:tab/>
          </w:r>
          <w:r w:rsidRPr="00D9520F" w:rsidDel="00CA7692">
            <w:tab/>
            <w:delText>Federal Transit Administration</w:delText>
          </w:r>
        </w:del>
      </w:ins>
    </w:p>
    <w:p w14:paraId="59AE8C13" w14:textId="76C02D42" w:rsidR="004822A5" w:rsidRPr="00D9520F" w:rsidDel="00CA7692" w:rsidRDefault="004822A5" w:rsidP="004822A5">
      <w:pPr>
        <w:rPr>
          <w:ins w:id="7267" w:author="Lee, Doris" w:date="2020-11-25T13:08:00Z"/>
          <w:del w:id="7268" w:author="Gaunt, Michael" w:date="2021-05-13T16:25:00Z"/>
        </w:rPr>
      </w:pPr>
      <w:ins w:id="7269" w:author="Lee, Doris" w:date="2020-11-25T13:08:00Z">
        <w:del w:id="7270" w:author="Gaunt, Michael" w:date="2021-05-13T16:25:00Z">
          <w:r w:rsidRPr="00D9520F" w:rsidDel="00CA7692">
            <w:delText>Metro</w:delText>
          </w:r>
          <w:r w:rsidRPr="00D9520F" w:rsidDel="00CA7692">
            <w:tab/>
          </w:r>
          <w:r w:rsidRPr="00D9520F" w:rsidDel="00CA7692">
            <w:tab/>
          </w:r>
          <w:r w:rsidRPr="00D9520F" w:rsidDel="00CA7692">
            <w:tab/>
            <w:delText>King County Metro</w:delText>
          </w:r>
        </w:del>
      </w:ins>
    </w:p>
    <w:p w14:paraId="0262C1A9" w14:textId="7AED19C4" w:rsidR="004822A5" w:rsidRPr="00D9520F" w:rsidDel="00CA7692" w:rsidRDefault="004822A5" w:rsidP="004822A5">
      <w:pPr>
        <w:rPr>
          <w:ins w:id="7271" w:author="Lee, Doris" w:date="2020-11-25T13:20:00Z"/>
          <w:del w:id="7272" w:author="Gaunt, Michael" w:date="2021-05-13T16:25:00Z"/>
        </w:rPr>
      </w:pPr>
      <w:ins w:id="7273" w:author="Lee, Doris" w:date="2020-11-25T13:08:00Z">
        <w:del w:id="7274" w:author="Gaunt, Michael" w:date="2021-05-13T16:25:00Z">
          <w:r w:rsidRPr="00D9520F" w:rsidDel="00CA7692">
            <w:delText>NTD</w:delText>
          </w:r>
          <w:r w:rsidRPr="00D9520F" w:rsidDel="00CA7692">
            <w:tab/>
          </w:r>
          <w:r w:rsidRPr="00D9520F" w:rsidDel="00CA7692">
            <w:tab/>
          </w:r>
          <w:r w:rsidRPr="00D9520F" w:rsidDel="00CA7692">
            <w:tab/>
            <w:delText>National Transit Database</w:delText>
          </w:r>
        </w:del>
      </w:ins>
    </w:p>
    <w:p w14:paraId="4830F5FB" w14:textId="780AE49D" w:rsidR="00D9520F" w:rsidRPr="00D9520F" w:rsidDel="00CA7692" w:rsidRDefault="00D9520F" w:rsidP="004822A5">
      <w:pPr>
        <w:rPr>
          <w:ins w:id="7275" w:author="Lee, Doris" w:date="2020-11-25T13:14:00Z"/>
          <w:del w:id="7276" w:author="Gaunt, Michael" w:date="2021-05-13T16:25:00Z"/>
        </w:rPr>
      </w:pPr>
      <w:ins w:id="7277" w:author="Lee, Doris" w:date="2020-11-25T13:20:00Z">
        <w:del w:id="7278" w:author="Gaunt, Michael" w:date="2021-05-13T16:25:00Z">
          <w:r w:rsidRPr="00D9520F" w:rsidDel="00CA7692">
            <w:delText>O&amp;M</w:delText>
          </w:r>
          <w:r w:rsidRPr="00D9520F" w:rsidDel="00CA7692">
            <w:tab/>
          </w:r>
          <w:r w:rsidRPr="00D9520F" w:rsidDel="00CA7692">
            <w:tab/>
          </w:r>
          <w:r w:rsidRPr="00D9520F" w:rsidDel="00CA7692">
            <w:tab/>
            <w:delText>Operations and Maintenance</w:delText>
          </w:r>
        </w:del>
      </w:ins>
    </w:p>
    <w:p w14:paraId="49F6319F" w14:textId="4A574421" w:rsidR="00B42988" w:rsidRPr="00D9520F" w:rsidDel="00CA7692" w:rsidRDefault="00B42988" w:rsidP="004822A5">
      <w:pPr>
        <w:rPr>
          <w:ins w:id="7279" w:author="Lee, Doris" w:date="2020-11-25T13:08:00Z"/>
          <w:del w:id="7280" w:author="Gaunt, Michael" w:date="2021-05-13T16:25:00Z"/>
        </w:rPr>
      </w:pPr>
      <w:ins w:id="7281" w:author="Lee, Doris" w:date="2020-11-25T13:14:00Z">
        <w:del w:id="7282" w:author="Gaunt, Michael" w:date="2021-05-13T16:25:00Z">
          <w:r w:rsidRPr="00D9520F" w:rsidDel="00CA7692">
            <w:delText>PM</w:delText>
          </w:r>
          <w:r w:rsidRPr="00D9520F" w:rsidDel="00CA7692">
            <w:tab/>
          </w:r>
          <w:r w:rsidRPr="00D9520F" w:rsidDel="00CA7692">
            <w:tab/>
          </w:r>
          <w:r w:rsidRPr="00D9520F" w:rsidDel="00CA7692">
            <w:tab/>
            <w:delText>Preventive Maintenance</w:delText>
          </w:r>
        </w:del>
      </w:ins>
    </w:p>
    <w:p w14:paraId="01867C74" w14:textId="1F82F6E7" w:rsidR="00B42988" w:rsidRPr="00D9520F" w:rsidDel="00CA7692" w:rsidRDefault="00B42988" w:rsidP="004822A5">
      <w:pPr>
        <w:rPr>
          <w:ins w:id="7283" w:author="Lee, Doris" w:date="2020-11-25T13:10:00Z"/>
          <w:del w:id="7284" w:author="Gaunt, Michael" w:date="2021-05-13T16:25:00Z"/>
          <w:rPrChange w:id="7285" w:author="Lee, Doris" w:date="2020-11-25T13:23:00Z">
            <w:rPr>
              <w:ins w:id="7286" w:author="Lee, Doris" w:date="2020-11-25T13:10:00Z"/>
              <w:del w:id="7287" w:author="Gaunt, Michael" w:date="2021-05-13T16:25:00Z"/>
              <w:highlight w:val="yellow"/>
            </w:rPr>
          </w:rPrChange>
        </w:rPr>
      </w:pPr>
      <w:ins w:id="7288" w:author="Lee, Doris" w:date="2020-11-25T13:10:00Z">
        <w:del w:id="7289" w:author="Gaunt, Michael" w:date="2021-05-13T16:25:00Z">
          <w:r w:rsidRPr="00D9520F" w:rsidDel="00CA7692">
            <w:rPr>
              <w:rPrChange w:id="7290" w:author="Lee, Doris" w:date="2020-11-25T13:23:00Z">
                <w:rPr>
                  <w:highlight w:val="yellow"/>
                </w:rPr>
              </w:rPrChange>
            </w:rPr>
            <w:delText>SGR</w:delText>
          </w:r>
          <w:r w:rsidRPr="00D9520F" w:rsidDel="00CA7692">
            <w:rPr>
              <w:rPrChange w:id="7291" w:author="Lee, Doris" w:date="2020-11-25T13:23:00Z">
                <w:rPr>
                  <w:highlight w:val="yellow"/>
                </w:rPr>
              </w:rPrChange>
            </w:rPr>
            <w:tab/>
          </w:r>
          <w:r w:rsidRPr="00D9520F" w:rsidDel="00CA7692">
            <w:rPr>
              <w:rPrChange w:id="7292" w:author="Lee, Doris" w:date="2020-11-25T13:23:00Z">
                <w:rPr>
                  <w:highlight w:val="yellow"/>
                </w:rPr>
              </w:rPrChange>
            </w:rPr>
            <w:tab/>
          </w:r>
          <w:r w:rsidRPr="00D9520F" w:rsidDel="00CA7692">
            <w:rPr>
              <w:rPrChange w:id="7293" w:author="Lee, Doris" w:date="2020-11-25T13:23:00Z">
                <w:rPr>
                  <w:highlight w:val="yellow"/>
                </w:rPr>
              </w:rPrChange>
            </w:rPr>
            <w:tab/>
            <w:delText>State of Good Repair</w:delText>
          </w:r>
        </w:del>
      </w:ins>
    </w:p>
    <w:p w14:paraId="6068D4BF" w14:textId="794AA148" w:rsidR="004822A5" w:rsidRPr="00D9520F" w:rsidDel="00CA7692" w:rsidRDefault="004822A5" w:rsidP="004822A5">
      <w:pPr>
        <w:rPr>
          <w:ins w:id="7294" w:author="Lee, Doris" w:date="2020-11-25T13:08:00Z"/>
          <w:del w:id="7295" w:author="Gaunt, Michael" w:date="2021-05-13T16:25:00Z"/>
        </w:rPr>
      </w:pPr>
      <w:ins w:id="7296" w:author="Lee, Doris" w:date="2020-11-25T13:08:00Z">
        <w:del w:id="7297" w:author="Gaunt, Michael" w:date="2021-05-13T16:25:00Z">
          <w:r w:rsidRPr="00D9520F" w:rsidDel="00CA7692">
            <w:delText>TAM</w:delText>
          </w:r>
          <w:r w:rsidRPr="00D9520F" w:rsidDel="00CA7692">
            <w:tab/>
          </w:r>
          <w:r w:rsidRPr="00D9520F" w:rsidDel="00CA7692">
            <w:tab/>
          </w:r>
          <w:r w:rsidRPr="00D9520F" w:rsidDel="00CA7692">
            <w:tab/>
            <w:delText>Transit Asset Management</w:delText>
          </w:r>
        </w:del>
      </w:ins>
    </w:p>
    <w:p w14:paraId="704EDEED" w14:textId="6DDA2A0C" w:rsidR="00B42988" w:rsidRPr="00D9520F" w:rsidDel="00CA7692" w:rsidRDefault="00B42988" w:rsidP="004822A5">
      <w:pPr>
        <w:rPr>
          <w:ins w:id="7298" w:author="Lee, Doris" w:date="2020-11-25T13:11:00Z"/>
          <w:del w:id="7299" w:author="Gaunt, Michael" w:date="2021-05-13T16:25:00Z"/>
          <w:rPrChange w:id="7300" w:author="Lee, Doris" w:date="2020-11-25T13:23:00Z">
            <w:rPr>
              <w:ins w:id="7301" w:author="Lee, Doris" w:date="2020-11-25T13:11:00Z"/>
              <w:del w:id="7302" w:author="Gaunt, Michael" w:date="2021-05-13T16:25:00Z"/>
              <w:highlight w:val="yellow"/>
            </w:rPr>
          </w:rPrChange>
        </w:rPr>
      </w:pPr>
      <w:ins w:id="7303" w:author="Lee, Doris" w:date="2020-11-25T13:11:00Z">
        <w:del w:id="7304" w:author="Gaunt, Michael" w:date="2021-05-13T16:25:00Z">
          <w:r w:rsidRPr="00D9520F" w:rsidDel="00CA7692">
            <w:rPr>
              <w:rPrChange w:id="7305" w:author="Lee, Doris" w:date="2020-11-25T13:23:00Z">
                <w:rPr>
                  <w:highlight w:val="yellow"/>
                </w:rPr>
              </w:rPrChange>
            </w:rPr>
            <w:delText>TAMM</w:delText>
          </w:r>
          <w:r w:rsidRPr="00D9520F" w:rsidDel="00CA7692">
            <w:rPr>
              <w:rPrChange w:id="7306" w:author="Lee, Doris" w:date="2020-11-25T13:23:00Z">
                <w:rPr>
                  <w:highlight w:val="yellow"/>
                </w:rPr>
              </w:rPrChange>
            </w:rPr>
            <w:tab/>
          </w:r>
          <w:r w:rsidRPr="00D9520F" w:rsidDel="00CA7692">
            <w:rPr>
              <w:rPrChange w:id="7307" w:author="Lee, Doris" w:date="2020-11-25T13:23:00Z">
                <w:rPr>
                  <w:highlight w:val="yellow"/>
                </w:rPr>
              </w:rPrChange>
            </w:rPr>
            <w:tab/>
          </w:r>
          <w:r w:rsidRPr="00D9520F" w:rsidDel="00CA7692">
            <w:rPr>
              <w:rPrChange w:id="7308" w:author="Lee, Doris" w:date="2020-11-25T13:23:00Z">
                <w:rPr>
                  <w:highlight w:val="yellow"/>
                </w:rPr>
              </w:rPrChange>
            </w:rPr>
            <w:tab/>
            <w:delText>Transit Asset Management Manual</w:delText>
          </w:r>
        </w:del>
      </w:ins>
    </w:p>
    <w:p w14:paraId="30B67A4E" w14:textId="45998434" w:rsidR="004822A5" w:rsidRPr="00D9520F" w:rsidDel="00CA7692" w:rsidRDefault="004822A5" w:rsidP="004822A5">
      <w:pPr>
        <w:rPr>
          <w:ins w:id="7309" w:author="Lee, Doris" w:date="2020-11-25T13:08:00Z"/>
          <w:del w:id="7310" w:author="Gaunt, Michael" w:date="2021-05-13T16:25:00Z"/>
        </w:rPr>
      </w:pPr>
      <w:ins w:id="7311" w:author="Lee, Doris" w:date="2020-11-25T13:08:00Z">
        <w:del w:id="7312" w:author="Gaunt, Michael" w:date="2021-05-13T16:25:00Z">
          <w:r w:rsidRPr="00D9520F" w:rsidDel="00CA7692">
            <w:delText>TERM</w:delText>
          </w:r>
          <w:r w:rsidRPr="00D9520F" w:rsidDel="00CA7692">
            <w:tab/>
          </w:r>
          <w:r w:rsidRPr="00D9520F" w:rsidDel="00CA7692">
            <w:tab/>
          </w:r>
          <w:r w:rsidRPr="00D9520F" w:rsidDel="00CA7692">
            <w:tab/>
            <w:delText>Transit Economic Requirements Model</w:delText>
          </w:r>
        </w:del>
      </w:ins>
    </w:p>
    <w:p w14:paraId="7F9FF9A3" w14:textId="7C449559" w:rsidR="00B42988" w:rsidRPr="00D9520F" w:rsidDel="00CA7692" w:rsidRDefault="00B42988" w:rsidP="004822A5">
      <w:pPr>
        <w:rPr>
          <w:ins w:id="7313" w:author="Lee, Doris" w:date="2020-11-25T13:08:00Z"/>
          <w:del w:id="7314" w:author="Gaunt, Michael" w:date="2021-05-13T16:25:00Z"/>
        </w:rPr>
      </w:pPr>
      <w:ins w:id="7315" w:author="Lee, Doris" w:date="2020-11-25T13:14:00Z">
        <w:del w:id="7316" w:author="Gaunt, Michael" w:date="2021-05-13T16:25:00Z">
          <w:r w:rsidRPr="00D9520F" w:rsidDel="00CA7692">
            <w:delText>UT</w:delText>
          </w:r>
          <w:r w:rsidRPr="00D9520F" w:rsidDel="00CA7692">
            <w:tab/>
          </w:r>
          <w:r w:rsidRPr="00D9520F" w:rsidDel="00CA7692">
            <w:tab/>
          </w:r>
          <w:r w:rsidRPr="00D9520F" w:rsidDel="00CA7692">
            <w:tab/>
            <w:delText>Ultrasonic</w:delText>
          </w:r>
        </w:del>
      </w:ins>
    </w:p>
    <w:p w14:paraId="131C8FAE" w14:textId="2CF00459" w:rsidR="004822A5" w:rsidRPr="00D9520F" w:rsidDel="00CA7692" w:rsidRDefault="004822A5" w:rsidP="004822A5">
      <w:pPr>
        <w:rPr>
          <w:ins w:id="7317" w:author="Lee, Doris" w:date="2020-11-25T13:20:00Z"/>
          <w:del w:id="7318" w:author="Gaunt, Michael" w:date="2021-05-13T16:25:00Z"/>
        </w:rPr>
      </w:pPr>
      <w:ins w:id="7319" w:author="Lee, Doris" w:date="2020-11-25T13:08:00Z">
        <w:del w:id="7320" w:author="Gaunt, Michael" w:date="2021-05-13T16:25:00Z">
          <w:r w:rsidRPr="00D9520F" w:rsidDel="00CA7692">
            <w:delText>ULB</w:delText>
          </w:r>
          <w:r w:rsidRPr="00D9520F" w:rsidDel="00CA7692">
            <w:tab/>
          </w:r>
          <w:r w:rsidRPr="00D9520F" w:rsidDel="00CA7692">
            <w:tab/>
          </w:r>
          <w:r w:rsidRPr="00D9520F" w:rsidDel="00CA7692">
            <w:tab/>
            <w:delText>Useful Life Benchmark</w:delText>
          </w:r>
        </w:del>
      </w:ins>
    </w:p>
    <w:p w14:paraId="10BB9076" w14:textId="7B9DD956" w:rsidR="00D9520F" w:rsidRPr="00A77AC0" w:rsidDel="00CA7692" w:rsidRDefault="00D9520F" w:rsidP="004822A5">
      <w:pPr>
        <w:rPr>
          <w:ins w:id="7321" w:author="Lee, Doris" w:date="2020-11-25T13:08:00Z"/>
          <w:del w:id="7322" w:author="Gaunt, Michael" w:date="2021-05-13T16:25:00Z"/>
        </w:rPr>
      </w:pPr>
      <w:ins w:id="7323" w:author="Lee, Doris" w:date="2020-11-25T13:20:00Z">
        <w:del w:id="7324" w:author="Gaunt, Michael" w:date="2021-05-13T16:25:00Z">
          <w:r w:rsidRPr="00D9520F" w:rsidDel="00CA7692">
            <w:delText>VMD</w:delText>
          </w:r>
        </w:del>
      </w:ins>
      <w:ins w:id="7325" w:author="Lee, Doris" w:date="2020-11-25T13:21:00Z">
        <w:del w:id="7326" w:author="Gaunt, Michael" w:date="2021-05-13T16:25:00Z">
          <w:r w:rsidRPr="00D9520F" w:rsidDel="00CA7692">
            <w:delText>M</w:delText>
          </w:r>
          <w:r w:rsidRPr="00D9520F" w:rsidDel="00CA7692">
            <w:tab/>
          </w:r>
          <w:r w:rsidRPr="00D9520F" w:rsidDel="00CA7692">
            <w:tab/>
          </w:r>
          <w:r w:rsidRPr="00D9520F" w:rsidDel="00CA7692">
            <w:tab/>
            <w:delText>Vehicle Maintenance – Technical Services</w:delText>
          </w:r>
        </w:del>
      </w:ins>
    </w:p>
    <w:p w14:paraId="440FC5B3" w14:textId="77777777" w:rsidR="009C4D30" w:rsidRDefault="009C4D30">
      <w:pPr>
        <w:rPr>
          <w:ins w:id="7327" w:author="Doris Lee" w:date="2021-05-13T12:48:00Z"/>
          <w:rFonts w:ascii="Arial Narrow" w:hAnsi="Arial Narrow"/>
          <w:color w:val="A6A6A6" w:themeColor="background1" w:themeShade="A6"/>
          <w:sz w:val="28"/>
        </w:rPr>
      </w:pPr>
      <w:ins w:id="7328" w:author="Doris Lee" w:date="2021-05-13T12:48:00Z">
        <w:r>
          <w:br w:type="page"/>
        </w:r>
      </w:ins>
    </w:p>
    <w:p w14:paraId="1A6D0DF1" w14:textId="5D73F1CA" w:rsidR="003076B9" w:rsidRPr="003076B9" w:rsidRDefault="005F3FB4" w:rsidP="005F3FB4">
      <w:pPr>
        <w:pStyle w:val="Headline"/>
      </w:pPr>
      <w:r>
        <w:rPr>
          <w:rFonts w:ascii="Arial" w:hAnsi="Arial" w:cs="Arial"/>
          <w:noProof/>
          <w:color w:val="2962FF"/>
          <w:lang w:val="en"/>
        </w:rPr>
        <w:lastRenderedPageBreak/>
        <w:drawing>
          <wp:anchor distT="0" distB="0" distL="114300" distR="114300" simplePos="0" relativeHeight="251670539" behindDoc="0" locked="0" layoutInCell="1" allowOverlap="1" wp14:anchorId="3CC9A2ED" wp14:editId="575433E7">
            <wp:simplePos x="0" y="0"/>
            <wp:positionH relativeFrom="margin">
              <wp:align>center</wp:align>
            </wp:positionH>
            <wp:positionV relativeFrom="paragraph">
              <wp:posOffset>2569407</wp:posOffset>
            </wp:positionV>
            <wp:extent cx="1264920" cy="448945"/>
            <wp:effectExtent l="0" t="0" r="0" b="8255"/>
            <wp:wrapSquare wrapText="bothSides"/>
            <wp:docPr id="18" name="Picture 18" descr="King County Metro Bus | Port of Seattle">
              <a:hlinkClick xmlns:a="http://schemas.openxmlformats.org/drawingml/2006/main" r:id="rId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ing County Metro Bus | Port of Seattle">
                      <a:hlinkClick r:id="rId16" tgtFrame="&quot;_blank&quot;"/>
                    </pic:cNvPr>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264920" cy="448945"/>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3076B9" w:rsidRPr="003076B9" w:rsidSect="00315E79">
      <w:footerReference w:type="default" r:id="rId70"/>
      <w:pgSz w:w="12240" w:h="15840" w:code="1"/>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66" w:author="Lee, Doris" w:date="2020-11-02T14:39:00Z" w:initials="LD">
    <w:p w14:paraId="0C7AB199" w14:textId="43096CE1" w:rsidR="00045F02" w:rsidRDefault="00045F02">
      <w:pPr>
        <w:pStyle w:val="CommentText"/>
      </w:pPr>
      <w:r>
        <w:rPr>
          <w:rStyle w:val="CommentReference"/>
        </w:rPr>
        <w:annotationRef/>
      </w:r>
      <w:r>
        <w:rPr>
          <w:rStyle w:val="CommentReference"/>
        </w:rPr>
        <w:t xml:space="preserve">Eventually, add performance cost and risk cost for follow-on analyses, could get them to a point, if they wanted to justify replacing buses at 8 years instead of 12-14 years, we could do analysis. </w:t>
      </w:r>
    </w:p>
  </w:comment>
  <w:comment w:id="367" w:author="Roberts, Christian M." w:date="2020-11-02T10:13:00Z" w:initials="RCM">
    <w:p w14:paraId="6385DB85" w14:textId="77777777" w:rsidR="00045F02" w:rsidRDefault="00045F02">
      <w:pPr>
        <w:pStyle w:val="CommentText"/>
      </w:pPr>
      <w:r>
        <w:rPr>
          <w:rStyle w:val="CommentReference"/>
        </w:rPr>
        <w:annotationRef/>
      </w:r>
      <w:r>
        <w:t xml:space="preserve">Are we doing something similar for infra and facilities? </w:t>
      </w:r>
    </w:p>
    <w:p w14:paraId="21436E16" w14:textId="77777777" w:rsidR="00045F02" w:rsidRDefault="00045F02">
      <w:pPr>
        <w:pStyle w:val="CommentText"/>
      </w:pPr>
    </w:p>
  </w:comment>
  <w:comment w:id="453" w:author="Richter, Nicholas" w:date="2020-10-28T22:25:00Z" w:initials="RN">
    <w:p w14:paraId="6A1016A7" w14:textId="77777777" w:rsidR="00045F02" w:rsidRDefault="00045F02" w:rsidP="0000051E">
      <w:pPr>
        <w:pStyle w:val="CommentText"/>
      </w:pPr>
      <w:r>
        <w:rPr>
          <w:rStyle w:val="CommentReference"/>
        </w:rPr>
        <w:annotationRef/>
      </w:r>
      <w:r>
        <w:t>True facts – annual depreciation = initial value / useful life. This leave no room after the useful life is up using this formula for any additional reinvestments/repairs.</w:t>
      </w:r>
    </w:p>
  </w:comment>
  <w:comment w:id="472" w:author="Roberts, Christian M." w:date="2020-11-02T10:09:00Z" w:initials="RCM">
    <w:p w14:paraId="32E303A1" w14:textId="77777777" w:rsidR="00045F02" w:rsidRDefault="00045F02">
      <w:pPr>
        <w:pStyle w:val="CommentText"/>
      </w:pPr>
      <w:r>
        <w:rPr>
          <w:rStyle w:val="CommentReference"/>
        </w:rPr>
        <w:annotationRef/>
      </w:r>
      <w:r>
        <w:t xml:space="preserve">Do they not replace the entire fleet ? Which is the point of the rest of the para? </w:t>
      </w:r>
    </w:p>
  </w:comment>
  <w:comment w:id="473" w:author="Lee, Doris" w:date="2020-11-02T09:44:00Z" w:initials="LD">
    <w:p w14:paraId="2084B65A" w14:textId="42456179" w:rsidR="00045F02" w:rsidRDefault="00045F02">
      <w:pPr>
        <w:pStyle w:val="CommentText"/>
      </w:pPr>
      <w:r>
        <w:rPr>
          <w:rStyle w:val="CommentReference"/>
        </w:rPr>
        <w:annotationRef/>
      </w:r>
      <w:r>
        <w:t xml:space="preserve">Not necessarily, vehicles within a fleet are phased out over time. </w:t>
      </w:r>
    </w:p>
  </w:comment>
  <w:comment w:id="591" w:author="Roberts, Christian M." w:date="2020-11-02T10:22:00Z" w:initials="RCM">
    <w:p w14:paraId="6EE102B7" w14:textId="77777777" w:rsidR="00045F02" w:rsidRDefault="00045F02">
      <w:pPr>
        <w:pStyle w:val="CommentText"/>
      </w:pPr>
      <w:r>
        <w:rPr>
          <w:rStyle w:val="CommentReference"/>
        </w:rPr>
        <w:annotationRef/>
      </w:r>
      <w:r>
        <w:t xml:space="preserve">Depots or types of bus? </w:t>
      </w:r>
    </w:p>
  </w:comment>
  <w:comment w:id="592" w:author="Lee, Doris" w:date="2020-11-02T09:48:00Z" w:initials="LD">
    <w:p w14:paraId="47B2E2E2" w14:textId="07E9D8FE" w:rsidR="00045F02" w:rsidRDefault="00045F02">
      <w:pPr>
        <w:pStyle w:val="CommentText"/>
      </w:pPr>
      <w:r>
        <w:rPr>
          <w:rStyle w:val="CommentReference"/>
        </w:rPr>
        <w:annotationRef/>
      </w:r>
      <w:r>
        <w:t>Bus base is their terminology for depot</w:t>
      </w:r>
    </w:p>
  </w:comment>
  <w:comment w:id="593" w:author="Roberts, Christian M." w:date="2020-11-02T10:27:00Z" w:initials="RCM">
    <w:p w14:paraId="49320CAF" w14:textId="77777777" w:rsidR="00045F02" w:rsidRDefault="00045F02">
      <w:pPr>
        <w:pStyle w:val="CommentText"/>
      </w:pPr>
      <w:r>
        <w:rPr>
          <w:rStyle w:val="CommentReference"/>
        </w:rPr>
        <w:annotationRef/>
      </w:r>
      <w:r>
        <w:t>Why?</w:t>
      </w:r>
    </w:p>
  </w:comment>
  <w:comment w:id="601" w:author="Roberts, Christian M." w:date="2020-11-02T10:24:00Z" w:initials="RCM">
    <w:p w14:paraId="201D6620" w14:textId="77777777" w:rsidR="00045F02" w:rsidRDefault="00045F02">
      <w:pPr>
        <w:pStyle w:val="CommentText"/>
      </w:pPr>
      <w:r>
        <w:rPr>
          <w:rStyle w:val="CommentReference"/>
        </w:rPr>
        <w:annotationRef/>
      </w:r>
      <w:r>
        <w:t>?</w:t>
      </w:r>
    </w:p>
    <w:p w14:paraId="22E39738" w14:textId="77777777" w:rsidR="00045F02" w:rsidRDefault="00045F02">
      <w:pPr>
        <w:pStyle w:val="CommentText"/>
      </w:pPr>
    </w:p>
  </w:comment>
  <w:comment w:id="602" w:author="Roberts, Christian M." w:date="2020-11-02T10:28:00Z" w:initials="RCM">
    <w:p w14:paraId="102CFEA9" w14:textId="77777777" w:rsidR="00045F02" w:rsidRDefault="00045F02">
      <w:pPr>
        <w:pStyle w:val="CommentText"/>
      </w:pPr>
      <w:r>
        <w:rPr>
          <w:rStyle w:val="CommentReference"/>
        </w:rPr>
        <w:annotationRef/>
      </w:r>
      <w:r>
        <w:t>Deviations? From year to year or fleet to fleet? Or do you mean outliers</w:t>
      </w:r>
    </w:p>
  </w:comment>
  <w:comment w:id="603" w:author="Roberts, Christian M." w:date="2020-11-02T11:06:00Z" w:initials="RCM">
    <w:p w14:paraId="29325F87" w14:textId="77777777" w:rsidR="00045F02" w:rsidRDefault="00045F02">
      <w:pPr>
        <w:pStyle w:val="CommentText"/>
      </w:pPr>
      <w:r>
        <w:rPr>
          <w:rStyle w:val="CommentReference"/>
        </w:rPr>
        <w:annotationRef/>
      </w:r>
      <w:r>
        <w:t xml:space="preserve">What about risk costs? </w:t>
      </w:r>
    </w:p>
  </w:comment>
  <w:comment w:id="612" w:author="Roberts, Christian M." w:date="2020-11-02T11:03:00Z" w:initials="RCM">
    <w:p w14:paraId="0C87987C" w14:textId="77777777" w:rsidR="00045F02" w:rsidRDefault="00045F02">
      <w:pPr>
        <w:pStyle w:val="CommentText"/>
      </w:pPr>
      <w:r>
        <w:rPr>
          <w:rStyle w:val="CommentReference"/>
        </w:rPr>
        <w:annotationRef/>
      </w:r>
      <w:r>
        <w:t>This is not clear</w:t>
      </w:r>
    </w:p>
  </w:comment>
  <w:comment w:id="615" w:author="Roberts, Christian M." w:date="2020-11-02T11:10:00Z" w:initials="RCM">
    <w:p w14:paraId="48F189BD" w14:textId="77777777" w:rsidR="00045F02" w:rsidRDefault="00045F02">
      <w:pPr>
        <w:pStyle w:val="CommentText"/>
      </w:pPr>
      <w:r>
        <w:rPr>
          <w:rStyle w:val="CommentReference"/>
        </w:rPr>
        <w:annotationRef/>
      </w:r>
      <w:r>
        <w:t xml:space="preserve">I think it would be better to summarize the results first and reference the methodology in an appendix – to the detail you have captured it. </w:t>
      </w:r>
    </w:p>
  </w:comment>
  <w:comment w:id="627" w:author="Richter, Nicholas" w:date="2020-11-08T21:42:00Z" w:initials="RN">
    <w:p w14:paraId="058D6480" w14:textId="415D4B68" w:rsidR="00045F02" w:rsidRDefault="00045F02">
      <w:pPr>
        <w:pStyle w:val="CommentText"/>
      </w:pPr>
      <w:r>
        <w:rPr>
          <w:rStyle w:val="CommentReference"/>
        </w:rPr>
        <w:annotationRef/>
      </w:r>
      <w:r>
        <w:t xml:space="preserve">My </w:t>
      </w:r>
      <w:proofErr w:type="gramStart"/>
      <w:r>
        <w:t>less</w:t>
      </w:r>
      <w:proofErr w:type="gramEnd"/>
      <w:r>
        <w:t xml:space="preserve"> interesting findings</w:t>
      </w:r>
    </w:p>
  </w:comment>
  <w:comment w:id="630" w:author="Richter, Nicholas" w:date="2020-11-08T21:43:00Z" w:initials="RN">
    <w:p w14:paraId="3322BAC2" w14:textId="02F3687B" w:rsidR="00045F02" w:rsidRDefault="00045F02">
      <w:pPr>
        <w:pStyle w:val="CommentText"/>
      </w:pPr>
      <w:r>
        <w:rPr>
          <w:rStyle w:val="CommentReference"/>
        </w:rPr>
        <w:annotationRef/>
      </w:r>
      <w:r>
        <w:t>What we have been focused on this last week.</w:t>
      </w:r>
    </w:p>
  </w:comment>
  <w:comment w:id="631" w:author="Lee, Doris" w:date="2021-01-26T08:56:00Z" w:initials="LD">
    <w:p w14:paraId="4E0843F4" w14:textId="03E7AE64" w:rsidR="00045F02" w:rsidRDefault="00045F02">
      <w:pPr>
        <w:pStyle w:val="CommentText"/>
      </w:pPr>
      <w:r>
        <w:rPr>
          <w:rStyle w:val="CommentReference"/>
        </w:rPr>
        <w:annotationRef/>
      </w:r>
      <w:r>
        <w:rPr>
          <w:rStyle w:val="CommentReference"/>
        </w:rPr>
        <w:t>P</w:t>
      </w:r>
      <w:r>
        <w:t>er our email exchange on 1/25, pls delete and replace with the latest analysis (that includes mileage)</w:t>
      </w:r>
    </w:p>
  </w:comment>
  <w:comment w:id="616" w:author="Lee, Doris" w:date="2020-11-02T10:09:00Z" w:initials="LD">
    <w:p w14:paraId="666E7478" w14:textId="7710ED5A" w:rsidR="00045F02" w:rsidRDefault="00045F02">
      <w:pPr>
        <w:pStyle w:val="CommentText"/>
      </w:pPr>
      <w:r>
        <w:rPr>
          <w:rStyle w:val="CommentReference"/>
        </w:rPr>
        <w:annotationRef/>
      </w:r>
      <w:r>
        <w:t xml:space="preserve">Draw the graph that shows maintenance and replacement costs, use that to determine when the optimal replacement point is. The recommendation then is, based on analysis of where the optimal point lies, we recommend X number of years as a ULB, but that can be used as a benchmark and not for defining when a vehicle needs to be replaced. Point of replacement, and what you’re replacing, etc. has a massive cost impact. </w:t>
      </w:r>
    </w:p>
  </w:comment>
  <w:comment w:id="652" w:author="Roberts, Christian M." w:date="2020-11-02T11:05:00Z" w:initials="RCM">
    <w:p w14:paraId="753DF671" w14:textId="77777777" w:rsidR="00045F02" w:rsidRDefault="00045F02">
      <w:pPr>
        <w:pStyle w:val="CommentText"/>
      </w:pPr>
      <w:r>
        <w:rPr>
          <w:rStyle w:val="CommentReference"/>
        </w:rPr>
        <w:annotationRef/>
      </w:r>
      <w:r>
        <w:t xml:space="preserve">What does ‘stabilizes’ mean in this analysis? </w:t>
      </w:r>
    </w:p>
  </w:comment>
  <w:comment w:id="688" w:author="Roberts, Christian M." w:date="2020-11-02T11:08:00Z" w:initials="RCM">
    <w:p w14:paraId="0C743677" w14:textId="77777777" w:rsidR="00045F02" w:rsidRDefault="00045F02" w:rsidP="00C16198">
      <w:pPr>
        <w:pStyle w:val="CommentText"/>
      </w:pPr>
      <w:r>
        <w:rPr>
          <w:rStyle w:val="CommentReference"/>
        </w:rPr>
        <w:annotationRef/>
      </w:r>
      <w:r>
        <w:t>You cannot generally just analyze replacement cost and maintenance cost to look at optimal point of replacement. Probably also need to consider risk cost.</w:t>
      </w:r>
    </w:p>
  </w:comment>
  <w:comment w:id="1064" w:author="Lee, Doris" w:date="2020-11-10T10:38:00Z" w:initials="LD">
    <w:p w14:paraId="663C6661" w14:textId="7857603B" w:rsidR="00045F02" w:rsidRDefault="00045F02">
      <w:pPr>
        <w:pStyle w:val="CommentText"/>
      </w:pPr>
      <w:r>
        <w:rPr>
          <w:rStyle w:val="CommentReference"/>
        </w:rPr>
        <w:annotationRef/>
      </w:r>
      <w:r>
        <w:t xml:space="preserve">Nicholas, pls populate this section, add narratives for each graphic, and reference each figure in each narrative.  </w:t>
      </w:r>
    </w:p>
  </w:comment>
  <w:comment w:id="1065" w:author="Lee, Doris" w:date="2021-01-26T15:58:00Z" w:initials="LD">
    <w:p w14:paraId="6B38E36B" w14:textId="11CC6438" w:rsidR="00045F02" w:rsidRDefault="00045F02">
      <w:pPr>
        <w:pStyle w:val="CommentText"/>
      </w:pPr>
      <w:r>
        <w:rPr>
          <w:rStyle w:val="CommentReference"/>
        </w:rPr>
        <w:annotationRef/>
      </w:r>
      <w:r>
        <w:t>Please update with the latest analysis that includes mileage</w:t>
      </w:r>
    </w:p>
  </w:comment>
  <w:comment w:id="1076" w:author="Doris Lee" w:date="2021-05-13T14:43:00Z" w:initials="LD">
    <w:p w14:paraId="6D6F16A1" w14:textId="73F1D830" w:rsidR="00045F02" w:rsidRPr="00444C03" w:rsidRDefault="00045F02" w:rsidP="00444C03">
      <w:pPr>
        <w:rPr>
          <w:rFonts w:ascii="Segoe UI" w:eastAsia="Times New Roman" w:hAnsi="Segoe UI" w:cs="Segoe UI"/>
          <w:sz w:val="21"/>
          <w:szCs w:val="21"/>
        </w:rPr>
      </w:pPr>
      <w:r>
        <w:rPr>
          <w:rStyle w:val="CommentReference"/>
        </w:rPr>
        <w:annotationRef/>
      </w:r>
      <w:r w:rsidRPr="00444C03">
        <w:rPr>
          <w:rFonts w:ascii="Segoe UI" w:eastAsia="Times New Roman" w:hAnsi="Segoe UI" w:cs="Segoe UI"/>
        </w:rPr>
        <w:t xml:space="preserve">The preventive cost of an asset is its replacement cost divided by its odometer (cumulative miles driven) for any point in its operation; </w:t>
      </w:r>
      <w:r w:rsidRPr="00444C03">
        <w:rPr>
          <w:rFonts w:ascii="Segoe UI" w:eastAsia="Times New Roman" w:hAnsi="Segoe UI" w:cs="Segoe UI"/>
          <w:shd w:val="clear" w:color="auto" w:fill="FCD116"/>
        </w:rPr>
        <w:t xml:space="preserve">it is a value which continuously falls over its lifespan. </w:t>
      </w:r>
      <w:r w:rsidRPr="00444C03">
        <w:rPr>
          <w:rFonts w:ascii="Segoe UI" w:eastAsia="Times New Roman" w:hAnsi="Segoe UI" w:cs="Segoe UI"/>
        </w:rPr>
        <w:t xml:space="preserve">Corrective cost is the total cost of maintenance per month </w:t>
      </w:r>
      <w:r w:rsidRPr="00444C03">
        <w:rPr>
          <w:rFonts w:ascii="Segoe UI" w:eastAsia="Times New Roman" w:hAnsi="Segoe UI" w:cs="Segoe UI"/>
          <w:sz w:val="21"/>
          <w:szCs w:val="21"/>
        </w:rPr>
        <w:t>divided by miles driven per month</w:t>
      </w:r>
      <w:r w:rsidRPr="00444C03">
        <w:rPr>
          <w:rFonts w:ascii="Segoe UI" w:eastAsia="Times New Roman" w:hAnsi="Segoe UI" w:cs="Segoe UI"/>
          <w:shd w:val="clear" w:color="auto" w:fill="FCD116"/>
        </w:rPr>
        <w:t>. The economic optimal point of replacement is where this total cost is minimized.</w:t>
      </w:r>
    </w:p>
    <w:p w14:paraId="71B8717F" w14:textId="59C41E3D" w:rsidR="00045F02" w:rsidRDefault="00045F02">
      <w:pPr>
        <w:pStyle w:val="CommentText"/>
      </w:pPr>
    </w:p>
  </w:comment>
  <w:comment w:id="1200" w:author="Doris Lee" w:date="2021-05-13T14:31:00Z" w:initials="LD">
    <w:p w14:paraId="57680DBA" w14:textId="2ACE2AA0" w:rsidR="00045F02" w:rsidRDefault="00045F02">
      <w:pPr>
        <w:pStyle w:val="CommentText"/>
      </w:pPr>
      <w:r>
        <w:rPr>
          <w:rStyle w:val="CommentReference"/>
        </w:rPr>
        <w:annotationRef/>
      </w:r>
      <w:r>
        <w:t>?</w:t>
      </w:r>
    </w:p>
  </w:comment>
  <w:comment w:id="1221" w:author="Gaunt, Michael" w:date="2021-05-10T10:43:00Z" w:initials="GM">
    <w:p w14:paraId="10917735" w14:textId="77777777" w:rsidR="00045F02" w:rsidRDefault="00045F02">
      <w:pPr>
        <w:pStyle w:val="CommentText"/>
      </w:pPr>
      <w:r>
        <w:rPr>
          <w:rStyle w:val="CommentReference"/>
        </w:rPr>
        <w:annotationRef/>
      </w:r>
      <w:r>
        <w:t xml:space="preserve">Needs fixing, </w:t>
      </w:r>
      <w:proofErr w:type="spellStart"/>
      <w:proofErr w:type="gramStart"/>
      <w:r>
        <w:t>cant</w:t>
      </w:r>
      <w:proofErr w:type="spellEnd"/>
      <w:proofErr w:type="gramEnd"/>
      <w:r>
        <w:t xml:space="preserve"> figure out how to hotlink to figure </w:t>
      </w:r>
    </w:p>
    <w:p w14:paraId="3F682754" w14:textId="20484BD2" w:rsidR="00045F02" w:rsidRDefault="00045F02">
      <w:pPr>
        <w:pStyle w:val="CommentText"/>
      </w:pPr>
    </w:p>
  </w:comment>
  <w:comment w:id="1103" w:author="Gaunt, Michael" w:date="2021-05-09T18:18:00Z" w:initials="GM">
    <w:p w14:paraId="69F47616" w14:textId="2B88ACA9" w:rsidR="00045F02" w:rsidRDefault="00045F02">
      <w:pPr>
        <w:pStyle w:val="CommentText"/>
      </w:pPr>
      <w:r>
        <w:rPr>
          <w:rStyle w:val="CommentReference"/>
        </w:rPr>
        <w:annotationRef/>
      </w:r>
      <w:r>
        <w:t>All of this is good and can remain in the report</w:t>
      </w:r>
    </w:p>
  </w:comment>
  <w:comment w:id="1761" w:author="Doris Lee" w:date="2021-05-17T11:17:00Z" w:initials="LD">
    <w:p w14:paraId="34FF1DD3" w14:textId="63B40C46" w:rsidR="00045F02" w:rsidRDefault="00045F02">
      <w:pPr>
        <w:pStyle w:val="CommentText"/>
      </w:pPr>
      <w:r>
        <w:rPr>
          <w:rStyle w:val="CommentReference"/>
        </w:rPr>
        <w:annotationRef/>
      </w:r>
      <w:r>
        <w:t xml:space="preserve">As a general note, the writeup reads a bit technical…need to simplify the language to make this easier to understand. </w:t>
      </w:r>
    </w:p>
  </w:comment>
  <w:comment w:id="2329" w:author="Doris Lee" w:date="2021-05-17T11:27:00Z" w:initials="LD">
    <w:p w14:paraId="7F0B984B" w14:textId="43D372D6" w:rsidR="00045F02" w:rsidRDefault="00045F02">
      <w:pPr>
        <w:pStyle w:val="CommentText"/>
      </w:pPr>
      <w:r>
        <w:rPr>
          <w:rStyle w:val="CommentReference"/>
        </w:rPr>
        <w:annotationRef/>
      </w:r>
      <w:r>
        <w:t>Should this be total cost of ownership…</w:t>
      </w:r>
    </w:p>
  </w:comment>
  <w:comment w:id="2366" w:author="Doris Lee" w:date="2021-05-17T11:16:00Z" w:initials="LD">
    <w:p w14:paraId="5D4AFE22" w14:textId="625DF25F" w:rsidR="00045F02" w:rsidRDefault="00045F02">
      <w:pPr>
        <w:pStyle w:val="CommentText"/>
      </w:pPr>
      <w:r>
        <w:rPr>
          <w:rStyle w:val="CommentReference"/>
        </w:rPr>
        <w:annotationRef/>
      </w:r>
      <w:r>
        <w:t>Given the increase in maintenance costs as the vehicles age?</w:t>
      </w:r>
    </w:p>
  </w:comment>
  <w:comment w:id="2392" w:author="Doris Lee" w:date="2021-05-17T11:28:00Z" w:initials="LD">
    <w:p w14:paraId="3DFA9126" w14:textId="068FFBE0" w:rsidR="00045F02" w:rsidRDefault="00045F02">
      <w:pPr>
        <w:pStyle w:val="CommentText"/>
      </w:pPr>
      <w:r>
        <w:rPr>
          <w:rStyle w:val="CommentReference"/>
        </w:rPr>
        <w:annotationRef/>
      </w:r>
      <w:r>
        <w:t xml:space="preserve">Once the mileage increases? Or age increases? </w:t>
      </w:r>
    </w:p>
  </w:comment>
  <w:comment w:id="2413" w:author="Doris Lee" w:date="2021-05-17T11:28:00Z" w:initials="LD">
    <w:p w14:paraId="04174A3C" w14:textId="77777777" w:rsidR="00045F02" w:rsidRDefault="00045F02">
      <w:pPr>
        <w:pStyle w:val="CommentText"/>
      </w:pPr>
      <w:r>
        <w:rPr>
          <w:rStyle w:val="CommentReference"/>
        </w:rPr>
        <w:annotationRef/>
      </w:r>
      <w:r>
        <w:t xml:space="preserve">NR didn’t get to this level of detail of differentiating between preventive vs corrective costs, so I don’t know that we need to go into </w:t>
      </w:r>
      <w:proofErr w:type="gramStart"/>
      <w:r>
        <w:t>great detail</w:t>
      </w:r>
      <w:proofErr w:type="gramEnd"/>
      <w:r>
        <w:t xml:space="preserve"> about this here.</w:t>
      </w:r>
    </w:p>
    <w:p w14:paraId="49B94420" w14:textId="77777777" w:rsidR="00045F02" w:rsidRDefault="00045F02">
      <w:pPr>
        <w:pStyle w:val="CommentText"/>
      </w:pPr>
    </w:p>
    <w:p w14:paraId="5CBE8023" w14:textId="2E2A3534" w:rsidR="00045F02" w:rsidRDefault="00045F02">
      <w:pPr>
        <w:pStyle w:val="CommentText"/>
      </w:pPr>
      <w:r>
        <w:t>I need this section to read as cohesively as possible with the rest of 3.3.3</w:t>
      </w:r>
    </w:p>
  </w:comment>
  <w:comment w:id="2414" w:author="Gaunt, Michael" w:date="2021-05-17T17:04:00Z" w:initials="GM">
    <w:p w14:paraId="6E480848" w14:textId="2CD62CDA" w:rsidR="00610D1A" w:rsidRDefault="00610D1A">
      <w:pPr>
        <w:pStyle w:val="CommentText"/>
      </w:pPr>
      <w:r>
        <w:rPr>
          <w:rStyle w:val="CommentReference"/>
        </w:rPr>
        <w:annotationRef/>
      </w:r>
      <w:r>
        <w:t>This was an issue with terms, I’ve adjusted wording to make better sense</w:t>
      </w:r>
    </w:p>
  </w:comment>
  <w:comment w:id="2474" w:author="Doris Lee" w:date="2021-05-17T11:27:00Z" w:initials="LD">
    <w:p w14:paraId="61E87B38" w14:textId="4404530A" w:rsidR="00045F02" w:rsidRDefault="00045F02">
      <w:pPr>
        <w:pStyle w:val="CommentText"/>
      </w:pPr>
      <w:r>
        <w:rPr>
          <w:rStyle w:val="CommentReference"/>
        </w:rPr>
        <w:annotationRef/>
      </w:r>
      <w:r>
        <w:t>Should this be total cost of ownership…</w:t>
      </w:r>
    </w:p>
  </w:comment>
  <w:comment w:id="2489" w:author="Doris Lee" w:date="2021-05-17T11:24:00Z" w:initials="LD">
    <w:p w14:paraId="73C58DF1" w14:textId="17C9E4EB" w:rsidR="00045F02" w:rsidRDefault="00045F02">
      <w:pPr>
        <w:pStyle w:val="CommentText"/>
      </w:pPr>
      <w:r>
        <w:rPr>
          <w:rStyle w:val="CommentReference"/>
        </w:rPr>
        <w:annotationRef/>
      </w:r>
      <w:r>
        <w:t>Can we fix the axis to get rid of the exponents? Use 0k, 100k, etc. so that this matches axis of Nicholas’ plots.</w:t>
      </w:r>
    </w:p>
  </w:comment>
  <w:comment w:id="2503" w:author="Doris Lee" w:date="2021-05-17T11:31:00Z" w:initials="LD">
    <w:p w14:paraId="33587C3F" w14:textId="346399A0" w:rsidR="00045F02" w:rsidRDefault="00045F02">
      <w:pPr>
        <w:pStyle w:val="CommentText"/>
      </w:pPr>
      <w:r>
        <w:rPr>
          <w:rStyle w:val="CommentReference"/>
        </w:rPr>
        <w:annotationRef/>
      </w:r>
      <w:r>
        <w:t>Total cost of ownership…?</w:t>
      </w:r>
    </w:p>
  </w:comment>
  <w:comment w:id="2504" w:author="Gaunt, Michael" w:date="2021-05-17T15:20:00Z" w:initials="GM">
    <w:p w14:paraId="14AF73F0" w14:textId="12369B78" w:rsidR="00A90B8A" w:rsidRDefault="00A90B8A">
      <w:pPr>
        <w:pStyle w:val="CommentText"/>
      </w:pPr>
      <w:r>
        <w:rPr>
          <w:rStyle w:val="CommentReference"/>
        </w:rPr>
        <w:annotationRef/>
      </w:r>
      <w:r>
        <w:t>You’re right, thanks, already changed</w:t>
      </w:r>
    </w:p>
  </w:comment>
  <w:comment w:id="2531" w:author="Doris Lee" w:date="2021-05-17T13:32:00Z" w:initials="LD">
    <w:p w14:paraId="028D7E1F" w14:textId="23998BE3" w:rsidR="00045F02" w:rsidRDefault="00045F02">
      <w:pPr>
        <w:pStyle w:val="CommentText"/>
      </w:pPr>
      <w:r>
        <w:rPr>
          <w:rStyle w:val="CommentReference"/>
        </w:rPr>
        <w:annotationRef/>
      </w:r>
      <w:r>
        <w:t xml:space="preserve">Is this how NR defined it too? </w:t>
      </w:r>
    </w:p>
  </w:comment>
  <w:comment w:id="2532" w:author="Gaunt, Michael" w:date="2021-05-17T15:19:00Z" w:initials="GM">
    <w:p w14:paraId="6DF8335F" w14:textId="329EE477" w:rsidR="00A90B8A" w:rsidRDefault="00A90B8A">
      <w:pPr>
        <w:pStyle w:val="CommentText"/>
      </w:pPr>
      <w:r>
        <w:rPr>
          <w:rStyle w:val="CommentReference"/>
        </w:rPr>
        <w:annotationRef/>
      </w:r>
      <w:r>
        <w:t xml:space="preserve">Changed, I mention the difference between a point and a range in first sentence in next paragraph </w:t>
      </w:r>
    </w:p>
  </w:comment>
  <w:comment w:id="2560" w:author="Doris Lee" w:date="2021-05-17T11:32:00Z" w:initials="LD">
    <w:p w14:paraId="6E7768F0" w14:textId="149B334C" w:rsidR="00045F02" w:rsidRDefault="00045F02">
      <w:pPr>
        <w:pStyle w:val="CommentText"/>
      </w:pPr>
      <w:r>
        <w:rPr>
          <w:rStyle w:val="CommentReference"/>
        </w:rPr>
        <w:annotationRef/>
      </w:r>
      <w:r>
        <w:t>Not sure we should mention this because retiring  vehicle at 30k is not going to be realistic….</w:t>
      </w:r>
    </w:p>
  </w:comment>
  <w:comment w:id="2561" w:author="Gaunt, Michael" w:date="2021-05-17T15:20:00Z" w:initials="GM">
    <w:p w14:paraId="53F70A0F" w14:textId="22326E32" w:rsidR="00A90B8A" w:rsidRDefault="00A90B8A">
      <w:pPr>
        <w:pStyle w:val="CommentText"/>
      </w:pPr>
      <w:r>
        <w:rPr>
          <w:rStyle w:val="CommentReference"/>
        </w:rPr>
        <w:annotationRef/>
      </w:r>
      <w:proofErr w:type="spellStart"/>
      <w:r>
        <w:t>Im</w:t>
      </w:r>
      <w:proofErr w:type="spellEnd"/>
      <w:r>
        <w:t xml:space="preserve"> not suggesting that, just noting that some vehicles begin to operate at their lowest cost as early as that</w:t>
      </w:r>
    </w:p>
  </w:comment>
  <w:comment w:id="2562" w:author="Gaunt, Michael" w:date="2021-05-17T15:22:00Z" w:initials="GM">
    <w:p w14:paraId="797E15A7" w14:textId="06A3FA91" w:rsidR="00A90B8A" w:rsidRDefault="00A90B8A">
      <w:pPr>
        <w:pStyle w:val="CommentText"/>
      </w:pPr>
      <w:r>
        <w:rPr>
          <w:rStyle w:val="CommentReference"/>
        </w:rPr>
        <w:annotationRef/>
      </w:r>
      <w:r>
        <w:t>Changed the wording a bit to reflect that</w:t>
      </w:r>
    </w:p>
  </w:comment>
  <w:comment w:id="2583" w:author="Doris Lee" w:date="2021-05-17T11:32:00Z" w:initials="LD">
    <w:p w14:paraId="3E1B9254" w14:textId="1CC497F2" w:rsidR="00045F02" w:rsidRDefault="00045F02">
      <w:pPr>
        <w:pStyle w:val="CommentText"/>
      </w:pPr>
      <w:r>
        <w:rPr>
          <w:rStyle w:val="CommentReference"/>
        </w:rPr>
        <w:annotationRef/>
      </w:r>
      <w:r>
        <w:t xml:space="preserve">What is this driven by? Different maintenance costs? </w:t>
      </w:r>
    </w:p>
  </w:comment>
  <w:comment w:id="2584" w:author="Gaunt, Michael" w:date="2021-05-17T15:29:00Z" w:initials="GM">
    <w:p w14:paraId="2F3C55E3" w14:textId="75120030" w:rsidR="0028663E" w:rsidRDefault="0028663E">
      <w:pPr>
        <w:pStyle w:val="CommentText"/>
      </w:pPr>
      <w:r>
        <w:rPr>
          <w:rStyle w:val="CommentReference"/>
        </w:rPr>
        <w:annotationRef/>
      </w:r>
      <w:r>
        <w:t xml:space="preserve">Yes, added a sentence after this one to explain </w:t>
      </w:r>
    </w:p>
  </w:comment>
  <w:comment w:id="2610" w:author="Doris Lee" w:date="2021-05-17T13:32:00Z" w:initials="LD">
    <w:p w14:paraId="5554AFB1" w14:textId="5010FB2F" w:rsidR="00045F02" w:rsidRDefault="00045F02">
      <w:pPr>
        <w:pStyle w:val="CommentText"/>
      </w:pPr>
      <w:r>
        <w:rPr>
          <w:rStyle w:val="CommentReference"/>
        </w:rPr>
        <w:annotationRef/>
      </w:r>
      <w:r>
        <w:t xml:space="preserve">How is this defined? </w:t>
      </w:r>
    </w:p>
  </w:comment>
  <w:comment w:id="2611" w:author="Gaunt, Michael" w:date="2021-05-17T15:29:00Z" w:initials="GM">
    <w:p w14:paraId="066B230B" w14:textId="7DC9512E" w:rsidR="0028663E" w:rsidRDefault="0028663E">
      <w:pPr>
        <w:pStyle w:val="CommentText"/>
      </w:pPr>
      <w:r>
        <w:rPr>
          <w:rStyle w:val="CommentReference"/>
        </w:rPr>
        <w:annotationRef/>
      </w:r>
      <w:r>
        <w:t>Added () to explain</w:t>
      </w:r>
    </w:p>
  </w:comment>
  <w:comment w:id="2642" w:author="Doris Lee" w:date="2021-05-17T11:26:00Z" w:initials="LD">
    <w:p w14:paraId="61FF4342" w14:textId="77777777" w:rsidR="00C97C34" w:rsidRDefault="00C97C34" w:rsidP="00C97C34">
      <w:pPr>
        <w:pStyle w:val="CommentText"/>
      </w:pPr>
      <w:r>
        <w:rPr>
          <w:rStyle w:val="CommentReference"/>
        </w:rPr>
        <w:annotationRef/>
      </w:r>
      <w:r>
        <w:t>Can we fix the axis to get rid of the exponents? Use 0k, 100k, etc. so that this matches axis of Nicholas’ plots.</w:t>
      </w:r>
    </w:p>
  </w:comment>
  <w:comment w:id="2666" w:author="Doris Lee" w:date="2021-05-17T11:32:00Z" w:initials="LD">
    <w:p w14:paraId="3D05D2FD" w14:textId="5EADD9CC" w:rsidR="00045F02" w:rsidRDefault="00045F02">
      <w:pPr>
        <w:pStyle w:val="CommentText"/>
      </w:pPr>
      <w:r>
        <w:rPr>
          <w:rStyle w:val="CommentReference"/>
        </w:rPr>
        <w:annotationRef/>
      </w:r>
      <w:r>
        <w:t>Change Total Cost of Operation to Total Cost of Ownership</w:t>
      </w:r>
    </w:p>
  </w:comment>
  <w:comment w:id="2667" w:author="Doris Lee" w:date="2021-05-17T11:25:00Z" w:initials="LD">
    <w:p w14:paraId="27AB1BA6" w14:textId="2473868D" w:rsidR="00045F02" w:rsidRPr="008E6770" w:rsidRDefault="00045F02">
      <w:pPr>
        <w:pStyle w:val="CommentText"/>
      </w:pPr>
      <w:r>
        <w:rPr>
          <w:rStyle w:val="CommentReference"/>
        </w:rPr>
        <w:annotationRef/>
      </w:r>
      <w:r>
        <w:t>Can we fix the axis to get rid of the exponents? Use 0k, 100k, etc. so that this matches axis of Nicholas’ plots.</w:t>
      </w:r>
    </w:p>
  </w:comment>
  <w:comment w:id="2688" w:author="Doris Lee" w:date="2021-05-17T11:14:00Z" w:initials="LD">
    <w:p w14:paraId="71D20CDE" w14:textId="4D5EA92A" w:rsidR="00045F02" w:rsidRDefault="00045F02">
      <w:pPr>
        <w:pStyle w:val="CommentText"/>
      </w:pPr>
      <w:r>
        <w:rPr>
          <w:rStyle w:val="CommentReference"/>
        </w:rPr>
        <w:annotationRef/>
      </w:r>
      <w:r>
        <w:t>Can you rewrite this in layman’s terms? “Never force” does not seem like quite the right term?</w:t>
      </w:r>
    </w:p>
  </w:comment>
  <w:comment w:id="2702" w:author="Doris Lee" w:date="2021-05-17T11:27:00Z" w:initials="LD">
    <w:p w14:paraId="2F2D7B04" w14:textId="7C590B18" w:rsidR="00045F02" w:rsidRDefault="00045F02">
      <w:pPr>
        <w:pStyle w:val="CommentText"/>
      </w:pPr>
      <w:r>
        <w:rPr>
          <w:rStyle w:val="CommentReference"/>
        </w:rPr>
        <w:annotationRef/>
      </w:r>
      <w:r>
        <w:t xml:space="preserve">This is a mouthful, please rewrite. </w:t>
      </w:r>
    </w:p>
  </w:comment>
  <w:comment w:id="2726" w:author="Doris Lee" w:date="2021-05-17T11:14:00Z" w:initials="LD">
    <w:p w14:paraId="596300E2" w14:textId="37815905" w:rsidR="00045F02" w:rsidRDefault="00045F02">
      <w:pPr>
        <w:pStyle w:val="CommentText"/>
      </w:pPr>
      <w:r>
        <w:rPr>
          <w:rStyle w:val="CommentReference"/>
        </w:rPr>
        <w:annotationRef/>
      </w:r>
      <w:r>
        <w:t>Do you mean beyond?</w:t>
      </w:r>
    </w:p>
  </w:comment>
  <w:comment w:id="2757" w:author="Doris Lee" w:date="2021-05-17T11:26:00Z" w:initials="LD">
    <w:p w14:paraId="7EFD9D85" w14:textId="1356C6CE" w:rsidR="00045F02" w:rsidRDefault="00045F02">
      <w:pPr>
        <w:pStyle w:val="CommentText"/>
      </w:pPr>
      <w:r>
        <w:rPr>
          <w:rStyle w:val="CommentReference"/>
        </w:rPr>
        <w:annotationRef/>
      </w:r>
      <w:r>
        <w:t>Can we fix the axis to get rid of the exponents? Use 0k, 100k, etc. so that this matches axis of Nicholas’ plots.</w:t>
      </w:r>
    </w:p>
  </w:comment>
  <w:comment w:id="5328" w:author="Lee, Doris" w:date="2021-02-02T17:07:00Z" w:initials="LD">
    <w:p w14:paraId="7A2479B4" w14:textId="4940043A" w:rsidR="00045F02" w:rsidRDefault="00045F02">
      <w:pPr>
        <w:pStyle w:val="CommentText"/>
      </w:pPr>
      <w:r>
        <w:rPr>
          <w:rStyle w:val="CommentReference"/>
        </w:rPr>
        <w:annotationRef/>
      </w:r>
      <w:r>
        <w:t>Is there a missing value here?</w:t>
      </w:r>
    </w:p>
  </w:comment>
  <w:comment w:id="5569" w:author="Lee, Doris" w:date="2021-01-26T15:55:00Z" w:initials="LD">
    <w:p w14:paraId="674B8350" w14:textId="2EA2F507" w:rsidR="00045F02" w:rsidRDefault="00045F02">
      <w:pPr>
        <w:pStyle w:val="CommentText"/>
      </w:pPr>
      <w:r>
        <w:rPr>
          <w:rStyle w:val="CommentReference"/>
        </w:rPr>
        <w:annotationRef/>
      </w:r>
      <w:r>
        <w:t>Nicholas, is this still relevant?</w:t>
      </w:r>
    </w:p>
  </w:comment>
  <w:comment w:id="5598" w:author="Lee, Doris" w:date="2021-01-14T14:56:00Z" w:initials="LD">
    <w:p w14:paraId="10E79E32" w14:textId="77777777" w:rsidR="00045F02" w:rsidRDefault="00045F02" w:rsidP="00224B3B">
      <w:pPr>
        <w:pStyle w:val="ListParagraph"/>
        <w:numPr>
          <w:ilvl w:val="0"/>
          <w:numId w:val="28"/>
        </w:numPr>
      </w:pPr>
      <w:r>
        <w:rPr>
          <w:rStyle w:val="CommentReference"/>
        </w:rPr>
        <w:annotationRef/>
      </w:r>
      <w:r w:rsidRPr="00991551">
        <w:t xml:space="preserve">Additional input beyond the maintenance cost dataset is required to establish a clear recommendation for a ULB. Warranty recovery as well as better removing non-lifecycle costs that would not be expected in new vehicles (like retrofits) may change the optimum economic replacement cost. In addition, some bus types in the dataset did not have an extended maintenance record (BEB) </w:t>
      </w:r>
      <w:r>
        <w:rPr>
          <w:rStyle w:val="CommentReference"/>
        </w:rPr>
        <w:annotationRef/>
      </w:r>
      <w:r w:rsidRPr="00991551">
        <w:t xml:space="preserve">and lifecycle characteristics are unknown. Studies of peer agencies suggest that a longer ULB, not shorter, is practical. </w:t>
      </w:r>
      <w:r w:rsidRPr="000F7783">
        <w:t xml:space="preserve">However, </w:t>
      </w:r>
      <w:r>
        <w:t xml:space="preserve">since overhauls are not currently being performed on coaches, </w:t>
      </w:r>
      <w:r w:rsidRPr="000F7783">
        <w:t>Metro will need to review rehabilitation activities and associated costs to ensure the appropriate activities are conducted to extend the life of the vehicle</w:t>
      </w:r>
      <w:r>
        <w:t>, and to analyze whether those activities will be cost-effective in the long-term</w:t>
      </w:r>
      <w:r w:rsidRPr="000F7783">
        <w:t xml:space="preserve">. Conducting a pilot to extend the ULB </w:t>
      </w:r>
      <w:r>
        <w:t>beyond</w:t>
      </w:r>
      <w:r w:rsidRPr="000F7783">
        <w:t xml:space="preserve"> 1</w:t>
      </w:r>
      <w:r>
        <w:t>2</w:t>
      </w:r>
      <w:r w:rsidRPr="000F7783">
        <w:t xml:space="preserve"> years on a sub-fleet could help inform whether this would be viable in the long-term for the rest of Metro’s fleet. The ULB for trolley buses (i.e., 1</w:t>
      </w:r>
      <w:r>
        <w:t>8</w:t>
      </w:r>
      <w:r w:rsidRPr="000F7783">
        <w:t xml:space="preserve"> years) can be maintained given maintenance costs are not increasing significantly</w:t>
      </w:r>
      <w:r>
        <w:t xml:space="preserve"> over time and overhauls are being conducted to extend the life</w:t>
      </w:r>
      <w:r w:rsidRPr="000F7783">
        <w:t>.</w:t>
      </w:r>
      <w:r>
        <w:rPr>
          <w:rStyle w:val="CommentReference"/>
        </w:rPr>
        <w:annotationRef/>
      </w:r>
    </w:p>
    <w:p w14:paraId="219E0070" w14:textId="45838741" w:rsidR="00045F02" w:rsidRDefault="00045F02">
      <w:pPr>
        <w:pStyle w:val="CommentText"/>
      </w:pPr>
    </w:p>
  </w:comment>
  <w:comment w:id="5644" w:author="Lee, Doris" w:date="2021-02-02T17:05:00Z" w:initials="LD">
    <w:p w14:paraId="0B26598D" w14:textId="400AF6FA" w:rsidR="00045F02" w:rsidRDefault="00045F02">
      <w:pPr>
        <w:pStyle w:val="CommentText"/>
      </w:pPr>
      <w:r>
        <w:rPr>
          <w:rStyle w:val="CommentReference"/>
        </w:rPr>
        <w:annotationRef/>
      </w:r>
      <w:r>
        <w:t>Can you provide examples/specify how the data supports this?</w:t>
      </w:r>
    </w:p>
  </w:comment>
  <w:comment w:id="5645" w:author="Lee, Doris" w:date="2021-02-03T17:08:00Z" w:initials="LD">
    <w:p w14:paraId="38D8A4F0" w14:textId="55E6B9CB" w:rsidR="00045F02" w:rsidRDefault="00045F02" w:rsidP="00CC6A3B">
      <w:r>
        <w:rPr>
          <w:rStyle w:val="CommentReference"/>
        </w:rPr>
        <w:annotationRef/>
      </w:r>
      <w:r>
        <w:t xml:space="preserve">NR: My logic is based on the useful life for ESS systems. New packs are 7 year packs, roughly. Old packs are 5-6 years. Vehicles with the old pack and that are subsequently upgraded with a new 7 year (warrantied) pack should get 12-13 years. Vehicles with a new pack should get one replacement and last approximately 14 years. If the new packs are coming with the longer warranties and other maintenance cost aren’t a driving reason to replace the bus (which they aren’t), then running the bus past the warranty would increase the risk to the agency and be avoided. </w:t>
      </w:r>
    </w:p>
    <w:p w14:paraId="177D9FEA" w14:textId="496CA3CE" w:rsidR="00045F02" w:rsidRDefault="00045F02">
      <w:pPr>
        <w:pStyle w:val="CommentText"/>
      </w:pPr>
    </w:p>
  </w:comment>
  <w:comment w:id="5599" w:author="Lee, Doris" w:date="2021-01-13T17:22:00Z" w:initials="LD">
    <w:p w14:paraId="5C389E1B" w14:textId="165FA069" w:rsidR="00045F02" w:rsidRDefault="00045F02">
      <w:pPr>
        <w:pStyle w:val="CommentText"/>
      </w:pPr>
      <w:r>
        <w:t xml:space="preserve">Nicholas—I wrote this based on one of your previous emails when we were still discussing this with </w:t>
      </w:r>
      <w:proofErr w:type="spellStart"/>
      <w:r>
        <w:t>Neela</w:t>
      </w:r>
      <w:proofErr w:type="spellEnd"/>
      <w:r>
        <w:t>. Can you update based on yesterday’s discussion?</w:t>
      </w:r>
    </w:p>
  </w:comment>
  <w:comment w:id="5655" w:author="Lee, Doris" w:date="2021-01-26T16:00:00Z" w:initials="LD">
    <w:p w14:paraId="28F99BB4" w14:textId="6C3B05A3" w:rsidR="00045F02" w:rsidRDefault="00045F02">
      <w:pPr>
        <w:pStyle w:val="CommentText"/>
      </w:pPr>
      <w:r>
        <w:rPr>
          <w:rStyle w:val="CommentReference"/>
        </w:rPr>
        <w:annotationRef/>
      </w:r>
      <w:r>
        <w:t>Pls update based on mileage analysis</w:t>
      </w:r>
    </w:p>
  </w:comment>
  <w:comment w:id="5835" w:author="Lee, Doris" w:date="2021-01-26T16:00:00Z" w:initials="LD">
    <w:p w14:paraId="08BE0BA3" w14:textId="5D1DA3E8" w:rsidR="00045F02" w:rsidRDefault="00045F02">
      <w:pPr>
        <w:pStyle w:val="CommentText"/>
      </w:pPr>
      <w:r>
        <w:rPr>
          <w:rStyle w:val="CommentReference"/>
        </w:rPr>
        <w:annotationRef/>
      </w:r>
      <w:r>
        <w:t>Pls update this based on the analyses that we are going to show</w:t>
      </w:r>
    </w:p>
  </w:comment>
  <w:comment w:id="5843" w:author="Lee, Doris" w:date="2020-11-10T10:43:00Z" w:initials="LD">
    <w:p w14:paraId="26697FB4" w14:textId="77777777" w:rsidR="00045F02" w:rsidRDefault="00045F02" w:rsidP="00582B83">
      <w:pPr>
        <w:pStyle w:val="CommentText"/>
      </w:pPr>
      <w:r>
        <w:rPr>
          <w:rStyle w:val="CommentReference"/>
        </w:rPr>
        <w:annotationRef/>
      </w:r>
      <w:r>
        <w:t>What does this stand for? Can you spell out?</w:t>
      </w:r>
    </w:p>
  </w:comment>
  <w:comment w:id="5838" w:author="Doris Lee" w:date="2021-05-13T17:31:00Z" w:initials="LD">
    <w:p w14:paraId="0F990941" w14:textId="1DFE484E" w:rsidR="00045F02" w:rsidRDefault="00045F02">
      <w:pPr>
        <w:pStyle w:val="CommentText"/>
      </w:pPr>
      <w:r>
        <w:rPr>
          <w:rStyle w:val="CommentReference"/>
        </w:rPr>
        <w:annotationRef/>
      </w:r>
      <w:r>
        <w:t>Nicholas’ original writeup</w:t>
      </w:r>
    </w:p>
  </w:comment>
  <w:comment w:id="5891" w:author="Doris Lee" w:date="2021-05-13T17:31:00Z" w:initials="LD">
    <w:p w14:paraId="0CA828BD" w14:textId="58C73A81" w:rsidR="00045F02" w:rsidRDefault="00045F02">
      <w:pPr>
        <w:pStyle w:val="CommentText"/>
      </w:pPr>
      <w:r>
        <w:rPr>
          <w:rStyle w:val="CommentReference"/>
        </w:rPr>
        <w:annotationRef/>
      </w:r>
      <w:r>
        <w:t>Mike’s new writeup</w:t>
      </w:r>
    </w:p>
  </w:comment>
  <w:comment w:id="6273" w:author="Lee, Doris" w:date="2020-11-10T10:43:00Z" w:initials="LD">
    <w:p w14:paraId="119A82DE" w14:textId="368FB2A7" w:rsidR="00045F02" w:rsidRDefault="00045F02">
      <w:pPr>
        <w:pStyle w:val="CommentText"/>
      </w:pPr>
      <w:r>
        <w:rPr>
          <w:rStyle w:val="CommentReference"/>
        </w:rPr>
        <w:annotationRef/>
      </w:r>
      <w:r>
        <w:t>What does this stand for? Can you spell out?</w:t>
      </w:r>
    </w:p>
  </w:comment>
  <w:comment w:id="6502" w:author="Lee, Doris" w:date="2020-11-10T10:43:00Z" w:initials="LD">
    <w:p w14:paraId="3D50D001" w14:textId="77777777" w:rsidR="00045F02" w:rsidRDefault="00045F02" w:rsidP="006317CD">
      <w:pPr>
        <w:pStyle w:val="CommentText"/>
      </w:pPr>
      <w:r>
        <w:rPr>
          <w:rStyle w:val="CommentReference"/>
        </w:rPr>
        <w:annotationRef/>
      </w:r>
      <w:r>
        <w:t>What does this stand for? Can you spell out?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7AB199" w15:done="1"/>
  <w15:commentEx w15:paraId="21436E16" w15:done="1"/>
  <w15:commentEx w15:paraId="6A1016A7" w15:done="1"/>
  <w15:commentEx w15:paraId="32E303A1" w15:done="1"/>
  <w15:commentEx w15:paraId="2084B65A" w15:paraIdParent="32E303A1" w15:done="1"/>
  <w15:commentEx w15:paraId="6EE102B7" w15:done="1"/>
  <w15:commentEx w15:paraId="47B2E2E2" w15:paraIdParent="6EE102B7" w15:done="1"/>
  <w15:commentEx w15:paraId="49320CAF" w15:done="1"/>
  <w15:commentEx w15:paraId="22E39738" w15:done="1"/>
  <w15:commentEx w15:paraId="102CFEA9" w15:done="0"/>
  <w15:commentEx w15:paraId="29325F87" w15:done="0"/>
  <w15:commentEx w15:paraId="0C87987C" w15:done="0"/>
  <w15:commentEx w15:paraId="48F189BD" w15:done="1"/>
  <w15:commentEx w15:paraId="058D6480" w15:done="1"/>
  <w15:commentEx w15:paraId="3322BAC2" w15:done="1"/>
  <w15:commentEx w15:paraId="4E0843F4" w15:done="1"/>
  <w15:commentEx w15:paraId="666E7478" w15:done="1"/>
  <w15:commentEx w15:paraId="753DF671" w15:done="0"/>
  <w15:commentEx w15:paraId="0C743677" w15:done="1"/>
  <w15:commentEx w15:paraId="663C6661" w15:done="0"/>
  <w15:commentEx w15:paraId="6B38E36B" w15:done="0"/>
  <w15:commentEx w15:paraId="71B8717F" w15:done="0"/>
  <w15:commentEx w15:paraId="57680DBA" w15:done="0"/>
  <w15:commentEx w15:paraId="3F682754" w15:done="1"/>
  <w15:commentEx w15:paraId="69F47616" w15:done="0"/>
  <w15:commentEx w15:paraId="34FF1DD3" w15:done="0"/>
  <w15:commentEx w15:paraId="7F0B984B" w15:done="0"/>
  <w15:commentEx w15:paraId="5D4AFE22" w15:done="0"/>
  <w15:commentEx w15:paraId="3DFA9126" w15:done="0"/>
  <w15:commentEx w15:paraId="5CBE8023" w15:done="0"/>
  <w15:commentEx w15:paraId="6E480848" w15:paraIdParent="5CBE8023" w15:done="0"/>
  <w15:commentEx w15:paraId="61E87B38" w15:done="0"/>
  <w15:commentEx w15:paraId="73C58DF1" w15:done="0"/>
  <w15:commentEx w15:paraId="33587C3F" w15:done="1"/>
  <w15:commentEx w15:paraId="14AF73F0" w15:paraIdParent="33587C3F" w15:done="1"/>
  <w15:commentEx w15:paraId="028D7E1F" w15:done="1"/>
  <w15:commentEx w15:paraId="6DF8335F" w15:paraIdParent="028D7E1F" w15:done="1"/>
  <w15:commentEx w15:paraId="6E7768F0" w15:done="0"/>
  <w15:commentEx w15:paraId="53F70A0F" w15:paraIdParent="6E7768F0" w15:done="0"/>
  <w15:commentEx w15:paraId="797E15A7" w15:paraIdParent="6E7768F0" w15:done="0"/>
  <w15:commentEx w15:paraId="3E1B9254" w15:done="0"/>
  <w15:commentEx w15:paraId="2F3C55E3" w15:paraIdParent="3E1B9254" w15:done="0"/>
  <w15:commentEx w15:paraId="5554AFB1" w15:done="0"/>
  <w15:commentEx w15:paraId="066B230B" w15:paraIdParent="5554AFB1" w15:done="0"/>
  <w15:commentEx w15:paraId="61FF4342" w15:done="0"/>
  <w15:commentEx w15:paraId="3D05D2FD" w15:done="0"/>
  <w15:commentEx w15:paraId="27AB1BA6" w15:done="0"/>
  <w15:commentEx w15:paraId="71D20CDE" w15:done="0"/>
  <w15:commentEx w15:paraId="2F2D7B04" w15:done="0"/>
  <w15:commentEx w15:paraId="596300E2" w15:done="0"/>
  <w15:commentEx w15:paraId="7EFD9D85" w15:done="0"/>
  <w15:commentEx w15:paraId="7A2479B4" w15:done="0"/>
  <w15:commentEx w15:paraId="674B8350" w15:done="0"/>
  <w15:commentEx w15:paraId="219E0070" w15:done="1"/>
  <w15:commentEx w15:paraId="0B26598D" w15:done="0"/>
  <w15:commentEx w15:paraId="177D9FEA" w15:paraIdParent="0B26598D" w15:done="0"/>
  <w15:commentEx w15:paraId="5C389E1B" w15:done="1"/>
  <w15:commentEx w15:paraId="28F99BB4" w15:done="1"/>
  <w15:commentEx w15:paraId="08BE0BA3" w15:done="0"/>
  <w15:commentEx w15:paraId="26697FB4" w15:done="0"/>
  <w15:commentEx w15:paraId="0F990941" w15:done="0"/>
  <w15:commentEx w15:paraId="0CA828BD" w15:done="1"/>
  <w15:commentEx w15:paraId="119A82DE" w15:done="0"/>
  <w15:commentEx w15:paraId="3D50D00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47B9A7" w16cex:dateUtc="2021-05-13T21:43:00Z"/>
  <w16cex:commentExtensible w16cex:durableId="2447B6BE" w16cex:dateUtc="2021-05-13T21:31:00Z"/>
  <w16cex:commentExtensible w16cex:durableId="244CCF40" w16cex:dateUtc="2021-05-17T18:17:00Z"/>
  <w16cex:commentExtensible w16cex:durableId="244CD1A9" w16cex:dateUtc="2021-05-17T18:27:00Z"/>
  <w16cex:commentExtensible w16cex:durableId="244CCF0F" w16cex:dateUtc="2021-05-17T18:16:00Z"/>
  <w16cex:commentExtensible w16cex:durableId="244CD1DB" w16cex:dateUtc="2021-05-17T18:28:00Z"/>
  <w16cex:commentExtensible w16cex:durableId="244CD1F3" w16cex:dateUtc="2021-05-17T18:28:00Z"/>
  <w16cex:commentExtensible w16cex:durableId="244CD1B7" w16cex:dateUtc="2021-05-17T18:27:00Z"/>
  <w16cex:commentExtensible w16cex:durableId="244CD100" w16cex:dateUtc="2021-05-17T18:24:00Z"/>
  <w16cex:commentExtensible w16cex:durableId="244CD295" w16cex:dateUtc="2021-05-17T18:31:00Z"/>
  <w16cex:commentExtensible w16cex:durableId="244CEEEC" w16cex:dateUtc="2021-05-17T20:32:00Z"/>
  <w16cex:commentExtensible w16cex:durableId="244CD2B6" w16cex:dateUtc="2021-05-17T18:32:00Z"/>
  <w16cex:commentExtensible w16cex:durableId="244CD2D7" w16cex:dateUtc="2021-05-17T18:32:00Z"/>
  <w16cex:commentExtensible w16cex:durableId="244CEEDC" w16cex:dateUtc="2021-05-17T20:32:00Z"/>
  <w16cex:commentExtensible w16cex:durableId="244CD2E5" w16cex:dateUtc="2021-05-17T18:32:00Z"/>
  <w16cex:commentExtensible w16cex:durableId="244CD117" w16cex:dateUtc="2021-05-17T18:25:00Z"/>
  <w16cex:commentExtensible w16cex:durableId="244CCE7A" w16cex:dateUtc="2021-05-17T18:14:00Z"/>
  <w16cex:commentExtensible w16cex:durableId="244CD18A" w16cex:dateUtc="2021-05-17T18:27:00Z"/>
  <w16cex:commentExtensible w16cex:durableId="244CCE9C" w16cex:dateUtc="2021-05-17T18:14:00Z"/>
  <w16cex:commentExtensible w16cex:durableId="244CD164" w16cex:dateUtc="2021-05-17T18:26:00Z"/>
  <w16cex:commentExtensible w16cex:durableId="2447E0DB" w16cex:dateUtc="2021-05-14T00:31:00Z"/>
  <w16cex:commentExtensible w16cex:durableId="2447E0ED" w16cex:dateUtc="2021-05-14T00: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7AB199" w16cid:durableId="234A98B3"/>
  <w16cid:commentId w16cid:paraId="21436E16" w16cid:durableId="234A4867"/>
  <w16cid:commentId w16cid:paraId="6A1016A7" w16cid:durableId="24479E71"/>
  <w16cid:commentId w16cid:paraId="32E303A1" w16cid:durableId="234A4868"/>
  <w16cid:commentId w16cid:paraId="2084B65A" w16cid:durableId="234A538F"/>
  <w16cid:commentId w16cid:paraId="6EE102B7" w16cid:durableId="234A486C"/>
  <w16cid:commentId w16cid:paraId="47B2E2E2" w16cid:durableId="234A5473"/>
  <w16cid:commentId w16cid:paraId="49320CAF" w16cid:durableId="234A486D"/>
  <w16cid:commentId w16cid:paraId="22E39738" w16cid:durableId="234A486E"/>
  <w16cid:commentId w16cid:paraId="102CFEA9" w16cid:durableId="234A486F"/>
  <w16cid:commentId w16cid:paraId="29325F87" w16cid:durableId="234A4870"/>
  <w16cid:commentId w16cid:paraId="0C87987C" w16cid:durableId="234A4871"/>
  <w16cid:commentId w16cid:paraId="48F189BD" w16cid:durableId="234A4872"/>
  <w16cid:commentId w16cid:paraId="058D6480" w16cid:durableId="2352E4DF"/>
  <w16cid:commentId w16cid:paraId="3322BAC2" w16cid:durableId="2352E4EB"/>
  <w16cid:commentId w16cid:paraId="4E0843F4" w16cid:durableId="23BA57B8"/>
  <w16cid:commentId w16cid:paraId="666E7478" w16cid:durableId="234A5960"/>
  <w16cid:commentId w16cid:paraId="753DF671" w16cid:durableId="234A4873"/>
  <w16cid:commentId w16cid:paraId="0C743677" w16cid:durableId="24479E81"/>
  <w16cid:commentId w16cid:paraId="663C6661" w16cid:durableId="2354EC20"/>
  <w16cid:commentId w16cid:paraId="6B38E36B" w16cid:durableId="23BABA94"/>
  <w16cid:commentId w16cid:paraId="71B8717F" w16cid:durableId="2447B9A7"/>
  <w16cid:commentId w16cid:paraId="57680DBA" w16cid:durableId="2447B6BE"/>
  <w16cid:commentId w16cid:paraId="3F682754" w16cid:durableId="24438CCB"/>
  <w16cid:commentId w16cid:paraId="69F47616" w16cid:durableId="2442A5E8"/>
  <w16cid:commentId w16cid:paraId="34FF1DD3" w16cid:durableId="244CCF40"/>
  <w16cid:commentId w16cid:paraId="7F0B984B" w16cid:durableId="244CD1A9"/>
  <w16cid:commentId w16cid:paraId="5D4AFE22" w16cid:durableId="244CCF0F"/>
  <w16cid:commentId w16cid:paraId="3DFA9126" w16cid:durableId="244CD1DB"/>
  <w16cid:commentId w16cid:paraId="5CBE8023" w16cid:durableId="244CD1F3"/>
  <w16cid:commentId w16cid:paraId="6E480848" w16cid:durableId="244D20A2"/>
  <w16cid:commentId w16cid:paraId="61E87B38" w16cid:durableId="244CD1B7"/>
  <w16cid:commentId w16cid:paraId="73C58DF1" w16cid:durableId="244CD100"/>
  <w16cid:commentId w16cid:paraId="33587C3F" w16cid:durableId="244CD295"/>
  <w16cid:commentId w16cid:paraId="14AF73F0" w16cid:durableId="244D0829"/>
  <w16cid:commentId w16cid:paraId="028D7E1F" w16cid:durableId="244CEEEC"/>
  <w16cid:commentId w16cid:paraId="6DF8335F" w16cid:durableId="244D0808"/>
  <w16cid:commentId w16cid:paraId="6E7768F0" w16cid:durableId="244CD2B6"/>
  <w16cid:commentId w16cid:paraId="53F70A0F" w16cid:durableId="244D0843"/>
  <w16cid:commentId w16cid:paraId="797E15A7" w16cid:durableId="244D08C8"/>
  <w16cid:commentId w16cid:paraId="3E1B9254" w16cid:durableId="244CD2D7"/>
  <w16cid:commentId w16cid:paraId="2F3C55E3" w16cid:durableId="244D0A4D"/>
  <w16cid:commentId w16cid:paraId="5554AFB1" w16cid:durableId="244CEEDC"/>
  <w16cid:commentId w16cid:paraId="066B230B" w16cid:durableId="244D0A42"/>
  <w16cid:commentId w16cid:paraId="61FF4342" w16cid:durableId="244D0B98"/>
  <w16cid:commentId w16cid:paraId="3D05D2FD" w16cid:durableId="244CD2E5"/>
  <w16cid:commentId w16cid:paraId="27AB1BA6" w16cid:durableId="244CD117"/>
  <w16cid:commentId w16cid:paraId="71D20CDE" w16cid:durableId="244CCE7A"/>
  <w16cid:commentId w16cid:paraId="2F2D7B04" w16cid:durableId="244CD18A"/>
  <w16cid:commentId w16cid:paraId="596300E2" w16cid:durableId="244CCE9C"/>
  <w16cid:commentId w16cid:paraId="7EFD9D85" w16cid:durableId="244CD164"/>
  <w16cid:commentId w16cid:paraId="7A2479B4" w16cid:durableId="23C4056E"/>
  <w16cid:commentId w16cid:paraId="674B8350" w16cid:durableId="23BABA0E"/>
  <w16cid:commentId w16cid:paraId="219E0070" w16cid:durableId="23AADA25"/>
  <w16cid:commentId w16cid:paraId="0B26598D" w16cid:durableId="23C404C2"/>
  <w16cid:commentId w16cid:paraId="177D9FEA" w16cid:durableId="23C556FA"/>
  <w16cid:commentId w16cid:paraId="5C389E1B" w16cid:durableId="23A9AAD0"/>
  <w16cid:commentId w16cid:paraId="28F99BB4" w16cid:durableId="23BABB06"/>
  <w16cid:commentId w16cid:paraId="08BE0BA3" w16cid:durableId="23BABB22"/>
  <w16cid:commentId w16cid:paraId="26697FB4" w16cid:durableId="2447DEBB"/>
  <w16cid:commentId w16cid:paraId="0F990941" w16cid:durableId="2447E0DB"/>
  <w16cid:commentId w16cid:paraId="0CA828BD" w16cid:durableId="2447E0ED"/>
  <w16cid:commentId w16cid:paraId="119A82DE" w16cid:durableId="2354ED58"/>
  <w16cid:commentId w16cid:paraId="3D50D001" w16cid:durableId="2447C08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D33D2" w14:textId="77777777" w:rsidR="00BD3572" w:rsidRDefault="00BD3572" w:rsidP="008B3F51">
      <w:pPr>
        <w:spacing w:after="0" w:line="240" w:lineRule="auto"/>
      </w:pPr>
      <w:r>
        <w:separator/>
      </w:r>
    </w:p>
  </w:endnote>
  <w:endnote w:type="continuationSeparator" w:id="0">
    <w:p w14:paraId="418F0136" w14:textId="77777777" w:rsidR="00BD3572" w:rsidRDefault="00BD3572" w:rsidP="008B3F51">
      <w:pPr>
        <w:spacing w:after="0" w:line="240" w:lineRule="auto"/>
      </w:pPr>
      <w:r>
        <w:continuationSeparator/>
      </w:r>
    </w:p>
  </w:endnote>
  <w:endnote w:type="continuationNotice" w:id="1">
    <w:p w14:paraId="5AF77F7E" w14:textId="77777777" w:rsidR="00BD3572" w:rsidRDefault="00BD35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Arial Narrow">
    <w:panose1 w:val="020B0606020202030204"/>
    <w:charset w:val="00"/>
    <w:family w:val="swiss"/>
    <w:pitch w:val="variable"/>
    <w:sig w:usb0="00000287" w:usb1="00000800" w:usb2="00000000" w:usb3="00000000" w:csb0="0000009F" w:csb1="00000000"/>
  </w:font>
  <w:font w:name="Yu Mincho">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 w:name="@Yu Gothic Light">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CAA4E2" w14:textId="44BEC17A" w:rsidR="00045F02" w:rsidRPr="008B3F51" w:rsidRDefault="00045F02" w:rsidP="005F3FB4">
    <w:pPr>
      <w:pStyle w:val="Footer"/>
      <w:pBdr>
        <w:top w:val="single" w:sz="4" w:space="1" w:color="auto"/>
      </w:pBdr>
      <w:tabs>
        <w:tab w:val="clear" w:pos="4680"/>
        <w:tab w:val="clear" w:pos="9360"/>
        <w:tab w:val="center" w:pos="10800"/>
        <w:tab w:val="right" w:pos="21600"/>
      </w:tabs>
      <w:rPr>
        <w:sz w:val="18"/>
      </w:rPr>
    </w:pPr>
    <w:r>
      <w:rPr>
        <w:sz w:val="18"/>
      </w:rPr>
      <w:t>King County Metro</w:t>
    </w:r>
    <w:r w:rsidRPr="008B3F51">
      <w:rPr>
        <w:sz w:val="18"/>
      </w:rPr>
      <w:t xml:space="preserve"> </w:t>
    </w:r>
    <w:r w:rsidRPr="008B3F51">
      <w:rPr>
        <w:color w:val="FF0000"/>
        <w:sz w:val="18"/>
      </w:rPr>
      <w:t>|</w:t>
    </w:r>
    <w:r w:rsidRPr="008B3F51">
      <w:rPr>
        <w:sz w:val="18"/>
      </w:rPr>
      <w:t xml:space="preserve"> </w:t>
    </w:r>
    <w:r>
      <w:rPr>
        <w:color w:val="A6A6A6" w:themeColor="background1" w:themeShade="A6"/>
        <w:sz w:val="18"/>
      </w:rPr>
      <w:t xml:space="preserve">Useful Life Assessment                </w:t>
    </w:r>
    <w:r>
      <w:rPr>
        <w:sz w:val="18"/>
      </w:rPr>
      <w:t xml:space="preserve">                                                   </w:t>
    </w:r>
    <w:r w:rsidRPr="008B3F51">
      <w:rPr>
        <w:sz w:val="18"/>
      </w:rPr>
      <w:t>CONFIDENTIAL</w:t>
    </w:r>
    <w:r>
      <w:rPr>
        <w:sz w:val="18"/>
      </w:rPr>
      <w:t xml:space="preserve">                                                    </w:t>
    </w:r>
    <w:r w:rsidRPr="008B3F51">
      <w:rPr>
        <w:sz w:val="18"/>
      </w:rPr>
      <w:fldChar w:fldCharType="begin"/>
    </w:r>
    <w:r w:rsidRPr="008B3F51">
      <w:rPr>
        <w:sz w:val="18"/>
      </w:rPr>
      <w:instrText xml:space="preserve"> PAGE   \* MERGEFORMAT </w:instrText>
    </w:r>
    <w:r w:rsidRPr="008B3F51">
      <w:rPr>
        <w:sz w:val="18"/>
      </w:rPr>
      <w:fldChar w:fldCharType="separate"/>
    </w:r>
    <w:r>
      <w:rPr>
        <w:noProof/>
        <w:sz w:val="18"/>
      </w:rPr>
      <w:t>27</w:t>
    </w:r>
    <w:r w:rsidRPr="008B3F51">
      <w:rPr>
        <w:noProof/>
        <w:sz w:val="18"/>
      </w:rPr>
      <w:fldChar w:fldCharType="end"/>
    </w:r>
  </w:p>
  <w:p w14:paraId="33241AF0" w14:textId="77777777" w:rsidR="00045F02" w:rsidRPr="00784AB3" w:rsidRDefault="00045F02" w:rsidP="00784AB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B1600" w14:textId="77777777" w:rsidR="00045F02" w:rsidRPr="00784AB3" w:rsidRDefault="00045F02" w:rsidP="00784AB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E9C9E6" w14:textId="77777777" w:rsidR="00BD3572" w:rsidRDefault="00BD3572" w:rsidP="008B3F51">
      <w:pPr>
        <w:spacing w:after="0" w:line="240" w:lineRule="auto"/>
      </w:pPr>
      <w:r>
        <w:separator/>
      </w:r>
    </w:p>
  </w:footnote>
  <w:footnote w:type="continuationSeparator" w:id="0">
    <w:p w14:paraId="7A859B06" w14:textId="77777777" w:rsidR="00BD3572" w:rsidRDefault="00BD3572" w:rsidP="008B3F51">
      <w:pPr>
        <w:spacing w:after="0" w:line="240" w:lineRule="auto"/>
      </w:pPr>
      <w:r>
        <w:continuationSeparator/>
      </w:r>
    </w:p>
  </w:footnote>
  <w:footnote w:type="continuationNotice" w:id="1">
    <w:p w14:paraId="7BB5B5EE" w14:textId="77777777" w:rsidR="00BD3572" w:rsidRDefault="00BD3572">
      <w:pPr>
        <w:spacing w:after="0" w:line="240" w:lineRule="auto"/>
      </w:pPr>
    </w:p>
  </w:footnote>
  <w:footnote w:id="2">
    <w:p w14:paraId="3BB2354C" w14:textId="77777777" w:rsidR="00045F02" w:rsidRPr="00D43424" w:rsidRDefault="00045F02">
      <w:pPr>
        <w:pStyle w:val="FootnoteText"/>
        <w:rPr>
          <w:lang w:val="en-US"/>
        </w:rPr>
      </w:pPr>
      <w:r>
        <w:rPr>
          <w:rStyle w:val="FootnoteReference"/>
        </w:rPr>
        <w:footnoteRef/>
      </w:r>
      <w:r>
        <w:t xml:space="preserve"> </w:t>
      </w:r>
      <w:r>
        <w:rPr>
          <w:lang w:val="en-US"/>
        </w:rPr>
        <w:t xml:space="preserve">ULBs that differ between the 2018 TAMM and 2019 NTD report are highlighted in yellow. </w:t>
      </w:r>
    </w:p>
  </w:footnote>
  <w:footnote w:id="3">
    <w:p w14:paraId="28D189A3" w14:textId="21059EB8" w:rsidR="00045F02" w:rsidRPr="004E3118" w:rsidRDefault="00045F02">
      <w:pPr>
        <w:pStyle w:val="FootnoteText"/>
      </w:pPr>
      <w:ins w:id="500" w:author="Lee, Doris" w:date="2021-01-14T14:01:00Z">
        <w:r>
          <w:rPr>
            <w:rStyle w:val="FootnoteReference"/>
          </w:rPr>
          <w:footnoteRef/>
        </w:r>
        <w:r>
          <w:t xml:space="preserve"> The ULB for ferryboats is 25 years based on discussions with Marine Division staff</w:t>
        </w:r>
      </w:ins>
    </w:p>
  </w:footnote>
  <w:footnote w:id="4">
    <w:p w14:paraId="51340C2F" w14:textId="64FFA11B" w:rsidR="00045F02" w:rsidRPr="004E3118" w:rsidRDefault="00045F02">
      <w:pPr>
        <w:pStyle w:val="FootnoteText"/>
      </w:pPr>
      <w:ins w:id="511" w:author="Lee, Doris" w:date="2021-01-13T17:24:00Z">
        <w:r>
          <w:rPr>
            <w:rStyle w:val="FootnoteReference"/>
          </w:rPr>
          <w:footnoteRef/>
        </w:r>
        <w:r>
          <w:t xml:space="preserve"> </w:t>
        </w:r>
      </w:ins>
      <w:ins w:id="512" w:author="Lee, Doris" w:date="2021-01-14T14:02:00Z">
        <w:r>
          <w:rPr>
            <w:highlight w:val="yellow"/>
          </w:rPr>
          <w:t>Discussions with NRV staff identified</w:t>
        </w:r>
      </w:ins>
      <w:ins w:id="513" w:author="Lee, Doris" w:date="2021-01-14T14:06:00Z">
        <w:r>
          <w:rPr>
            <w:highlight w:val="yellow"/>
          </w:rPr>
          <w:t xml:space="preserve"> several corrections with ULBs stated in this table:</w:t>
        </w:r>
      </w:ins>
      <w:ins w:id="514" w:author="Lee, Doris" w:date="2021-01-14T14:02:00Z">
        <w:r>
          <w:rPr>
            <w:highlight w:val="yellow"/>
          </w:rPr>
          <w:t xml:space="preserve"> </w:t>
        </w:r>
      </w:ins>
      <w:ins w:id="515" w:author="Lee, Doris" w:date="2021-01-13T17:24:00Z">
        <w:r w:rsidRPr="003B4DA6">
          <w:rPr>
            <w:highlight w:val="yellow"/>
            <w:rPrChange w:id="516" w:author="Lee, Doris" w:date="2021-01-13T17:28:00Z">
              <w:rPr/>
            </w:rPrChange>
          </w:rPr>
          <w:t xml:space="preserve">automobiles </w:t>
        </w:r>
      </w:ins>
      <w:ins w:id="517" w:author="Lee, Doris" w:date="2021-01-13T17:26:00Z">
        <w:r w:rsidRPr="003B4DA6">
          <w:rPr>
            <w:highlight w:val="yellow"/>
            <w:rPrChange w:id="518" w:author="Lee, Doris" w:date="2021-01-13T17:28:00Z">
              <w:rPr/>
            </w:rPrChange>
          </w:rPr>
          <w:t xml:space="preserve">are </w:t>
        </w:r>
      </w:ins>
      <w:ins w:id="519" w:author="Lee, Doris" w:date="2021-01-13T17:24:00Z">
        <w:r w:rsidRPr="003B4DA6">
          <w:rPr>
            <w:highlight w:val="yellow"/>
            <w:rPrChange w:id="520" w:author="Lee, Doris" w:date="2021-01-13T17:28:00Z">
              <w:rPr/>
            </w:rPrChange>
          </w:rPr>
          <w:t xml:space="preserve">retired at 12 years (or when vehicles reach 110,000 miles, </w:t>
        </w:r>
      </w:ins>
      <w:ins w:id="521" w:author="Lee, Doris" w:date="2021-01-13T17:27:00Z">
        <w:r w:rsidRPr="003B4DA6">
          <w:rPr>
            <w:highlight w:val="yellow"/>
            <w:rPrChange w:id="522" w:author="Lee, Doris" w:date="2021-01-13T17:28:00Z">
              <w:rPr/>
            </w:rPrChange>
          </w:rPr>
          <w:t>p</w:t>
        </w:r>
      </w:ins>
      <w:ins w:id="523" w:author="Lee, Doris" w:date="2021-01-13T17:24:00Z">
        <w:r w:rsidRPr="003B4DA6">
          <w:rPr>
            <w:highlight w:val="yellow"/>
            <w:rPrChange w:id="524" w:author="Lee, Doris" w:date="2021-01-13T17:28:00Z">
              <w:rPr/>
            </w:rPrChange>
          </w:rPr>
          <w:t>ick-up trucks are retired at 12 years, vans are retired at 12 years</w:t>
        </w:r>
      </w:ins>
      <w:ins w:id="525" w:author="Lee, Doris" w:date="2021-01-13T17:26:00Z">
        <w:r w:rsidRPr="003B4DA6">
          <w:rPr>
            <w:highlight w:val="yellow"/>
            <w:rPrChange w:id="526" w:author="Lee, Doris" w:date="2021-01-13T17:28:00Z">
              <w:rPr/>
            </w:rPrChange>
          </w:rPr>
          <w:t xml:space="preserve">, and </w:t>
        </w:r>
      </w:ins>
      <w:ins w:id="527" w:author="Lee, Doris" w:date="2021-01-13T17:25:00Z">
        <w:r w:rsidRPr="003B4DA6">
          <w:rPr>
            <w:highlight w:val="yellow"/>
            <w:rPrChange w:id="528" w:author="Lee, Doris" w:date="2021-01-13T17:28:00Z">
              <w:rPr/>
            </w:rPrChange>
          </w:rPr>
          <w:t xml:space="preserve">police pursuit vehicles are retired at 10 years or 110,000 miles (although these vehicles usually </w:t>
        </w:r>
      </w:ins>
      <w:ins w:id="529" w:author="Lee, Doris" w:date="2021-01-13T17:28:00Z">
        <w:r w:rsidRPr="003B4DA6">
          <w:rPr>
            <w:highlight w:val="yellow"/>
            <w:rPrChange w:id="530" w:author="Lee, Doris" w:date="2021-01-13T17:28:00Z">
              <w:rPr/>
            </w:rPrChange>
          </w:rPr>
          <w:t>reach 110,000 miles before they reach 10 years).</w:t>
        </w:r>
        <w:r>
          <w:t xml:space="preserve"> </w:t>
        </w:r>
      </w:ins>
      <w:ins w:id="531" w:author="Lee, Doris" w:date="2021-01-13T17:25:00Z">
        <w:r>
          <w:t xml:space="preserve"> </w:t>
        </w:r>
      </w:ins>
    </w:p>
  </w:footnote>
  <w:footnote w:id="5">
    <w:p w14:paraId="3EB38831" w14:textId="77777777" w:rsidR="00045F02" w:rsidRPr="00D43424" w:rsidRDefault="00045F02">
      <w:pPr>
        <w:pStyle w:val="FootnoteText"/>
        <w:rPr>
          <w:lang w:val="en-US"/>
        </w:rPr>
      </w:pPr>
      <w:r>
        <w:rPr>
          <w:rStyle w:val="FootnoteReference"/>
        </w:rPr>
        <w:footnoteRef/>
      </w:r>
      <w:r>
        <w:t xml:space="preserve"> </w:t>
      </w:r>
      <w:r>
        <w:rPr>
          <w:lang w:val="en-US"/>
        </w:rPr>
        <w:t xml:space="preserve">Supervisor vans are no longer in operation. </w:t>
      </w:r>
    </w:p>
  </w:footnote>
  <w:footnote w:id="6">
    <w:p w14:paraId="087C82A4" w14:textId="77777777" w:rsidR="00045F02" w:rsidRPr="00A56C88" w:rsidRDefault="00045F02" w:rsidP="007B0265">
      <w:pPr>
        <w:pStyle w:val="FootnoteText"/>
        <w:rPr>
          <w:lang w:val="en-US"/>
        </w:rPr>
      </w:pPr>
      <w:r>
        <w:rPr>
          <w:rStyle w:val="FootnoteReference"/>
        </w:rPr>
        <w:footnoteRef/>
      </w:r>
      <w:r>
        <w:t xml:space="preserve"> </w:t>
      </w:r>
      <w:r>
        <w:rPr>
          <w:lang w:val="en-US"/>
        </w:rPr>
        <w:t>The NTD defines active vehicles as those vehicles in service, spare vehicles, and vehicles temporarily out of service for routine maintenance and minor repairs. Inactive vehicles are those vehicles that are not readily available for revenue service, including vehicles that are in storage, retained for emergency contingency purpose, out of service for an extended period of time for major repairs, or awaiting sale or disposal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E4AC5A" w14:textId="77777777" w:rsidR="00045F02" w:rsidRDefault="00045F02">
    <w:pPr>
      <w:pStyle w:val="Header"/>
    </w:pPr>
    <w:r>
      <w:rPr>
        <w:noProof/>
      </w:rPr>
      <w:pict w14:anchorId="1D9E2E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66" o:spid="_x0000_s2050" type="#_x0000_t136" style="position:absolute;margin-left:0;margin-top:0;width:412.4pt;height:247.45pt;rotation:315;z-index:-25165516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2B4A5B" w14:textId="77777777" w:rsidR="00045F02" w:rsidRDefault="00045F02">
    <w:pPr>
      <w:pStyle w:val="Header"/>
    </w:pPr>
    <w:r>
      <w:rPr>
        <w:noProof/>
      </w:rPr>
      <w:pict w14:anchorId="06B692DB">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67" o:spid="_x0000_s2051" type="#_x0000_t136" style="position:absolute;margin-left:0;margin-top:0;width:412.4pt;height:247.45pt;rotation:315;z-index:-25165312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C8522" w14:textId="77777777" w:rsidR="00045F02" w:rsidRDefault="00045F02">
    <w:pPr>
      <w:pStyle w:val="Header"/>
    </w:pPr>
    <w:r>
      <w:rPr>
        <w:noProof/>
      </w:rPr>
      <w:pict w14:anchorId="0BCFB0C8">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65" o:spid="_x0000_s2049" type="#_x0000_t136" style="position:absolute;margin-left:0;margin-top:0;width:412.4pt;height:247.45pt;rotation:315;z-index:-251657216;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9DBADA" w14:textId="77777777" w:rsidR="00045F02" w:rsidRDefault="00045F02">
    <w:pPr>
      <w:pStyle w:val="Header"/>
    </w:pPr>
    <w:r>
      <w:rPr>
        <w:noProof/>
      </w:rPr>
      <w:pict w14:anchorId="6983623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72" o:spid="_x0000_s2056" type="#_x0000_t136" style="position:absolute;margin-left:0;margin-top:0;width:412.4pt;height:247.45pt;rotation:315;z-index:-25164288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4EA199" w14:textId="77777777" w:rsidR="00045F02" w:rsidRDefault="00045F02">
    <w:pPr>
      <w:pStyle w:val="Header"/>
    </w:pPr>
    <w:r>
      <w:rPr>
        <w:noProof/>
      </w:rPr>
      <w:pict w14:anchorId="7F257BA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73" o:spid="_x0000_s2057" type="#_x0000_t136" style="position:absolute;margin-left:0;margin-top:0;width:412.4pt;height:247.45pt;rotation:315;z-index:-25164083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51AC9A" w14:textId="77777777" w:rsidR="00045F02" w:rsidRDefault="00045F02">
    <w:pPr>
      <w:pStyle w:val="Header"/>
    </w:pPr>
    <w:r>
      <w:rPr>
        <w:noProof/>
      </w:rPr>
      <w:pict w14:anchorId="4798697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28502771" o:spid="_x0000_s2055" type="#_x0000_t136" style="position:absolute;margin-left:0;margin-top:0;width:412.4pt;height:247.45pt;rotation:315;z-index:-251644928;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4A44F4"/>
    <w:multiLevelType w:val="hybridMultilevel"/>
    <w:tmpl w:val="FB686508"/>
    <w:lvl w:ilvl="0" w:tplc="7C0A2630">
      <w:start w:val="1"/>
      <w:numFmt w:val="bullet"/>
      <w:lvlText w:val="•"/>
      <w:lvlJc w:val="left"/>
      <w:pPr>
        <w:tabs>
          <w:tab w:val="num" w:pos="720"/>
        </w:tabs>
        <w:ind w:left="720" w:hanging="360"/>
      </w:pPr>
      <w:rPr>
        <w:rFonts w:ascii="Arial" w:hAnsi="Arial" w:hint="default"/>
      </w:rPr>
    </w:lvl>
    <w:lvl w:ilvl="1" w:tplc="872643C8" w:tentative="1">
      <w:start w:val="1"/>
      <w:numFmt w:val="bullet"/>
      <w:lvlText w:val="•"/>
      <w:lvlJc w:val="left"/>
      <w:pPr>
        <w:tabs>
          <w:tab w:val="num" w:pos="1440"/>
        </w:tabs>
        <w:ind w:left="1440" w:hanging="360"/>
      </w:pPr>
      <w:rPr>
        <w:rFonts w:ascii="Arial" w:hAnsi="Arial" w:hint="default"/>
      </w:rPr>
    </w:lvl>
    <w:lvl w:ilvl="2" w:tplc="9C7E34DE" w:tentative="1">
      <w:start w:val="1"/>
      <w:numFmt w:val="bullet"/>
      <w:lvlText w:val="•"/>
      <w:lvlJc w:val="left"/>
      <w:pPr>
        <w:tabs>
          <w:tab w:val="num" w:pos="2160"/>
        </w:tabs>
        <w:ind w:left="2160" w:hanging="360"/>
      </w:pPr>
      <w:rPr>
        <w:rFonts w:ascii="Arial" w:hAnsi="Arial" w:hint="default"/>
      </w:rPr>
    </w:lvl>
    <w:lvl w:ilvl="3" w:tplc="7F5210F8" w:tentative="1">
      <w:start w:val="1"/>
      <w:numFmt w:val="bullet"/>
      <w:lvlText w:val="•"/>
      <w:lvlJc w:val="left"/>
      <w:pPr>
        <w:tabs>
          <w:tab w:val="num" w:pos="2880"/>
        </w:tabs>
        <w:ind w:left="2880" w:hanging="360"/>
      </w:pPr>
      <w:rPr>
        <w:rFonts w:ascii="Arial" w:hAnsi="Arial" w:hint="default"/>
      </w:rPr>
    </w:lvl>
    <w:lvl w:ilvl="4" w:tplc="40788C5E" w:tentative="1">
      <w:start w:val="1"/>
      <w:numFmt w:val="bullet"/>
      <w:lvlText w:val="•"/>
      <w:lvlJc w:val="left"/>
      <w:pPr>
        <w:tabs>
          <w:tab w:val="num" w:pos="3600"/>
        </w:tabs>
        <w:ind w:left="3600" w:hanging="360"/>
      </w:pPr>
      <w:rPr>
        <w:rFonts w:ascii="Arial" w:hAnsi="Arial" w:hint="default"/>
      </w:rPr>
    </w:lvl>
    <w:lvl w:ilvl="5" w:tplc="89422C60" w:tentative="1">
      <w:start w:val="1"/>
      <w:numFmt w:val="bullet"/>
      <w:lvlText w:val="•"/>
      <w:lvlJc w:val="left"/>
      <w:pPr>
        <w:tabs>
          <w:tab w:val="num" w:pos="4320"/>
        </w:tabs>
        <w:ind w:left="4320" w:hanging="360"/>
      </w:pPr>
      <w:rPr>
        <w:rFonts w:ascii="Arial" w:hAnsi="Arial" w:hint="default"/>
      </w:rPr>
    </w:lvl>
    <w:lvl w:ilvl="6" w:tplc="B6BE052C" w:tentative="1">
      <w:start w:val="1"/>
      <w:numFmt w:val="bullet"/>
      <w:lvlText w:val="•"/>
      <w:lvlJc w:val="left"/>
      <w:pPr>
        <w:tabs>
          <w:tab w:val="num" w:pos="5040"/>
        </w:tabs>
        <w:ind w:left="5040" w:hanging="360"/>
      </w:pPr>
      <w:rPr>
        <w:rFonts w:ascii="Arial" w:hAnsi="Arial" w:hint="default"/>
      </w:rPr>
    </w:lvl>
    <w:lvl w:ilvl="7" w:tplc="CD220D62" w:tentative="1">
      <w:start w:val="1"/>
      <w:numFmt w:val="bullet"/>
      <w:lvlText w:val="•"/>
      <w:lvlJc w:val="left"/>
      <w:pPr>
        <w:tabs>
          <w:tab w:val="num" w:pos="5760"/>
        </w:tabs>
        <w:ind w:left="5760" w:hanging="360"/>
      </w:pPr>
      <w:rPr>
        <w:rFonts w:ascii="Arial" w:hAnsi="Arial" w:hint="default"/>
      </w:rPr>
    </w:lvl>
    <w:lvl w:ilvl="8" w:tplc="DA06B68C"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912CA2"/>
    <w:multiLevelType w:val="hybridMultilevel"/>
    <w:tmpl w:val="1E225614"/>
    <w:lvl w:ilvl="0" w:tplc="C8146568">
      <w:start w:val="1"/>
      <w:numFmt w:val="bullet"/>
      <w:lvlText w:val="•"/>
      <w:lvlJc w:val="left"/>
      <w:pPr>
        <w:tabs>
          <w:tab w:val="num" w:pos="720"/>
        </w:tabs>
        <w:ind w:left="720" w:hanging="360"/>
      </w:pPr>
      <w:rPr>
        <w:rFonts w:ascii="Arial" w:hAnsi="Arial" w:hint="default"/>
      </w:rPr>
    </w:lvl>
    <w:lvl w:ilvl="1" w:tplc="C68CA150">
      <w:numFmt w:val="bullet"/>
      <w:lvlText w:val="•"/>
      <w:lvlJc w:val="left"/>
      <w:pPr>
        <w:tabs>
          <w:tab w:val="num" w:pos="1440"/>
        </w:tabs>
        <w:ind w:left="1440" w:hanging="360"/>
      </w:pPr>
      <w:rPr>
        <w:rFonts w:ascii="Arial" w:hAnsi="Arial" w:hint="default"/>
      </w:rPr>
    </w:lvl>
    <w:lvl w:ilvl="2" w:tplc="1B3C13F6" w:tentative="1">
      <w:start w:val="1"/>
      <w:numFmt w:val="bullet"/>
      <w:lvlText w:val="•"/>
      <w:lvlJc w:val="left"/>
      <w:pPr>
        <w:tabs>
          <w:tab w:val="num" w:pos="2160"/>
        </w:tabs>
        <w:ind w:left="2160" w:hanging="360"/>
      </w:pPr>
      <w:rPr>
        <w:rFonts w:ascii="Arial" w:hAnsi="Arial" w:hint="default"/>
      </w:rPr>
    </w:lvl>
    <w:lvl w:ilvl="3" w:tplc="146A7F8A" w:tentative="1">
      <w:start w:val="1"/>
      <w:numFmt w:val="bullet"/>
      <w:lvlText w:val="•"/>
      <w:lvlJc w:val="left"/>
      <w:pPr>
        <w:tabs>
          <w:tab w:val="num" w:pos="2880"/>
        </w:tabs>
        <w:ind w:left="2880" w:hanging="360"/>
      </w:pPr>
      <w:rPr>
        <w:rFonts w:ascii="Arial" w:hAnsi="Arial" w:hint="default"/>
      </w:rPr>
    </w:lvl>
    <w:lvl w:ilvl="4" w:tplc="744ABC82" w:tentative="1">
      <w:start w:val="1"/>
      <w:numFmt w:val="bullet"/>
      <w:lvlText w:val="•"/>
      <w:lvlJc w:val="left"/>
      <w:pPr>
        <w:tabs>
          <w:tab w:val="num" w:pos="3600"/>
        </w:tabs>
        <w:ind w:left="3600" w:hanging="360"/>
      </w:pPr>
      <w:rPr>
        <w:rFonts w:ascii="Arial" w:hAnsi="Arial" w:hint="default"/>
      </w:rPr>
    </w:lvl>
    <w:lvl w:ilvl="5" w:tplc="5344D934" w:tentative="1">
      <w:start w:val="1"/>
      <w:numFmt w:val="bullet"/>
      <w:lvlText w:val="•"/>
      <w:lvlJc w:val="left"/>
      <w:pPr>
        <w:tabs>
          <w:tab w:val="num" w:pos="4320"/>
        </w:tabs>
        <w:ind w:left="4320" w:hanging="360"/>
      </w:pPr>
      <w:rPr>
        <w:rFonts w:ascii="Arial" w:hAnsi="Arial" w:hint="default"/>
      </w:rPr>
    </w:lvl>
    <w:lvl w:ilvl="6" w:tplc="29DC315C" w:tentative="1">
      <w:start w:val="1"/>
      <w:numFmt w:val="bullet"/>
      <w:lvlText w:val="•"/>
      <w:lvlJc w:val="left"/>
      <w:pPr>
        <w:tabs>
          <w:tab w:val="num" w:pos="5040"/>
        </w:tabs>
        <w:ind w:left="5040" w:hanging="360"/>
      </w:pPr>
      <w:rPr>
        <w:rFonts w:ascii="Arial" w:hAnsi="Arial" w:hint="default"/>
      </w:rPr>
    </w:lvl>
    <w:lvl w:ilvl="7" w:tplc="DF5EA766" w:tentative="1">
      <w:start w:val="1"/>
      <w:numFmt w:val="bullet"/>
      <w:lvlText w:val="•"/>
      <w:lvlJc w:val="left"/>
      <w:pPr>
        <w:tabs>
          <w:tab w:val="num" w:pos="5760"/>
        </w:tabs>
        <w:ind w:left="5760" w:hanging="360"/>
      </w:pPr>
      <w:rPr>
        <w:rFonts w:ascii="Arial" w:hAnsi="Arial" w:hint="default"/>
      </w:rPr>
    </w:lvl>
    <w:lvl w:ilvl="8" w:tplc="82B266E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0B68456B"/>
    <w:multiLevelType w:val="hybridMultilevel"/>
    <w:tmpl w:val="DC5416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B4015A"/>
    <w:multiLevelType w:val="hybridMultilevel"/>
    <w:tmpl w:val="32926A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2E2139"/>
    <w:multiLevelType w:val="hybridMultilevel"/>
    <w:tmpl w:val="8B0815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6E7AB3"/>
    <w:multiLevelType w:val="hybridMultilevel"/>
    <w:tmpl w:val="FF9EE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933A1D"/>
    <w:multiLevelType w:val="hybridMultilevel"/>
    <w:tmpl w:val="416666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6C34565"/>
    <w:multiLevelType w:val="hybridMultilevel"/>
    <w:tmpl w:val="11B829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BC0029"/>
    <w:multiLevelType w:val="hybridMultilevel"/>
    <w:tmpl w:val="10EC80F6"/>
    <w:lvl w:ilvl="0" w:tplc="D248C242">
      <w:start w:val="1"/>
      <w:numFmt w:val="bullet"/>
      <w:pStyle w:val="Bullet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956348"/>
    <w:multiLevelType w:val="hybridMultilevel"/>
    <w:tmpl w:val="C250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5610ED"/>
    <w:multiLevelType w:val="hybridMultilevel"/>
    <w:tmpl w:val="29EED7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051134"/>
    <w:multiLevelType w:val="hybridMultilevel"/>
    <w:tmpl w:val="5A68D2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3E776E"/>
    <w:multiLevelType w:val="multilevel"/>
    <w:tmpl w:val="DE7824C8"/>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45D2499F"/>
    <w:multiLevelType w:val="hybridMultilevel"/>
    <w:tmpl w:val="24C020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5B26CA"/>
    <w:multiLevelType w:val="hybridMultilevel"/>
    <w:tmpl w:val="87FC36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941055"/>
    <w:multiLevelType w:val="hybridMultilevel"/>
    <w:tmpl w:val="79A05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C57818"/>
    <w:multiLevelType w:val="hybridMultilevel"/>
    <w:tmpl w:val="E38895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91F5F2D"/>
    <w:multiLevelType w:val="hybridMultilevel"/>
    <w:tmpl w:val="3A8093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3565829"/>
    <w:multiLevelType w:val="hybridMultilevel"/>
    <w:tmpl w:val="770A51E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53BE62F4"/>
    <w:multiLevelType w:val="hybridMultilevel"/>
    <w:tmpl w:val="0AAE2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86308CC"/>
    <w:multiLevelType w:val="hybridMultilevel"/>
    <w:tmpl w:val="6BACFD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8917D87"/>
    <w:multiLevelType w:val="hybridMultilevel"/>
    <w:tmpl w:val="FF32D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43F098A"/>
    <w:multiLevelType w:val="hybridMultilevel"/>
    <w:tmpl w:val="35B618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66B500D9"/>
    <w:multiLevelType w:val="hybridMultilevel"/>
    <w:tmpl w:val="7292A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EE0AB7"/>
    <w:multiLevelType w:val="hybridMultilevel"/>
    <w:tmpl w:val="917A6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79B6373"/>
    <w:multiLevelType w:val="hybridMultilevel"/>
    <w:tmpl w:val="0194ED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982A7D"/>
    <w:multiLevelType w:val="hybridMultilevel"/>
    <w:tmpl w:val="930821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DD81DE7"/>
    <w:multiLevelType w:val="hybridMultilevel"/>
    <w:tmpl w:val="DF8815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2"/>
  </w:num>
  <w:num w:numId="3">
    <w:abstractNumId w:val="9"/>
  </w:num>
  <w:num w:numId="4">
    <w:abstractNumId w:val="14"/>
  </w:num>
  <w:num w:numId="5">
    <w:abstractNumId w:val="15"/>
  </w:num>
  <w:num w:numId="6">
    <w:abstractNumId w:val="19"/>
  </w:num>
  <w:num w:numId="7">
    <w:abstractNumId w:val="6"/>
  </w:num>
  <w:num w:numId="8">
    <w:abstractNumId w:val="21"/>
  </w:num>
  <w:num w:numId="9">
    <w:abstractNumId w:val="7"/>
  </w:num>
  <w:num w:numId="10">
    <w:abstractNumId w:val="27"/>
  </w:num>
  <w:num w:numId="11">
    <w:abstractNumId w:val="18"/>
  </w:num>
  <w:num w:numId="12">
    <w:abstractNumId w:val="26"/>
  </w:num>
  <w:num w:numId="13">
    <w:abstractNumId w:val="2"/>
  </w:num>
  <w:num w:numId="14">
    <w:abstractNumId w:val="10"/>
  </w:num>
  <w:num w:numId="15">
    <w:abstractNumId w:val="3"/>
  </w:num>
  <w:num w:numId="16">
    <w:abstractNumId w:val="24"/>
  </w:num>
  <w:num w:numId="17">
    <w:abstractNumId w:val="22"/>
  </w:num>
  <w:num w:numId="18">
    <w:abstractNumId w:val="25"/>
  </w:num>
  <w:num w:numId="19">
    <w:abstractNumId w:val="1"/>
  </w:num>
  <w:num w:numId="20">
    <w:abstractNumId w:val="16"/>
  </w:num>
  <w:num w:numId="21">
    <w:abstractNumId w:val="4"/>
  </w:num>
  <w:num w:numId="22">
    <w:abstractNumId w:val="13"/>
  </w:num>
  <w:num w:numId="23">
    <w:abstractNumId w:val="11"/>
  </w:num>
  <w:num w:numId="24">
    <w:abstractNumId w:val="0"/>
  </w:num>
  <w:num w:numId="25">
    <w:abstractNumId w:val="5"/>
  </w:num>
  <w:num w:numId="26">
    <w:abstractNumId w:val="23"/>
  </w:num>
  <w:num w:numId="27">
    <w:abstractNumId w:val="20"/>
  </w:num>
  <w:num w:numId="28">
    <w:abstractNumId w:val="17"/>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Lee, Doris">
    <w15:presenceInfo w15:providerId="AD" w15:userId="S-1-5-21-527237240-1500820517-725345543-306040"/>
  </w15:person>
  <w15:person w15:author="Doris Lee">
    <w15:presenceInfo w15:providerId="AD" w15:userId="S::Doris.Lee@wsp.com::aca48005-056b-4dbb-88ea-8f6d479b9cf4"/>
  </w15:person>
  <w15:person w15:author="Roberts, Christian M.">
    <w15:presenceInfo w15:providerId="AD" w15:userId="S-1-5-21-527237240-1500820517-725345543-338260"/>
  </w15:person>
  <w15:person w15:author="Richter, Nicholas">
    <w15:presenceInfo w15:providerId="AD" w15:userId="S::Nicholas.Richter@wsp.com::9e260583-3298-47d3-beb6-f7ac015cb562"/>
  </w15:person>
  <w15:person w15:author="Gaunt, Michael">
    <w15:presenceInfo w15:providerId="AD" w15:userId="S::Michael.Gaunt@wsp.com::f36635ff-2430-4bc5-8ae0-a0247b419a0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trackRevisions/>
  <w:defaultTabStop w:val="720"/>
  <w:characterSpacingControl w:val="doNotCompress"/>
  <w:hdrShapeDefaults>
    <o:shapedefaults v:ext="edit" spidmax="2058"/>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0EB1"/>
    <w:rsid w:val="0000051E"/>
    <w:rsid w:val="000013E1"/>
    <w:rsid w:val="000017F8"/>
    <w:rsid w:val="00001923"/>
    <w:rsid w:val="00001F95"/>
    <w:rsid w:val="000024E7"/>
    <w:rsid w:val="00002A27"/>
    <w:rsid w:val="00002D86"/>
    <w:rsid w:val="00003A8C"/>
    <w:rsid w:val="00004D34"/>
    <w:rsid w:val="00005000"/>
    <w:rsid w:val="000050A1"/>
    <w:rsid w:val="00005292"/>
    <w:rsid w:val="00005AB5"/>
    <w:rsid w:val="00005BC9"/>
    <w:rsid w:val="0000699E"/>
    <w:rsid w:val="00006F9A"/>
    <w:rsid w:val="00007294"/>
    <w:rsid w:val="000072E9"/>
    <w:rsid w:val="000102C1"/>
    <w:rsid w:val="000104DF"/>
    <w:rsid w:val="00010C0E"/>
    <w:rsid w:val="0001106A"/>
    <w:rsid w:val="00011446"/>
    <w:rsid w:val="000116A8"/>
    <w:rsid w:val="000117B4"/>
    <w:rsid w:val="000127F2"/>
    <w:rsid w:val="0001293E"/>
    <w:rsid w:val="00012B71"/>
    <w:rsid w:val="00013551"/>
    <w:rsid w:val="00013CB9"/>
    <w:rsid w:val="0001447E"/>
    <w:rsid w:val="00014EA8"/>
    <w:rsid w:val="000155B4"/>
    <w:rsid w:val="00016D0B"/>
    <w:rsid w:val="00016D71"/>
    <w:rsid w:val="00016EB3"/>
    <w:rsid w:val="0001769F"/>
    <w:rsid w:val="000206DD"/>
    <w:rsid w:val="00020CDC"/>
    <w:rsid w:val="00020D19"/>
    <w:rsid w:val="00020DE8"/>
    <w:rsid w:val="00021410"/>
    <w:rsid w:val="000214AE"/>
    <w:rsid w:val="00021D2F"/>
    <w:rsid w:val="000227FA"/>
    <w:rsid w:val="000244BA"/>
    <w:rsid w:val="000247F8"/>
    <w:rsid w:val="00024E4F"/>
    <w:rsid w:val="00024F02"/>
    <w:rsid w:val="0002502D"/>
    <w:rsid w:val="000257D4"/>
    <w:rsid w:val="00025A21"/>
    <w:rsid w:val="00026A2B"/>
    <w:rsid w:val="0003024A"/>
    <w:rsid w:val="00030981"/>
    <w:rsid w:val="00030C60"/>
    <w:rsid w:val="00031A4E"/>
    <w:rsid w:val="00031B44"/>
    <w:rsid w:val="00031C3F"/>
    <w:rsid w:val="00031D22"/>
    <w:rsid w:val="000327A2"/>
    <w:rsid w:val="00032FD0"/>
    <w:rsid w:val="00033972"/>
    <w:rsid w:val="00033F52"/>
    <w:rsid w:val="00034157"/>
    <w:rsid w:val="000343A9"/>
    <w:rsid w:val="00035091"/>
    <w:rsid w:val="0003537F"/>
    <w:rsid w:val="00035E7A"/>
    <w:rsid w:val="00035E98"/>
    <w:rsid w:val="0003695F"/>
    <w:rsid w:val="00036AAF"/>
    <w:rsid w:val="000373C8"/>
    <w:rsid w:val="000375BA"/>
    <w:rsid w:val="000377B9"/>
    <w:rsid w:val="000377C3"/>
    <w:rsid w:val="00037BFD"/>
    <w:rsid w:val="000407E0"/>
    <w:rsid w:val="000408D3"/>
    <w:rsid w:val="00042D20"/>
    <w:rsid w:val="00043D41"/>
    <w:rsid w:val="00044C6F"/>
    <w:rsid w:val="00045B9D"/>
    <w:rsid w:val="00045BC3"/>
    <w:rsid w:val="00045F02"/>
    <w:rsid w:val="00047050"/>
    <w:rsid w:val="00047A07"/>
    <w:rsid w:val="00047A3E"/>
    <w:rsid w:val="00047C47"/>
    <w:rsid w:val="00051E04"/>
    <w:rsid w:val="00051EAC"/>
    <w:rsid w:val="00051ED8"/>
    <w:rsid w:val="000534B2"/>
    <w:rsid w:val="00054B12"/>
    <w:rsid w:val="000551F8"/>
    <w:rsid w:val="000554C8"/>
    <w:rsid w:val="00055654"/>
    <w:rsid w:val="000556E3"/>
    <w:rsid w:val="00056A50"/>
    <w:rsid w:val="0005709F"/>
    <w:rsid w:val="00060084"/>
    <w:rsid w:val="00060412"/>
    <w:rsid w:val="00060BA4"/>
    <w:rsid w:val="00061337"/>
    <w:rsid w:val="000614FE"/>
    <w:rsid w:val="0006163F"/>
    <w:rsid w:val="00061785"/>
    <w:rsid w:val="000622BC"/>
    <w:rsid w:val="00062854"/>
    <w:rsid w:val="00063A39"/>
    <w:rsid w:val="00063D44"/>
    <w:rsid w:val="00063D91"/>
    <w:rsid w:val="00065AD6"/>
    <w:rsid w:val="0006672C"/>
    <w:rsid w:val="00066D20"/>
    <w:rsid w:val="00066DE3"/>
    <w:rsid w:val="000679F8"/>
    <w:rsid w:val="00067C3A"/>
    <w:rsid w:val="00070EA9"/>
    <w:rsid w:val="00071693"/>
    <w:rsid w:val="00072138"/>
    <w:rsid w:val="000728BD"/>
    <w:rsid w:val="00072A55"/>
    <w:rsid w:val="00072C60"/>
    <w:rsid w:val="000730E3"/>
    <w:rsid w:val="00073A5C"/>
    <w:rsid w:val="00074904"/>
    <w:rsid w:val="00074CB3"/>
    <w:rsid w:val="0007500F"/>
    <w:rsid w:val="00076086"/>
    <w:rsid w:val="000775D7"/>
    <w:rsid w:val="00077CBA"/>
    <w:rsid w:val="00080340"/>
    <w:rsid w:val="00080C3A"/>
    <w:rsid w:val="00081014"/>
    <w:rsid w:val="000811DD"/>
    <w:rsid w:val="00083824"/>
    <w:rsid w:val="00083DEA"/>
    <w:rsid w:val="00084121"/>
    <w:rsid w:val="000853FB"/>
    <w:rsid w:val="00085AE8"/>
    <w:rsid w:val="00085B0F"/>
    <w:rsid w:val="00086862"/>
    <w:rsid w:val="00086D0F"/>
    <w:rsid w:val="00086DEA"/>
    <w:rsid w:val="00086DFB"/>
    <w:rsid w:val="00086E24"/>
    <w:rsid w:val="0009030F"/>
    <w:rsid w:val="00090D2B"/>
    <w:rsid w:val="00090E17"/>
    <w:rsid w:val="00091188"/>
    <w:rsid w:val="0009122E"/>
    <w:rsid w:val="000917AA"/>
    <w:rsid w:val="00091804"/>
    <w:rsid w:val="00091931"/>
    <w:rsid w:val="00091B07"/>
    <w:rsid w:val="000933E1"/>
    <w:rsid w:val="00093C1D"/>
    <w:rsid w:val="00094C79"/>
    <w:rsid w:val="0009523C"/>
    <w:rsid w:val="00095288"/>
    <w:rsid w:val="00095D9E"/>
    <w:rsid w:val="00097462"/>
    <w:rsid w:val="00097CED"/>
    <w:rsid w:val="000A0EF5"/>
    <w:rsid w:val="000A0F70"/>
    <w:rsid w:val="000A23D7"/>
    <w:rsid w:val="000A2DDA"/>
    <w:rsid w:val="000A342E"/>
    <w:rsid w:val="000A37F9"/>
    <w:rsid w:val="000A39B6"/>
    <w:rsid w:val="000A440C"/>
    <w:rsid w:val="000A490D"/>
    <w:rsid w:val="000A49BA"/>
    <w:rsid w:val="000A4C08"/>
    <w:rsid w:val="000A54F3"/>
    <w:rsid w:val="000A5603"/>
    <w:rsid w:val="000A5C2F"/>
    <w:rsid w:val="000A6607"/>
    <w:rsid w:val="000A6BC1"/>
    <w:rsid w:val="000A6F66"/>
    <w:rsid w:val="000A70C5"/>
    <w:rsid w:val="000A7FDD"/>
    <w:rsid w:val="000B04E4"/>
    <w:rsid w:val="000B0570"/>
    <w:rsid w:val="000B0944"/>
    <w:rsid w:val="000B0B52"/>
    <w:rsid w:val="000B0C6F"/>
    <w:rsid w:val="000B18EE"/>
    <w:rsid w:val="000B2208"/>
    <w:rsid w:val="000B2C15"/>
    <w:rsid w:val="000B34E5"/>
    <w:rsid w:val="000B5DA7"/>
    <w:rsid w:val="000B6B7E"/>
    <w:rsid w:val="000B6C61"/>
    <w:rsid w:val="000B6CD7"/>
    <w:rsid w:val="000B6EF9"/>
    <w:rsid w:val="000B7B01"/>
    <w:rsid w:val="000C090B"/>
    <w:rsid w:val="000C0FD7"/>
    <w:rsid w:val="000C12DB"/>
    <w:rsid w:val="000C212D"/>
    <w:rsid w:val="000C253A"/>
    <w:rsid w:val="000C2B6F"/>
    <w:rsid w:val="000C3773"/>
    <w:rsid w:val="000C3FD5"/>
    <w:rsid w:val="000C46DC"/>
    <w:rsid w:val="000C55B9"/>
    <w:rsid w:val="000C61AB"/>
    <w:rsid w:val="000C7AC7"/>
    <w:rsid w:val="000D189B"/>
    <w:rsid w:val="000D1CA0"/>
    <w:rsid w:val="000D25C3"/>
    <w:rsid w:val="000D2CE3"/>
    <w:rsid w:val="000D2F64"/>
    <w:rsid w:val="000D33C5"/>
    <w:rsid w:val="000D3C7D"/>
    <w:rsid w:val="000D3CD5"/>
    <w:rsid w:val="000D408B"/>
    <w:rsid w:val="000D45D9"/>
    <w:rsid w:val="000D53FC"/>
    <w:rsid w:val="000D5C07"/>
    <w:rsid w:val="000D5D87"/>
    <w:rsid w:val="000D79A9"/>
    <w:rsid w:val="000E05E0"/>
    <w:rsid w:val="000E117D"/>
    <w:rsid w:val="000E1CD9"/>
    <w:rsid w:val="000E1E44"/>
    <w:rsid w:val="000E2479"/>
    <w:rsid w:val="000E2B67"/>
    <w:rsid w:val="000E3438"/>
    <w:rsid w:val="000E3A44"/>
    <w:rsid w:val="000E3AFB"/>
    <w:rsid w:val="000E52A3"/>
    <w:rsid w:val="000E5EEB"/>
    <w:rsid w:val="000E6DA6"/>
    <w:rsid w:val="000E7861"/>
    <w:rsid w:val="000F03F1"/>
    <w:rsid w:val="000F0CA4"/>
    <w:rsid w:val="000F1519"/>
    <w:rsid w:val="000F1AA0"/>
    <w:rsid w:val="000F1BFE"/>
    <w:rsid w:val="000F1D92"/>
    <w:rsid w:val="000F216A"/>
    <w:rsid w:val="000F23C3"/>
    <w:rsid w:val="000F40CA"/>
    <w:rsid w:val="000F487A"/>
    <w:rsid w:val="000F4C9E"/>
    <w:rsid w:val="000F5019"/>
    <w:rsid w:val="000F51B8"/>
    <w:rsid w:val="000F6215"/>
    <w:rsid w:val="000F62A1"/>
    <w:rsid w:val="000F76E6"/>
    <w:rsid w:val="000F7783"/>
    <w:rsid w:val="000F78C6"/>
    <w:rsid w:val="001002BB"/>
    <w:rsid w:val="00100F68"/>
    <w:rsid w:val="00101FC6"/>
    <w:rsid w:val="00102269"/>
    <w:rsid w:val="001025EB"/>
    <w:rsid w:val="001037C8"/>
    <w:rsid w:val="00103926"/>
    <w:rsid w:val="00103ADA"/>
    <w:rsid w:val="00103C1E"/>
    <w:rsid w:val="00105580"/>
    <w:rsid w:val="0010664F"/>
    <w:rsid w:val="00106A52"/>
    <w:rsid w:val="00107F1B"/>
    <w:rsid w:val="0011071B"/>
    <w:rsid w:val="001109C2"/>
    <w:rsid w:val="00110E3D"/>
    <w:rsid w:val="0011123F"/>
    <w:rsid w:val="00111CB6"/>
    <w:rsid w:val="00112478"/>
    <w:rsid w:val="00113CE3"/>
    <w:rsid w:val="00113F1C"/>
    <w:rsid w:val="001144F3"/>
    <w:rsid w:val="00114757"/>
    <w:rsid w:val="00114BDE"/>
    <w:rsid w:val="00115718"/>
    <w:rsid w:val="00115F24"/>
    <w:rsid w:val="00116239"/>
    <w:rsid w:val="0011650B"/>
    <w:rsid w:val="00116F77"/>
    <w:rsid w:val="001171C5"/>
    <w:rsid w:val="0011748F"/>
    <w:rsid w:val="001215DD"/>
    <w:rsid w:val="001216FC"/>
    <w:rsid w:val="00121CBE"/>
    <w:rsid w:val="00121D35"/>
    <w:rsid w:val="00122173"/>
    <w:rsid w:val="001231AA"/>
    <w:rsid w:val="001233E1"/>
    <w:rsid w:val="00123A99"/>
    <w:rsid w:val="00123F87"/>
    <w:rsid w:val="001244C2"/>
    <w:rsid w:val="0012458F"/>
    <w:rsid w:val="00124BC6"/>
    <w:rsid w:val="0012570D"/>
    <w:rsid w:val="00125727"/>
    <w:rsid w:val="0012585C"/>
    <w:rsid w:val="00125B52"/>
    <w:rsid w:val="00125D37"/>
    <w:rsid w:val="0012696A"/>
    <w:rsid w:val="0012717F"/>
    <w:rsid w:val="00130115"/>
    <w:rsid w:val="00131236"/>
    <w:rsid w:val="001315B7"/>
    <w:rsid w:val="00131DE2"/>
    <w:rsid w:val="00131F62"/>
    <w:rsid w:val="001332E1"/>
    <w:rsid w:val="001334C0"/>
    <w:rsid w:val="00134714"/>
    <w:rsid w:val="001347B1"/>
    <w:rsid w:val="00134D2C"/>
    <w:rsid w:val="001354A0"/>
    <w:rsid w:val="00136438"/>
    <w:rsid w:val="001374BF"/>
    <w:rsid w:val="00137959"/>
    <w:rsid w:val="00137D05"/>
    <w:rsid w:val="00137D2C"/>
    <w:rsid w:val="001401EF"/>
    <w:rsid w:val="00140307"/>
    <w:rsid w:val="00140956"/>
    <w:rsid w:val="00140AF9"/>
    <w:rsid w:val="00141442"/>
    <w:rsid w:val="001420AD"/>
    <w:rsid w:val="00143271"/>
    <w:rsid w:val="00143884"/>
    <w:rsid w:val="001444E6"/>
    <w:rsid w:val="0014471E"/>
    <w:rsid w:val="001458A4"/>
    <w:rsid w:val="00145A8A"/>
    <w:rsid w:val="00146214"/>
    <w:rsid w:val="0014631E"/>
    <w:rsid w:val="001464CD"/>
    <w:rsid w:val="00146CC1"/>
    <w:rsid w:val="00146E18"/>
    <w:rsid w:val="001471B0"/>
    <w:rsid w:val="00147863"/>
    <w:rsid w:val="0015070C"/>
    <w:rsid w:val="00151D64"/>
    <w:rsid w:val="0015256F"/>
    <w:rsid w:val="001528B7"/>
    <w:rsid w:val="00153D04"/>
    <w:rsid w:val="00153F1C"/>
    <w:rsid w:val="00153FA2"/>
    <w:rsid w:val="00154629"/>
    <w:rsid w:val="0015566A"/>
    <w:rsid w:val="0015576C"/>
    <w:rsid w:val="00155F1D"/>
    <w:rsid w:val="0015672B"/>
    <w:rsid w:val="00156A96"/>
    <w:rsid w:val="001570F4"/>
    <w:rsid w:val="00157890"/>
    <w:rsid w:val="00157B90"/>
    <w:rsid w:val="00157E89"/>
    <w:rsid w:val="00161361"/>
    <w:rsid w:val="00161D7F"/>
    <w:rsid w:val="00162273"/>
    <w:rsid w:val="0016302C"/>
    <w:rsid w:val="00163482"/>
    <w:rsid w:val="0016371F"/>
    <w:rsid w:val="001638E3"/>
    <w:rsid w:val="0016456E"/>
    <w:rsid w:val="001648BA"/>
    <w:rsid w:val="00164C00"/>
    <w:rsid w:val="001653AD"/>
    <w:rsid w:val="00165BA8"/>
    <w:rsid w:val="00166973"/>
    <w:rsid w:val="0016732A"/>
    <w:rsid w:val="00167414"/>
    <w:rsid w:val="00167656"/>
    <w:rsid w:val="00167A1D"/>
    <w:rsid w:val="00170139"/>
    <w:rsid w:val="0017018D"/>
    <w:rsid w:val="0017025C"/>
    <w:rsid w:val="0017076D"/>
    <w:rsid w:val="00170CC7"/>
    <w:rsid w:val="00170DE0"/>
    <w:rsid w:val="0017137E"/>
    <w:rsid w:val="0017155D"/>
    <w:rsid w:val="00172DE8"/>
    <w:rsid w:val="00172F9D"/>
    <w:rsid w:val="00173399"/>
    <w:rsid w:val="00173853"/>
    <w:rsid w:val="00173FC7"/>
    <w:rsid w:val="001743B7"/>
    <w:rsid w:val="00175226"/>
    <w:rsid w:val="00175E76"/>
    <w:rsid w:val="0017603B"/>
    <w:rsid w:val="001762CC"/>
    <w:rsid w:val="00176DB2"/>
    <w:rsid w:val="001778D0"/>
    <w:rsid w:val="001805C3"/>
    <w:rsid w:val="0018061C"/>
    <w:rsid w:val="001814B9"/>
    <w:rsid w:val="00181634"/>
    <w:rsid w:val="00181E36"/>
    <w:rsid w:val="001820F4"/>
    <w:rsid w:val="001822F8"/>
    <w:rsid w:val="001824BC"/>
    <w:rsid w:val="00182BF6"/>
    <w:rsid w:val="00182CB5"/>
    <w:rsid w:val="00182D5F"/>
    <w:rsid w:val="0018422E"/>
    <w:rsid w:val="001843B2"/>
    <w:rsid w:val="00184409"/>
    <w:rsid w:val="001848CF"/>
    <w:rsid w:val="00184F53"/>
    <w:rsid w:val="001853BA"/>
    <w:rsid w:val="00185735"/>
    <w:rsid w:val="0018709D"/>
    <w:rsid w:val="00187ADE"/>
    <w:rsid w:val="00187C08"/>
    <w:rsid w:val="00187CEB"/>
    <w:rsid w:val="001920EC"/>
    <w:rsid w:val="00192AF9"/>
    <w:rsid w:val="001930B2"/>
    <w:rsid w:val="001938DD"/>
    <w:rsid w:val="0019392C"/>
    <w:rsid w:val="001946C2"/>
    <w:rsid w:val="00194A45"/>
    <w:rsid w:val="00194BFA"/>
    <w:rsid w:val="00194C9E"/>
    <w:rsid w:val="001958A7"/>
    <w:rsid w:val="00195FBB"/>
    <w:rsid w:val="00196BCD"/>
    <w:rsid w:val="00196F7A"/>
    <w:rsid w:val="00197C5F"/>
    <w:rsid w:val="001A08A7"/>
    <w:rsid w:val="001A1B10"/>
    <w:rsid w:val="001A2FC2"/>
    <w:rsid w:val="001A391C"/>
    <w:rsid w:val="001A448B"/>
    <w:rsid w:val="001A4D1F"/>
    <w:rsid w:val="001A4D79"/>
    <w:rsid w:val="001A4ECA"/>
    <w:rsid w:val="001A509C"/>
    <w:rsid w:val="001A59DC"/>
    <w:rsid w:val="001A5C11"/>
    <w:rsid w:val="001A6CA0"/>
    <w:rsid w:val="001A6E81"/>
    <w:rsid w:val="001A7119"/>
    <w:rsid w:val="001A7333"/>
    <w:rsid w:val="001A7434"/>
    <w:rsid w:val="001A7C25"/>
    <w:rsid w:val="001A7D42"/>
    <w:rsid w:val="001B02A2"/>
    <w:rsid w:val="001B07CB"/>
    <w:rsid w:val="001B0CEF"/>
    <w:rsid w:val="001B24D3"/>
    <w:rsid w:val="001B3764"/>
    <w:rsid w:val="001B3D59"/>
    <w:rsid w:val="001B566A"/>
    <w:rsid w:val="001B6349"/>
    <w:rsid w:val="001C0C1F"/>
    <w:rsid w:val="001C0C44"/>
    <w:rsid w:val="001C0CB4"/>
    <w:rsid w:val="001C17BB"/>
    <w:rsid w:val="001C1BC9"/>
    <w:rsid w:val="001C1C3F"/>
    <w:rsid w:val="001C2550"/>
    <w:rsid w:val="001C37FD"/>
    <w:rsid w:val="001C4C74"/>
    <w:rsid w:val="001C4E1D"/>
    <w:rsid w:val="001C4F9A"/>
    <w:rsid w:val="001C66D6"/>
    <w:rsid w:val="001C7521"/>
    <w:rsid w:val="001C7AE9"/>
    <w:rsid w:val="001D06E0"/>
    <w:rsid w:val="001D0A57"/>
    <w:rsid w:val="001D1280"/>
    <w:rsid w:val="001D2398"/>
    <w:rsid w:val="001D28B3"/>
    <w:rsid w:val="001D2AFD"/>
    <w:rsid w:val="001D2EE8"/>
    <w:rsid w:val="001D304D"/>
    <w:rsid w:val="001D33A7"/>
    <w:rsid w:val="001D37DF"/>
    <w:rsid w:val="001D4114"/>
    <w:rsid w:val="001D4EC6"/>
    <w:rsid w:val="001D5116"/>
    <w:rsid w:val="001D59F6"/>
    <w:rsid w:val="001D5AB2"/>
    <w:rsid w:val="001D5C4B"/>
    <w:rsid w:val="001D5EF2"/>
    <w:rsid w:val="001D5FF6"/>
    <w:rsid w:val="001D62BA"/>
    <w:rsid w:val="001D6538"/>
    <w:rsid w:val="001D6715"/>
    <w:rsid w:val="001D696E"/>
    <w:rsid w:val="001D6B95"/>
    <w:rsid w:val="001D6C88"/>
    <w:rsid w:val="001D6CB7"/>
    <w:rsid w:val="001D70A5"/>
    <w:rsid w:val="001D72D1"/>
    <w:rsid w:val="001E07AD"/>
    <w:rsid w:val="001E0D8F"/>
    <w:rsid w:val="001E12F7"/>
    <w:rsid w:val="001E1CD3"/>
    <w:rsid w:val="001E1E47"/>
    <w:rsid w:val="001E27A8"/>
    <w:rsid w:val="001E2E04"/>
    <w:rsid w:val="001E2FD8"/>
    <w:rsid w:val="001E30D8"/>
    <w:rsid w:val="001E319C"/>
    <w:rsid w:val="001E3A41"/>
    <w:rsid w:val="001E3AA0"/>
    <w:rsid w:val="001E45AE"/>
    <w:rsid w:val="001E5E28"/>
    <w:rsid w:val="001E6228"/>
    <w:rsid w:val="001E6A91"/>
    <w:rsid w:val="001E7BC9"/>
    <w:rsid w:val="001F0113"/>
    <w:rsid w:val="001F084C"/>
    <w:rsid w:val="001F0BB6"/>
    <w:rsid w:val="001F0E0A"/>
    <w:rsid w:val="001F1F88"/>
    <w:rsid w:val="001F2234"/>
    <w:rsid w:val="001F264D"/>
    <w:rsid w:val="001F300E"/>
    <w:rsid w:val="001F3359"/>
    <w:rsid w:val="001F3562"/>
    <w:rsid w:val="001F3734"/>
    <w:rsid w:val="001F42F4"/>
    <w:rsid w:val="001F4773"/>
    <w:rsid w:val="001F5507"/>
    <w:rsid w:val="001F5835"/>
    <w:rsid w:val="001F5B08"/>
    <w:rsid w:val="001F62D7"/>
    <w:rsid w:val="001F631D"/>
    <w:rsid w:val="001F6BBD"/>
    <w:rsid w:val="001F7E40"/>
    <w:rsid w:val="00200058"/>
    <w:rsid w:val="00200186"/>
    <w:rsid w:val="002013BF"/>
    <w:rsid w:val="002022A5"/>
    <w:rsid w:val="0020234B"/>
    <w:rsid w:val="00202614"/>
    <w:rsid w:val="002027B0"/>
    <w:rsid w:val="002037B5"/>
    <w:rsid w:val="00203CD4"/>
    <w:rsid w:val="00203DCF"/>
    <w:rsid w:val="00203E82"/>
    <w:rsid w:val="00203EBF"/>
    <w:rsid w:val="00203ED2"/>
    <w:rsid w:val="00204216"/>
    <w:rsid w:val="0020519A"/>
    <w:rsid w:val="00205776"/>
    <w:rsid w:val="002058F3"/>
    <w:rsid w:val="002061B4"/>
    <w:rsid w:val="0020639D"/>
    <w:rsid w:val="002065F5"/>
    <w:rsid w:val="00207DD3"/>
    <w:rsid w:val="00210BA4"/>
    <w:rsid w:val="00211A2B"/>
    <w:rsid w:val="00212335"/>
    <w:rsid w:val="0021334E"/>
    <w:rsid w:val="0021350A"/>
    <w:rsid w:val="00214228"/>
    <w:rsid w:val="00214245"/>
    <w:rsid w:val="002142CB"/>
    <w:rsid w:val="002142F9"/>
    <w:rsid w:val="0021483F"/>
    <w:rsid w:val="0021597A"/>
    <w:rsid w:val="002162E6"/>
    <w:rsid w:val="002165C4"/>
    <w:rsid w:val="00216FC8"/>
    <w:rsid w:val="002173DF"/>
    <w:rsid w:val="00220DD2"/>
    <w:rsid w:val="00221953"/>
    <w:rsid w:val="002219E8"/>
    <w:rsid w:val="00221B00"/>
    <w:rsid w:val="00221B6B"/>
    <w:rsid w:val="00221CB7"/>
    <w:rsid w:val="002221DE"/>
    <w:rsid w:val="002244B8"/>
    <w:rsid w:val="0022452A"/>
    <w:rsid w:val="00224792"/>
    <w:rsid w:val="002248E5"/>
    <w:rsid w:val="00224B3B"/>
    <w:rsid w:val="00224C24"/>
    <w:rsid w:val="002260F5"/>
    <w:rsid w:val="002265B6"/>
    <w:rsid w:val="00226B2A"/>
    <w:rsid w:val="0022707A"/>
    <w:rsid w:val="002275DE"/>
    <w:rsid w:val="00227B7A"/>
    <w:rsid w:val="00227B89"/>
    <w:rsid w:val="00227CCB"/>
    <w:rsid w:val="00227D2A"/>
    <w:rsid w:val="00227F0B"/>
    <w:rsid w:val="00230C90"/>
    <w:rsid w:val="00230ED7"/>
    <w:rsid w:val="00231974"/>
    <w:rsid w:val="00231A1B"/>
    <w:rsid w:val="00232495"/>
    <w:rsid w:val="00232814"/>
    <w:rsid w:val="00232B78"/>
    <w:rsid w:val="00232C6D"/>
    <w:rsid w:val="00232CF6"/>
    <w:rsid w:val="00232DC5"/>
    <w:rsid w:val="00232E35"/>
    <w:rsid w:val="00233295"/>
    <w:rsid w:val="00233E35"/>
    <w:rsid w:val="00235778"/>
    <w:rsid w:val="002359DE"/>
    <w:rsid w:val="00235A0A"/>
    <w:rsid w:val="00235BD7"/>
    <w:rsid w:val="00236C54"/>
    <w:rsid w:val="00236CF3"/>
    <w:rsid w:val="002371A1"/>
    <w:rsid w:val="002373DE"/>
    <w:rsid w:val="00237A9A"/>
    <w:rsid w:val="00240036"/>
    <w:rsid w:val="00240995"/>
    <w:rsid w:val="00240AA4"/>
    <w:rsid w:val="00240EC7"/>
    <w:rsid w:val="00241322"/>
    <w:rsid w:val="00242591"/>
    <w:rsid w:val="00242AD0"/>
    <w:rsid w:val="00242E03"/>
    <w:rsid w:val="0024422A"/>
    <w:rsid w:val="00244480"/>
    <w:rsid w:val="00244A7F"/>
    <w:rsid w:val="00244F14"/>
    <w:rsid w:val="00245585"/>
    <w:rsid w:val="002455D2"/>
    <w:rsid w:val="0024578F"/>
    <w:rsid w:val="00246A1D"/>
    <w:rsid w:val="0024735C"/>
    <w:rsid w:val="00247492"/>
    <w:rsid w:val="00250984"/>
    <w:rsid w:val="00250DA0"/>
    <w:rsid w:val="002511FC"/>
    <w:rsid w:val="00251722"/>
    <w:rsid w:val="00251B19"/>
    <w:rsid w:val="00252233"/>
    <w:rsid w:val="002527B6"/>
    <w:rsid w:val="00252EAE"/>
    <w:rsid w:val="002534DD"/>
    <w:rsid w:val="00253518"/>
    <w:rsid w:val="00253AB4"/>
    <w:rsid w:val="00254C5A"/>
    <w:rsid w:val="00255281"/>
    <w:rsid w:val="00256221"/>
    <w:rsid w:val="002565E4"/>
    <w:rsid w:val="0025671A"/>
    <w:rsid w:val="002569E1"/>
    <w:rsid w:val="00257247"/>
    <w:rsid w:val="002578A6"/>
    <w:rsid w:val="00261512"/>
    <w:rsid w:val="00262A23"/>
    <w:rsid w:val="00263093"/>
    <w:rsid w:val="00263129"/>
    <w:rsid w:val="00263790"/>
    <w:rsid w:val="00264787"/>
    <w:rsid w:val="00264A60"/>
    <w:rsid w:val="00264F65"/>
    <w:rsid w:val="00265030"/>
    <w:rsid w:val="002655F1"/>
    <w:rsid w:val="002656AD"/>
    <w:rsid w:val="00265709"/>
    <w:rsid w:val="002657BB"/>
    <w:rsid w:val="0026602A"/>
    <w:rsid w:val="00266B4D"/>
    <w:rsid w:val="002670AA"/>
    <w:rsid w:val="00267AB4"/>
    <w:rsid w:val="00270D2B"/>
    <w:rsid w:val="00270D6A"/>
    <w:rsid w:val="00271320"/>
    <w:rsid w:val="00271BAC"/>
    <w:rsid w:val="00271DA8"/>
    <w:rsid w:val="00272179"/>
    <w:rsid w:val="00272211"/>
    <w:rsid w:val="0027223A"/>
    <w:rsid w:val="0027226C"/>
    <w:rsid w:val="00272D39"/>
    <w:rsid w:val="00273E3E"/>
    <w:rsid w:val="00274124"/>
    <w:rsid w:val="00274782"/>
    <w:rsid w:val="002759AE"/>
    <w:rsid w:val="00275D5C"/>
    <w:rsid w:val="00276504"/>
    <w:rsid w:val="002765EC"/>
    <w:rsid w:val="00276A03"/>
    <w:rsid w:val="00276AB5"/>
    <w:rsid w:val="00277474"/>
    <w:rsid w:val="002777B0"/>
    <w:rsid w:val="00277A60"/>
    <w:rsid w:val="00277CB9"/>
    <w:rsid w:val="00277E05"/>
    <w:rsid w:val="00280989"/>
    <w:rsid w:val="00280AB6"/>
    <w:rsid w:val="00281EA7"/>
    <w:rsid w:val="00282076"/>
    <w:rsid w:val="00282730"/>
    <w:rsid w:val="002840DF"/>
    <w:rsid w:val="00284284"/>
    <w:rsid w:val="00285542"/>
    <w:rsid w:val="0028663E"/>
    <w:rsid w:val="00286789"/>
    <w:rsid w:val="00287182"/>
    <w:rsid w:val="002876E4"/>
    <w:rsid w:val="002879DA"/>
    <w:rsid w:val="00290234"/>
    <w:rsid w:val="002907B2"/>
    <w:rsid w:val="00291381"/>
    <w:rsid w:val="00291905"/>
    <w:rsid w:val="00292270"/>
    <w:rsid w:val="00292421"/>
    <w:rsid w:val="0029380E"/>
    <w:rsid w:val="002939EB"/>
    <w:rsid w:val="00293B28"/>
    <w:rsid w:val="00293F80"/>
    <w:rsid w:val="00294299"/>
    <w:rsid w:val="00294324"/>
    <w:rsid w:val="002945D8"/>
    <w:rsid w:val="00294613"/>
    <w:rsid w:val="002956E2"/>
    <w:rsid w:val="002969C9"/>
    <w:rsid w:val="00297548"/>
    <w:rsid w:val="002977BF"/>
    <w:rsid w:val="002A00CE"/>
    <w:rsid w:val="002A09E1"/>
    <w:rsid w:val="002A1199"/>
    <w:rsid w:val="002A175C"/>
    <w:rsid w:val="002A1D79"/>
    <w:rsid w:val="002A2529"/>
    <w:rsid w:val="002A2EBD"/>
    <w:rsid w:val="002A4422"/>
    <w:rsid w:val="002A57C5"/>
    <w:rsid w:val="002A6146"/>
    <w:rsid w:val="002A6499"/>
    <w:rsid w:val="002A69A3"/>
    <w:rsid w:val="002A6B79"/>
    <w:rsid w:val="002A6CE1"/>
    <w:rsid w:val="002A70AF"/>
    <w:rsid w:val="002A7737"/>
    <w:rsid w:val="002B032A"/>
    <w:rsid w:val="002B1301"/>
    <w:rsid w:val="002B15D2"/>
    <w:rsid w:val="002B22A2"/>
    <w:rsid w:val="002B2391"/>
    <w:rsid w:val="002B26E6"/>
    <w:rsid w:val="002B2A05"/>
    <w:rsid w:val="002B3071"/>
    <w:rsid w:val="002B3DD9"/>
    <w:rsid w:val="002B47CD"/>
    <w:rsid w:val="002B4AA4"/>
    <w:rsid w:val="002B4AEA"/>
    <w:rsid w:val="002B4C2A"/>
    <w:rsid w:val="002B5907"/>
    <w:rsid w:val="002B60CF"/>
    <w:rsid w:val="002B675E"/>
    <w:rsid w:val="002B6C83"/>
    <w:rsid w:val="002B7A0A"/>
    <w:rsid w:val="002C0224"/>
    <w:rsid w:val="002C116A"/>
    <w:rsid w:val="002C1DB6"/>
    <w:rsid w:val="002C22BD"/>
    <w:rsid w:val="002C2666"/>
    <w:rsid w:val="002C2867"/>
    <w:rsid w:val="002C2B2C"/>
    <w:rsid w:val="002C3158"/>
    <w:rsid w:val="002C3963"/>
    <w:rsid w:val="002C4A5C"/>
    <w:rsid w:val="002C4B6D"/>
    <w:rsid w:val="002C5116"/>
    <w:rsid w:val="002C5773"/>
    <w:rsid w:val="002C6A83"/>
    <w:rsid w:val="002C6C76"/>
    <w:rsid w:val="002C6FA3"/>
    <w:rsid w:val="002C705E"/>
    <w:rsid w:val="002C7378"/>
    <w:rsid w:val="002C7481"/>
    <w:rsid w:val="002C7EF3"/>
    <w:rsid w:val="002D068E"/>
    <w:rsid w:val="002D0B24"/>
    <w:rsid w:val="002D0F5D"/>
    <w:rsid w:val="002D1833"/>
    <w:rsid w:val="002D194E"/>
    <w:rsid w:val="002D1F0A"/>
    <w:rsid w:val="002D235E"/>
    <w:rsid w:val="002D27F6"/>
    <w:rsid w:val="002D374F"/>
    <w:rsid w:val="002D40BD"/>
    <w:rsid w:val="002D4B6A"/>
    <w:rsid w:val="002D5CF1"/>
    <w:rsid w:val="002D6135"/>
    <w:rsid w:val="002D7756"/>
    <w:rsid w:val="002D795D"/>
    <w:rsid w:val="002D79AB"/>
    <w:rsid w:val="002D7BDF"/>
    <w:rsid w:val="002D7C35"/>
    <w:rsid w:val="002E0DBF"/>
    <w:rsid w:val="002E18CF"/>
    <w:rsid w:val="002E1C8E"/>
    <w:rsid w:val="002E1C94"/>
    <w:rsid w:val="002E273C"/>
    <w:rsid w:val="002E2DF6"/>
    <w:rsid w:val="002E31F3"/>
    <w:rsid w:val="002E3E09"/>
    <w:rsid w:val="002E5080"/>
    <w:rsid w:val="002E538A"/>
    <w:rsid w:val="002E5C18"/>
    <w:rsid w:val="002E6E12"/>
    <w:rsid w:val="002E6F63"/>
    <w:rsid w:val="002E74DE"/>
    <w:rsid w:val="002E756A"/>
    <w:rsid w:val="002E7632"/>
    <w:rsid w:val="002E785F"/>
    <w:rsid w:val="002E7CD3"/>
    <w:rsid w:val="002F08F2"/>
    <w:rsid w:val="002F0B95"/>
    <w:rsid w:val="002F0D76"/>
    <w:rsid w:val="002F0F46"/>
    <w:rsid w:val="002F1FBE"/>
    <w:rsid w:val="002F250B"/>
    <w:rsid w:val="002F28A9"/>
    <w:rsid w:val="002F28C7"/>
    <w:rsid w:val="002F2B86"/>
    <w:rsid w:val="002F357B"/>
    <w:rsid w:val="002F376E"/>
    <w:rsid w:val="002F3893"/>
    <w:rsid w:val="002F3EB7"/>
    <w:rsid w:val="002F3F84"/>
    <w:rsid w:val="002F42C8"/>
    <w:rsid w:val="002F42E0"/>
    <w:rsid w:val="002F5D9D"/>
    <w:rsid w:val="002F619C"/>
    <w:rsid w:val="002F6673"/>
    <w:rsid w:val="002F6A31"/>
    <w:rsid w:val="0030033E"/>
    <w:rsid w:val="00300AA8"/>
    <w:rsid w:val="00300CEC"/>
    <w:rsid w:val="00301A04"/>
    <w:rsid w:val="00302005"/>
    <w:rsid w:val="00303727"/>
    <w:rsid w:val="00305A54"/>
    <w:rsid w:val="00305D65"/>
    <w:rsid w:val="00305F4A"/>
    <w:rsid w:val="00306528"/>
    <w:rsid w:val="003076B9"/>
    <w:rsid w:val="00307C2F"/>
    <w:rsid w:val="003107D0"/>
    <w:rsid w:val="003107D9"/>
    <w:rsid w:val="003110CD"/>
    <w:rsid w:val="003112AF"/>
    <w:rsid w:val="00311AF1"/>
    <w:rsid w:val="00312553"/>
    <w:rsid w:val="00312DC9"/>
    <w:rsid w:val="00312DD7"/>
    <w:rsid w:val="00312F15"/>
    <w:rsid w:val="003136F3"/>
    <w:rsid w:val="00313725"/>
    <w:rsid w:val="003138D0"/>
    <w:rsid w:val="00313ADC"/>
    <w:rsid w:val="00314266"/>
    <w:rsid w:val="0031519E"/>
    <w:rsid w:val="003155D0"/>
    <w:rsid w:val="00315E79"/>
    <w:rsid w:val="00315EB3"/>
    <w:rsid w:val="003167F1"/>
    <w:rsid w:val="00316AF7"/>
    <w:rsid w:val="003203D5"/>
    <w:rsid w:val="003221FA"/>
    <w:rsid w:val="00322542"/>
    <w:rsid w:val="0032288D"/>
    <w:rsid w:val="003229A2"/>
    <w:rsid w:val="00323CB6"/>
    <w:rsid w:val="003241A3"/>
    <w:rsid w:val="003242C4"/>
    <w:rsid w:val="00324305"/>
    <w:rsid w:val="00325914"/>
    <w:rsid w:val="00325F67"/>
    <w:rsid w:val="003263A9"/>
    <w:rsid w:val="00326571"/>
    <w:rsid w:val="00326ABF"/>
    <w:rsid w:val="00326DE1"/>
    <w:rsid w:val="00327667"/>
    <w:rsid w:val="00327A2A"/>
    <w:rsid w:val="00330411"/>
    <w:rsid w:val="00330E9F"/>
    <w:rsid w:val="0033112B"/>
    <w:rsid w:val="0033185B"/>
    <w:rsid w:val="00331AA7"/>
    <w:rsid w:val="00331E8C"/>
    <w:rsid w:val="003325EB"/>
    <w:rsid w:val="00332622"/>
    <w:rsid w:val="0033277A"/>
    <w:rsid w:val="00334067"/>
    <w:rsid w:val="0033482D"/>
    <w:rsid w:val="00334A4D"/>
    <w:rsid w:val="00334C92"/>
    <w:rsid w:val="00335312"/>
    <w:rsid w:val="00335611"/>
    <w:rsid w:val="0033647C"/>
    <w:rsid w:val="00336A77"/>
    <w:rsid w:val="00337A6C"/>
    <w:rsid w:val="00337AEA"/>
    <w:rsid w:val="003401E6"/>
    <w:rsid w:val="00340EB1"/>
    <w:rsid w:val="00340EFF"/>
    <w:rsid w:val="003410C8"/>
    <w:rsid w:val="00341607"/>
    <w:rsid w:val="0034169D"/>
    <w:rsid w:val="00341C65"/>
    <w:rsid w:val="00341D2E"/>
    <w:rsid w:val="00342722"/>
    <w:rsid w:val="00342907"/>
    <w:rsid w:val="003437F2"/>
    <w:rsid w:val="00344C76"/>
    <w:rsid w:val="00344D9C"/>
    <w:rsid w:val="00345D5D"/>
    <w:rsid w:val="0034603A"/>
    <w:rsid w:val="003466E5"/>
    <w:rsid w:val="0034697C"/>
    <w:rsid w:val="003474B9"/>
    <w:rsid w:val="00347ACF"/>
    <w:rsid w:val="00347BAB"/>
    <w:rsid w:val="0035041F"/>
    <w:rsid w:val="00350A8F"/>
    <w:rsid w:val="00350E70"/>
    <w:rsid w:val="003517A1"/>
    <w:rsid w:val="003523B1"/>
    <w:rsid w:val="00353036"/>
    <w:rsid w:val="003535C5"/>
    <w:rsid w:val="00353D23"/>
    <w:rsid w:val="0035432F"/>
    <w:rsid w:val="00354BF5"/>
    <w:rsid w:val="00354E33"/>
    <w:rsid w:val="00354E6A"/>
    <w:rsid w:val="0035565B"/>
    <w:rsid w:val="0035567E"/>
    <w:rsid w:val="003556C0"/>
    <w:rsid w:val="00355908"/>
    <w:rsid w:val="00356530"/>
    <w:rsid w:val="00356539"/>
    <w:rsid w:val="00356546"/>
    <w:rsid w:val="0035677A"/>
    <w:rsid w:val="00357B43"/>
    <w:rsid w:val="00357F66"/>
    <w:rsid w:val="00357F7C"/>
    <w:rsid w:val="003613A9"/>
    <w:rsid w:val="00361F1B"/>
    <w:rsid w:val="00362E80"/>
    <w:rsid w:val="00363B67"/>
    <w:rsid w:val="003640D4"/>
    <w:rsid w:val="003647A6"/>
    <w:rsid w:val="0036501D"/>
    <w:rsid w:val="0036509B"/>
    <w:rsid w:val="003662BC"/>
    <w:rsid w:val="003664E3"/>
    <w:rsid w:val="0036738F"/>
    <w:rsid w:val="00367407"/>
    <w:rsid w:val="00367D43"/>
    <w:rsid w:val="00370FFB"/>
    <w:rsid w:val="00371182"/>
    <w:rsid w:val="003714A5"/>
    <w:rsid w:val="00372C4D"/>
    <w:rsid w:val="00373D75"/>
    <w:rsid w:val="0037409D"/>
    <w:rsid w:val="00374223"/>
    <w:rsid w:val="00375192"/>
    <w:rsid w:val="003752CB"/>
    <w:rsid w:val="0037537A"/>
    <w:rsid w:val="00375DE2"/>
    <w:rsid w:val="003761C0"/>
    <w:rsid w:val="00376472"/>
    <w:rsid w:val="0037779E"/>
    <w:rsid w:val="0038125C"/>
    <w:rsid w:val="003813F2"/>
    <w:rsid w:val="00381469"/>
    <w:rsid w:val="0038180D"/>
    <w:rsid w:val="00381D0A"/>
    <w:rsid w:val="00382C45"/>
    <w:rsid w:val="00382D31"/>
    <w:rsid w:val="00383B30"/>
    <w:rsid w:val="003846B6"/>
    <w:rsid w:val="003855F3"/>
    <w:rsid w:val="003869D3"/>
    <w:rsid w:val="003902F5"/>
    <w:rsid w:val="003909DC"/>
    <w:rsid w:val="00390B33"/>
    <w:rsid w:val="00390CD7"/>
    <w:rsid w:val="003916E7"/>
    <w:rsid w:val="00391AC5"/>
    <w:rsid w:val="00392D94"/>
    <w:rsid w:val="003942D3"/>
    <w:rsid w:val="003956E4"/>
    <w:rsid w:val="003964F5"/>
    <w:rsid w:val="00396599"/>
    <w:rsid w:val="0039675B"/>
    <w:rsid w:val="0039680B"/>
    <w:rsid w:val="003974CA"/>
    <w:rsid w:val="00397639"/>
    <w:rsid w:val="00397F8D"/>
    <w:rsid w:val="003A02FB"/>
    <w:rsid w:val="003A130A"/>
    <w:rsid w:val="003A1CA1"/>
    <w:rsid w:val="003A30B2"/>
    <w:rsid w:val="003A3C55"/>
    <w:rsid w:val="003A3E74"/>
    <w:rsid w:val="003A409B"/>
    <w:rsid w:val="003A5BA8"/>
    <w:rsid w:val="003A69BB"/>
    <w:rsid w:val="003A78E9"/>
    <w:rsid w:val="003A7F44"/>
    <w:rsid w:val="003B12DB"/>
    <w:rsid w:val="003B1592"/>
    <w:rsid w:val="003B15DD"/>
    <w:rsid w:val="003B213A"/>
    <w:rsid w:val="003B22C5"/>
    <w:rsid w:val="003B4084"/>
    <w:rsid w:val="003B40E0"/>
    <w:rsid w:val="003B41A6"/>
    <w:rsid w:val="003B4DA6"/>
    <w:rsid w:val="003B65A0"/>
    <w:rsid w:val="003B6915"/>
    <w:rsid w:val="003B69E5"/>
    <w:rsid w:val="003B6DBB"/>
    <w:rsid w:val="003B7287"/>
    <w:rsid w:val="003B7472"/>
    <w:rsid w:val="003B7699"/>
    <w:rsid w:val="003C0CCB"/>
    <w:rsid w:val="003C1539"/>
    <w:rsid w:val="003C2178"/>
    <w:rsid w:val="003C2E40"/>
    <w:rsid w:val="003C30AD"/>
    <w:rsid w:val="003C3559"/>
    <w:rsid w:val="003C3828"/>
    <w:rsid w:val="003C4104"/>
    <w:rsid w:val="003C477E"/>
    <w:rsid w:val="003C56BF"/>
    <w:rsid w:val="003C5B36"/>
    <w:rsid w:val="003C6FE7"/>
    <w:rsid w:val="003C753B"/>
    <w:rsid w:val="003C776A"/>
    <w:rsid w:val="003C78B4"/>
    <w:rsid w:val="003C7D23"/>
    <w:rsid w:val="003D0085"/>
    <w:rsid w:val="003D012A"/>
    <w:rsid w:val="003D17B2"/>
    <w:rsid w:val="003D18A0"/>
    <w:rsid w:val="003D1C2B"/>
    <w:rsid w:val="003D3913"/>
    <w:rsid w:val="003D3A86"/>
    <w:rsid w:val="003D3BA4"/>
    <w:rsid w:val="003D4620"/>
    <w:rsid w:val="003D4C77"/>
    <w:rsid w:val="003D4D6B"/>
    <w:rsid w:val="003D4E6A"/>
    <w:rsid w:val="003D5180"/>
    <w:rsid w:val="003D572B"/>
    <w:rsid w:val="003D612F"/>
    <w:rsid w:val="003D6A69"/>
    <w:rsid w:val="003D6FE9"/>
    <w:rsid w:val="003D7071"/>
    <w:rsid w:val="003D755D"/>
    <w:rsid w:val="003D777B"/>
    <w:rsid w:val="003D7C9B"/>
    <w:rsid w:val="003D7F7F"/>
    <w:rsid w:val="003E0760"/>
    <w:rsid w:val="003E0ABD"/>
    <w:rsid w:val="003E0C95"/>
    <w:rsid w:val="003E14D4"/>
    <w:rsid w:val="003E19A7"/>
    <w:rsid w:val="003E1AA7"/>
    <w:rsid w:val="003E1AE7"/>
    <w:rsid w:val="003E278D"/>
    <w:rsid w:val="003E27AB"/>
    <w:rsid w:val="003E3555"/>
    <w:rsid w:val="003E3CE7"/>
    <w:rsid w:val="003E3E5A"/>
    <w:rsid w:val="003E3FCA"/>
    <w:rsid w:val="003E481D"/>
    <w:rsid w:val="003E4A34"/>
    <w:rsid w:val="003E4ED3"/>
    <w:rsid w:val="003E5918"/>
    <w:rsid w:val="003E6D8B"/>
    <w:rsid w:val="003F0A75"/>
    <w:rsid w:val="003F1D58"/>
    <w:rsid w:val="003F2174"/>
    <w:rsid w:val="003F23CF"/>
    <w:rsid w:val="003F2418"/>
    <w:rsid w:val="003F3CE8"/>
    <w:rsid w:val="003F401E"/>
    <w:rsid w:val="003F4B31"/>
    <w:rsid w:val="003F4BC9"/>
    <w:rsid w:val="003F4C26"/>
    <w:rsid w:val="003F53D1"/>
    <w:rsid w:val="003F5810"/>
    <w:rsid w:val="003F602F"/>
    <w:rsid w:val="003F62FC"/>
    <w:rsid w:val="003F6387"/>
    <w:rsid w:val="003F6FB4"/>
    <w:rsid w:val="00400489"/>
    <w:rsid w:val="004007D3"/>
    <w:rsid w:val="00400ABC"/>
    <w:rsid w:val="004015F6"/>
    <w:rsid w:val="004018E9"/>
    <w:rsid w:val="00403055"/>
    <w:rsid w:val="0040360D"/>
    <w:rsid w:val="00403649"/>
    <w:rsid w:val="00403DFB"/>
    <w:rsid w:val="00403F62"/>
    <w:rsid w:val="00403F97"/>
    <w:rsid w:val="00405707"/>
    <w:rsid w:val="00405806"/>
    <w:rsid w:val="00405EFB"/>
    <w:rsid w:val="004061FA"/>
    <w:rsid w:val="004062BD"/>
    <w:rsid w:val="00406CB3"/>
    <w:rsid w:val="00406DC3"/>
    <w:rsid w:val="00406FAC"/>
    <w:rsid w:val="004074C7"/>
    <w:rsid w:val="00410C0F"/>
    <w:rsid w:val="004113A1"/>
    <w:rsid w:val="004117FF"/>
    <w:rsid w:val="00411A94"/>
    <w:rsid w:val="00411E3D"/>
    <w:rsid w:val="0041214D"/>
    <w:rsid w:val="004127C1"/>
    <w:rsid w:val="00413657"/>
    <w:rsid w:val="00413E1E"/>
    <w:rsid w:val="0041429D"/>
    <w:rsid w:val="004148CD"/>
    <w:rsid w:val="0041646B"/>
    <w:rsid w:val="004176AB"/>
    <w:rsid w:val="00420257"/>
    <w:rsid w:val="004209DC"/>
    <w:rsid w:val="0042146E"/>
    <w:rsid w:val="004217EC"/>
    <w:rsid w:val="00422478"/>
    <w:rsid w:val="0042360D"/>
    <w:rsid w:val="004254CC"/>
    <w:rsid w:val="00425816"/>
    <w:rsid w:val="00425998"/>
    <w:rsid w:val="00426CFE"/>
    <w:rsid w:val="00427969"/>
    <w:rsid w:val="00427CE7"/>
    <w:rsid w:val="004302E3"/>
    <w:rsid w:val="004323D0"/>
    <w:rsid w:val="0043274C"/>
    <w:rsid w:val="0043275D"/>
    <w:rsid w:val="00432F89"/>
    <w:rsid w:val="00433AF1"/>
    <w:rsid w:val="004344A3"/>
    <w:rsid w:val="0043544D"/>
    <w:rsid w:val="00435E80"/>
    <w:rsid w:val="004362EA"/>
    <w:rsid w:val="00436C91"/>
    <w:rsid w:val="00437561"/>
    <w:rsid w:val="00437E0E"/>
    <w:rsid w:val="00440A7B"/>
    <w:rsid w:val="004417C8"/>
    <w:rsid w:val="00441DF4"/>
    <w:rsid w:val="0044273A"/>
    <w:rsid w:val="00443507"/>
    <w:rsid w:val="00443554"/>
    <w:rsid w:val="004436E6"/>
    <w:rsid w:val="00444ACF"/>
    <w:rsid w:val="00444C03"/>
    <w:rsid w:val="004461AC"/>
    <w:rsid w:val="004478F8"/>
    <w:rsid w:val="00447CC1"/>
    <w:rsid w:val="004514F3"/>
    <w:rsid w:val="00451CC3"/>
    <w:rsid w:val="00452512"/>
    <w:rsid w:val="004561E5"/>
    <w:rsid w:val="004564D9"/>
    <w:rsid w:val="00456C81"/>
    <w:rsid w:val="00456CC7"/>
    <w:rsid w:val="00456D79"/>
    <w:rsid w:val="00457980"/>
    <w:rsid w:val="00460030"/>
    <w:rsid w:val="00460319"/>
    <w:rsid w:val="004610DC"/>
    <w:rsid w:val="004619BE"/>
    <w:rsid w:val="00461C1F"/>
    <w:rsid w:val="00461C83"/>
    <w:rsid w:val="004621E1"/>
    <w:rsid w:val="00463F3B"/>
    <w:rsid w:val="00464075"/>
    <w:rsid w:val="00465061"/>
    <w:rsid w:val="0046677E"/>
    <w:rsid w:val="00466DFE"/>
    <w:rsid w:val="004671A0"/>
    <w:rsid w:val="00467B88"/>
    <w:rsid w:val="00470578"/>
    <w:rsid w:val="0047078F"/>
    <w:rsid w:val="00470AA7"/>
    <w:rsid w:val="0047144C"/>
    <w:rsid w:val="00471D35"/>
    <w:rsid w:val="00471FBD"/>
    <w:rsid w:val="0047247C"/>
    <w:rsid w:val="00472F55"/>
    <w:rsid w:val="00473061"/>
    <w:rsid w:val="00473925"/>
    <w:rsid w:val="00473AD2"/>
    <w:rsid w:val="00474976"/>
    <w:rsid w:val="00474CC3"/>
    <w:rsid w:val="004756C2"/>
    <w:rsid w:val="00475A27"/>
    <w:rsid w:val="00476235"/>
    <w:rsid w:val="004764F3"/>
    <w:rsid w:val="00476525"/>
    <w:rsid w:val="00476DC9"/>
    <w:rsid w:val="00476E9E"/>
    <w:rsid w:val="00480377"/>
    <w:rsid w:val="0048038C"/>
    <w:rsid w:val="0048072E"/>
    <w:rsid w:val="00481C03"/>
    <w:rsid w:val="00481C09"/>
    <w:rsid w:val="00481C64"/>
    <w:rsid w:val="00481C7A"/>
    <w:rsid w:val="004822A5"/>
    <w:rsid w:val="00482315"/>
    <w:rsid w:val="00482D17"/>
    <w:rsid w:val="00482D41"/>
    <w:rsid w:val="004833E9"/>
    <w:rsid w:val="00484999"/>
    <w:rsid w:val="00485044"/>
    <w:rsid w:val="00485C40"/>
    <w:rsid w:val="004866B0"/>
    <w:rsid w:val="00486982"/>
    <w:rsid w:val="004902FC"/>
    <w:rsid w:val="004912B4"/>
    <w:rsid w:val="0049146C"/>
    <w:rsid w:val="00491607"/>
    <w:rsid w:val="00491E74"/>
    <w:rsid w:val="004929C5"/>
    <w:rsid w:val="0049394E"/>
    <w:rsid w:val="00493C71"/>
    <w:rsid w:val="00493D82"/>
    <w:rsid w:val="0049469E"/>
    <w:rsid w:val="00495DC9"/>
    <w:rsid w:val="00496C46"/>
    <w:rsid w:val="00497015"/>
    <w:rsid w:val="0049786B"/>
    <w:rsid w:val="00497B00"/>
    <w:rsid w:val="00497F9E"/>
    <w:rsid w:val="004A099F"/>
    <w:rsid w:val="004A177F"/>
    <w:rsid w:val="004A2477"/>
    <w:rsid w:val="004A2FFC"/>
    <w:rsid w:val="004A3755"/>
    <w:rsid w:val="004A377C"/>
    <w:rsid w:val="004A3BCF"/>
    <w:rsid w:val="004A482E"/>
    <w:rsid w:val="004A53C9"/>
    <w:rsid w:val="004A5429"/>
    <w:rsid w:val="004A628D"/>
    <w:rsid w:val="004A6545"/>
    <w:rsid w:val="004A68D8"/>
    <w:rsid w:val="004A6D8A"/>
    <w:rsid w:val="004A6E4E"/>
    <w:rsid w:val="004A7DDF"/>
    <w:rsid w:val="004A7F2B"/>
    <w:rsid w:val="004B018C"/>
    <w:rsid w:val="004B07D8"/>
    <w:rsid w:val="004B0D1E"/>
    <w:rsid w:val="004B10B3"/>
    <w:rsid w:val="004B25CF"/>
    <w:rsid w:val="004B327E"/>
    <w:rsid w:val="004B3895"/>
    <w:rsid w:val="004B57D2"/>
    <w:rsid w:val="004B587E"/>
    <w:rsid w:val="004B5EDE"/>
    <w:rsid w:val="004B6561"/>
    <w:rsid w:val="004B6BAB"/>
    <w:rsid w:val="004B7B11"/>
    <w:rsid w:val="004B7DCB"/>
    <w:rsid w:val="004C04FE"/>
    <w:rsid w:val="004C0719"/>
    <w:rsid w:val="004C0D5D"/>
    <w:rsid w:val="004C1077"/>
    <w:rsid w:val="004C107B"/>
    <w:rsid w:val="004C144D"/>
    <w:rsid w:val="004C1CC3"/>
    <w:rsid w:val="004C239A"/>
    <w:rsid w:val="004C24D5"/>
    <w:rsid w:val="004C2EDA"/>
    <w:rsid w:val="004C3086"/>
    <w:rsid w:val="004C44D5"/>
    <w:rsid w:val="004C47B8"/>
    <w:rsid w:val="004C4CD8"/>
    <w:rsid w:val="004C56FA"/>
    <w:rsid w:val="004C58A0"/>
    <w:rsid w:val="004C6E43"/>
    <w:rsid w:val="004C7703"/>
    <w:rsid w:val="004D04BF"/>
    <w:rsid w:val="004D0D40"/>
    <w:rsid w:val="004D13A7"/>
    <w:rsid w:val="004D163D"/>
    <w:rsid w:val="004D1AFA"/>
    <w:rsid w:val="004D2555"/>
    <w:rsid w:val="004D26F1"/>
    <w:rsid w:val="004D2D2F"/>
    <w:rsid w:val="004D3727"/>
    <w:rsid w:val="004D3757"/>
    <w:rsid w:val="004D3930"/>
    <w:rsid w:val="004D3A1B"/>
    <w:rsid w:val="004D3A48"/>
    <w:rsid w:val="004D3BCA"/>
    <w:rsid w:val="004D3CDA"/>
    <w:rsid w:val="004D3F13"/>
    <w:rsid w:val="004D4C68"/>
    <w:rsid w:val="004D55F6"/>
    <w:rsid w:val="004D6009"/>
    <w:rsid w:val="004D619B"/>
    <w:rsid w:val="004D6DB9"/>
    <w:rsid w:val="004D75BF"/>
    <w:rsid w:val="004D7A42"/>
    <w:rsid w:val="004E024A"/>
    <w:rsid w:val="004E043F"/>
    <w:rsid w:val="004E1A82"/>
    <w:rsid w:val="004E20F4"/>
    <w:rsid w:val="004E2180"/>
    <w:rsid w:val="004E3118"/>
    <w:rsid w:val="004E3469"/>
    <w:rsid w:val="004E36BB"/>
    <w:rsid w:val="004E3AAF"/>
    <w:rsid w:val="004E3BFD"/>
    <w:rsid w:val="004E4CC4"/>
    <w:rsid w:val="004E4E5B"/>
    <w:rsid w:val="004E5760"/>
    <w:rsid w:val="004E6678"/>
    <w:rsid w:val="004E6FE5"/>
    <w:rsid w:val="004E7B9B"/>
    <w:rsid w:val="004F001A"/>
    <w:rsid w:val="004F0A3A"/>
    <w:rsid w:val="004F20E7"/>
    <w:rsid w:val="004F27C0"/>
    <w:rsid w:val="004F2AD6"/>
    <w:rsid w:val="004F2F6F"/>
    <w:rsid w:val="004F3B31"/>
    <w:rsid w:val="004F3E13"/>
    <w:rsid w:val="004F5369"/>
    <w:rsid w:val="004F5991"/>
    <w:rsid w:val="004F73D5"/>
    <w:rsid w:val="004F7C05"/>
    <w:rsid w:val="004F7F8C"/>
    <w:rsid w:val="0050064E"/>
    <w:rsid w:val="00500832"/>
    <w:rsid w:val="00500CB8"/>
    <w:rsid w:val="0050164B"/>
    <w:rsid w:val="00501EF7"/>
    <w:rsid w:val="00501FE6"/>
    <w:rsid w:val="00502456"/>
    <w:rsid w:val="00502F47"/>
    <w:rsid w:val="005035B0"/>
    <w:rsid w:val="0050385F"/>
    <w:rsid w:val="0050434E"/>
    <w:rsid w:val="00504C63"/>
    <w:rsid w:val="00505A80"/>
    <w:rsid w:val="00506462"/>
    <w:rsid w:val="005068E5"/>
    <w:rsid w:val="0050701B"/>
    <w:rsid w:val="005072D2"/>
    <w:rsid w:val="005101F0"/>
    <w:rsid w:val="005105A6"/>
    <w:rsid w:val="00510606"/>
    <w:rsid w:val="00510B6B"/>
    <w:rsid w:val="0051187F"/>
    <w:rsid w:val="005118F0"/>
    <w:rsid w:val="005121C1"/>
    <w:rsid w:val="00512535"/>
    <w:rsid w:val="0051254C"/>
    <w:rsid w:val="00513444"/>
    <w:rsid w:val="00514097"/>
    <w:rsid w:val="00515D53"/>
    <w:rsid w:val="00515D69"/>
    <w:rsid w:val="00515F44"/>
    <w:rsid w:val="00515FE9"/>
    <w:rsid w:val="005173D1"/>
    <w:rsid w:val="00520561"/>
    <w:rsid w:val="00520D09"/>
    <w:rsid w:val="00520DB9"/>
    <w:rsid w:val="00521AF3"/>
    <w:rsid w:val="00522840"/>
    <w:rsid w:val="0052482A"/>
    <w:rsid w:val="005249B5"/>
    <w:rsid w:val="005249EF"/>
    <w:rsid w:val="00525521"/>
    <w:rsid w:val="00525B06"/>
    <w:rsid w:val="00525B5B"/>
    <w:rsid w:val="00526F58"/>
    <w:rsid w:val="00530302"/>
    <w:rsid w:val="005305F6"/>
    <w:rsid w:val="0053063A"/>
    <w:rsid w:val="00530A24"/>
    <w:rsid w:val="005318F0"/>
    <w:rsid w:val="00531A27"/>
    <w:rsid w:val="00532022"/>
    <w:rsid w:val="005321A7"/>
    <w:rsid w:val="00533937"/>
    <w:rsid w:val="005339F5"/>
    <w:rsid w:val="00533E0A"/>
    <w:rsid w:val="00533F17"/>
    <w:rsid w:val="00534AA4"/>
    <w:rsid w:val="00535554"/>
    <w:rsid w:val="005355AA"/>
    <w:rsid w:val="00535AAF"/>
    <w:rsid w:val="00535F48"/>
    <w:rsid w:val="005377CD"/>
    <w:rsid w:val="0053783F"/>
    <w:rsid w:val="005379DB"/>
    <w:rsid w:val="00537DAA"/>
    <w:rsid w:val="0054050F"/>
    <w:rsid w:val="00541219"/>
    <w:rsid w:val="00541C82"/>
    <w:rsid w:val="00541E8E"/>
    <w:rsid w:val="005423BA"/>
    <w:rsid w:val="00542EF8"/>
    <w:rsid w:val="00542FB4"/>
    <w:rsid w:val="005439B4"/>
    <w:rsid w:val="00544F43"/>
    <w:rsid w:val="00545990"/>
    <w:rsid w:val="00546753"/>
    <w:rsid w:val="00546F02"/>
    <w:rsid w:val="005472C9"/>
    <w:rsid w:val="005473D2"/>
    <w:rsid w:val="005478EA"/>
    <w:rsid w:val="00547973"/>
    <w:rsid w:val="00547E63"/>
    <w:rsid w:val="00550602"/>
    <w:rsid w:val="00550780"/>
    <w:rsid w:val="00550A89"/>
    <w:rsid w:val="005513B9"/>
    <w:rsid w:val="00551696"/>
    <w:rsid w:val="00551BBF"/>
    <w:rsid w:val="005527A6"/>
    <w:rsid w:val="00552A99"/>
    <w:rsid w:val="005536E3"/>
    <w:rsid w:val="00554ADE"/>
    <w:rsid w:val="00555A4A"/>
    <w:rsid w:val="00555BE8"/>
    <w:rsid w:val="00555F92"/>
    <w:rsid w:val="0055651C"/>
    <w:rsid w:val="005568BE"/>
    <w:rsid w:val="00556E98"/>
    <w:rsid w:val="0055746A"/>
    <w:rsid w:val="005576B7"/>
    <w:rsid w:val="00557976"/>
    <w:rsid w:val="00557D3E"/>
    <w:rsid w:val="005608F0"/>
    <w:rsid w:val="00560C8E"/>
    <w:rsid w:val="00560F51"/>
    <w:rsid w:val="005617D4"/>
    <w:rsid w:val="00561E20"/>
    <w:rsid w:val="00562F49"/>
    <w:rsid w:val="00563838"/>
    <w:rsid w:val="00564074"/>
    <w:rsid w:val="00564577"/>
    <w:rsid w:val="005662FB"/>
    <w:rsid w:val="00566317"/>
    <w:rsid w:val="005664AE"/>
    <w:rsid w:val="00566D9D"/>
    <w:rsid w:val="00567052"/>
    <w:rsid w:val="005678EE"/>
    <w:rsid w:val="005700EA"/>
    <w:rsid w:val="0057018A"/>
    <w:rsid w:val="005705CD"/>
    <w:rsid w:val="00570605"/>
    <w:rsid w:val="0057079E"/>
    <w:rsid w:val="00571D19"/>
    <w:rsid w:val="00571DFA"/>
    <w:rsid w:val="00571E4E"/>
    <w:rsid w:val="00572245"/>
    <w:rsid w:val="00572514"/>
    <w:rsid w:val="0057318A"/>
    <w:rsid w:val="005731D3"/>
    <w:rsid w:val="00573E41"/>
    <w:rsid w:val="00574989"/>
    <w:rsid w:val="00575A58"/>
    <w:rsid w:val="00576013"/>
    <w:rsid w:val="005765ED"/>
    <w:rsid w:val="00577594"/>
    <w:rsid w:val="00580C24"/>
    <w:rsid w:val="00580F34"/>
    <w:rsid w:val="00581411"/>
    <w:rsid w:val="00582465"/>
    <w:rsid w:val="00582645"/>
    <w:rsid w:val="005827FE"/>
    <w:rsid w:val="00582B4C"/>
    <w:rsid w:val="00582B83"/>
    <w:rsid w:val="00582C10"/>
    <w:rsid w:val="00582DF5"/>
    <w:rsid w:val="00583CC2"/>
    <w:rsid w:val="00585304"/>
    <w:rsid w:val="005858A3"/>
    <w:rsid w:val="00585C19"/>
    <w:rsid w:val="00585C24"/>
    <w:rsid w:val="00585F12"/>
    <w:rsid w:val="00587C88"/>
    <w:rsid w:val="00587F91"/>
    <w:rsid w:val="00591236"/>
    <w:rsid w:val="00591575"/>
    <w:rsid w:val="00591C2A"/>
    <w:rsid w:val="005926AD"/>
    <w:rsid w:val="00592E7F"/>
    <w:rsid w:val="0059357C"/>
    <w:rsid w:val="00593B89"/>
    <w:rsid w:val="00593D99"/>
    <w:rsid w:val="005944F5"/>
    <w:rsid w:val="0059450A"/>
    <w:rsid w:val="00594547"/>
    <w:rsid w:val="00594728"/>
    <w:rsid w:val="005953E3"/>
    <w:rsid w:val="0059556A"/>
    <w:rsid w:val="005956CE"/>
    <w:rsid w:val="00595D39"/>
    <w:rsid w:val="005968DF"/>
    <w:rsid w:val="0059734A"/>
    <w:rsid w:val="0059783D"/>
    <w:rsid w:val="00597BB6"/>
    <w:rsid w:val="005A0132"/>
    <w:rsid w:val="005A032F"/>
    <w:rsid w:val="005A1A06"/>
    <w:rsid w:val="005A2334"/>
    <w:rsid w:val="005A2BA4"/>
    <w:rsid w:val="005A361D"/>
    <w:rsid w:val="005A4794"/>
    <w:rsid w:val="005A4C7D"/>
    <w:rsid w:val="005A55AA"/>
    <w:rsid w:val="005A5753"/>
    <w:rsid w:val="005A6183"/>
    <w:rsid w:val="005A6B0C"/>
    <w:rsid w:val="005A7405"/>
    <w:rsid w:val="005A7436"/>
    <w:rsid w:val="005A7B16"/>
    <w:rsid w:val="005A7B66"/>
    <w:rsid w:val="005A7DA0"/>
    <w:rsid w:val="005B0D76"/>
    <w:rsid w:val="005B14DB"/>
    <w:rsid w:val="005B1CC8"/>
    <w:rsid w:val="005B1ED9"/>
    <w:rsid w:val="005B2059"/>
    <w:rsid w:val="005B2457"/>
    <w:rsid w:val="005B4722"/>
    <w:rsid w:val="005B5628"/>
    <w:rsid w:val="005B5E42"/>
    <w:rsid w:val="005B648C"/>
    <w:rsid w:val="005B6B9A"/>
    <w:rsid w:val="005B6DC9"/>
    <w:rsid w:val="005B72EB"/>
    <w:rsid w:val="005B76D7"/>
    <w:rsid w:val="005B7D57"/>
    <w:rsid w:val="005C0DE0"/>
    <w:rsid w:val="005C0EA1"/>
    <w:rsid w:val="005C116D"/>
    <w:rsid w:val="005C1299"/>
    <w:rsid w:val="005C1B2E"/>
    <w:rsid w:val="005C2960"/>
    <w:rsid w:val="005C30F4"/>
    <w:rsid w:val="005C32C8"/>
    <w:rsid w:val="005C3C4C"/>
    <w:rsid w:val="005C4CD2"/>
    <w:rsid w:val="005C5CD5"/>
    <w:rsid w:val="005C5EF8"/>
    <w:rsid w:val="005C651D"/>
    <w:rsid w:val="005C66DC"/>
    <w:rsid w:val="005C6AB6"/>
    <w:rsid w:val="005C7034"/>
    <w:rsid w:val="005C731C"/>
    <w:rsid w:val="005C75A1"/>
    <w:rsid w:val="005C7D4A"/>
    <w:rsid w:val="005D191A"/>
    <w:rsid w:val="005D235B"/>
    <w:rsid w:val="005D26BA"/>
    <w:rsid w:val="005D270F"/>
    <w:rsid w:val="005D3E3B"/>
    <w:rsid w:val="005D4456"/>
    <w:rsid w:val="005D4498"/>
    <w:rsid w:val="005D4CB9"/>
    <w:rsid w:val="005D4F5E"/>
    <w:rsid w:val="005D6408"/>
    <w:rsid w:val="005D6553"/>
    <w:rsid w:val="005D6ADC"/>
    <w:rsid w:val="005D6B4F"/>
    <w:rsid w:val="005D709B"/>
    <w:rsid w:val="005D7532"/>
    <w:rsid w:val="005E02A4"/>
    <w:rsid w:val="005E04C5"/>
    <w:rsid w:val="005E05CF"/>
    <w:rsid w:val="005E15DA"/>
    <w:rsid w:val="005E2D3A"/>
    <w:rsid w:val="005E2FBA"/>
    <w:rsid w:val="005E3057"/>
    <w:rsid w:val="005E323C"/>
    <w:rsid w:val="005E3331"/>
    <w:rsid w:val="005E4874"/>
    <w:rsid w:val="005E497D"/>
    <w:rsid w:val="005E5235"/>
    <w:rsid w:val="005E65FB"/>
    <w:rsid w:val="005F0030"/>
    <w:rsid w:val="005F0211"/>
    <w:rsid w:val="005F051E"/>
    <w:rsid w:val="005F22D9"/>
    <w:rsid w:val="005F299C"/>
    <w:rsid w:val="005F2BD7"/>
    <w:rsid w:val="005F3F30"/>
    <w:rsid w:val="005F3F9D"/>
    <w:rsid w:val="005F3FB4"/>
    <w:rsid w:val="005F4149"/>
    <w:rsid w:val="005F4E07"/>
    <w:rsid w:val="005F5A19"/>
    <w:rsid w:val="005F6055"/>
    <w:rsid w:val="005F640A"/>
    <w:rsid w:val="005F6428"/>
    <w:rsid w:val="005F682C"/>
    <w:rsid w:val="005F68C0"/>
    <w:rsid w:val="005F7564"/>
    <w:rsid w:val="005F7891"/>
    <w:rsid w:val="005F7E57"/>
    <w:rsid w:val="006003FF"/>
    <w:rsid w:val="00601147"/>
    <w:rsid w:val="0060255F"/>
    <w:rsid w:val="006034D2"/>
    <w:rsid w:val="0060355A"/>
    <w:rsid w:val="006042C8"/>
    <w:rsid w:val="00604420"/>
    <w:rsid w:val="00604E3D"/>
    <w:rsid w:val="0060552E"/>
    <w:rsid w:val="00606220"/>
    <w:rsid w:val="0060674D"/>
    <w:rsid w:val="006101A5"/>
    <w:rsid w:val="006104E3"/>
    <w:rsid w:val="006104E9"/>
    <w:rsid w:val="00610A9A"/>
    <w:rsid w:val="00610D1A"/>
    <w:rsid w:val="00612ABA"/>
    <w:rsid w:val="00612BC5"/>
    <w:rsid w:val="00613E7B"/>
    <w:rsid w:val="00614841"/>
    <w:rsid w:val="00614D9C"/>
    <w:rsid w:val="006150F5"/>
    <w:rsid w:val="0061597E"/>
    <w:rsid w:val="00615BD3"/>
    <w:rsid w:val="00616175"/>
    <w:rsid w:val="00616A0E"/>
    <w:rsid w:val="00617406"/>
    <w:rsid w:val="0061763A"/>
    <w:rsid w:val="0061B5E1"/>
    <w:rsid w:val="00620A1D"/>
    <w:rsid w:val="00620AAA"/>
    <w:rsid w:val="00620B5F"/>
    <w:rsid w:val="00621904"/>
    <w:rsid w:val="00622FCA"/>
    <w:rsid w:val="00623673"/>
    <w:rsid w:val="00623795"/>
    <w:rsid w:val="00623945"/>
    <w:rsid w:val="00623B09"/>
    <w:rsid w:val="00624A99"/>
    <w:rsid w:val="006257BD"/>
    <w:rsid w:val="00625EBA"/>
    <w:rsid w:val="00626218"/>
    <w:rsid w:val="00626CBC"/>
    <w:rsid w:val="00626E51"/>
    <w:rsid w:val="00626E62"/>
    <w:rsid w:val="0062718E"/>
    <w:rsid w:val="006301B4"/>
    <w:rsid w:val="006305F7"/>
    <w:rsid w:val="006317CD"/>
    <w:rsid w:val="00631A0A"/>
    <w:rsid w:val="00631C14"/>
    <w:rsid w:val="00631EB5"/>
    <w:rsid w:val="0063242A"/>
    <w:rsid w:val="00632A51"/>
    <w:rsid w:val="00635C00"/>
    <w:rsid w:val="006361E2"/>
    <w:rsid w:val="00636856"/>
    <w:rsid w:val="00636C1F"/>
    <w:rsid w:val="00636C80"/>
    <w:rsid w:val="00637249"/>
    <w:rsid w:val="006372FF"/>
    <w:rsid w:val="006377C3"/>
    <w:rsid w:val="00637BE5"/>
    <w:rsid w:val="00637C94"/>
    <w:rsid w:val="006409DC"/>
    <w:rsid w:val="00640B09"/>
    <w:rsid w:val="00641391"/>
    <w:rsid w:val="006415C3"/>
    <w:rsid w:val="00642231"/>
    <w:rsid w:val="006423DE"/>
    <w:rsid w:val="00643089"/>
    <w:rsid w:val="00644BFB"/>
    <w:rsid w:val="00645FDD"/>
    <w:rsid w:val="00646EE3"/>
    <w:rsid w:val="00647902"/>
    <w:rsid w:val="00650A10"/>
    <w:rsid w:val="0065111F"/>
    <w:rsid w:val="00653C2E"/>
    <w:rsid w:val="0065400A"/>
    <w:rsid w:val="0065404C"/>
    <w:rsid w:val="00654155"/>
    <w:rsid w:val="006547BE"/>
    <w:rsid w:val="0065483F"/>
    <w:rsid w:val="00654A46"/>
    <w:rsid w:val="00655C1E"/>
    <w:rsid w:val="0065695F"/>
    <w:rsid w:val="00656FAE"/>
    <w:rsid w:val="006573A5"/>
    <w:rsid w:val="006575B9"/>
    <w:rsid w:val="006602C2"/>
    <w:rsid w:val="006602EF"/>
    <w:rsid w:val="006605AF"/>
    <w:rsid w:val="00661866"/>
    <w:rsid w:val="00661B6C"/>
    <w:rsid w:val="00661E05"/>
    <w:rsid w:val="006621FE"/>
    <w:rsid w:val="0066398F"/>
    <w:rsid w:val="00663EF6"/>
    <w:rsid w:val="00663F93"/>
    <w:rsid w:val="006641F1"/>
    <w:rsid w:val="00664BB3"/>
    <w:rsid w:val="00665841"/>
    <w:rsid w:val="0066745E"/>
    <w:rsid w:val="00667715"/>
    <w:rsid w:val="00667826"/>
    <w:rsid w:val="00667BCE"/>
    <w:rsid w:val="00670A91"/>
    <w:rsid w:val="00670ED2"/>
    <w:rsid w:val="00671311"/>
    <w:rsid w:val="006745FF"/>
    <w:rsid w:val="006747A6"/>
    <w:rsid w:val="00674F6D"/>
    <w:rsid w:val="00676213"/>
    <w:rsid w:val="0067699E"/>
    <w:rsid w:val="006804EF"/>
    <w:rsid w:val="00681BD0"/>
    <w:rsid w:val="00682696"/>
    <w:rsid w:val="006827FF"/>
    <w:rsid w:val="00682DA7"/>
    <w:rsid w:val="006839B6"/>
    <w:rsid w:val="00684053"/>
    <w:rsid w:val="00684585"/>
    <w:rsid w:val="0068474D"/>
    <w:rsid w:val="0068488D"/>
    <w:rsid w:val="00685435"/>
    <w:rsid w:val="0068580B"/>
    <w:rsid w:val="00686158"/>
    <w:rsid w:val="006868AC"/>
    <w:rsid w:val="00686C0D"/>
    <w:rsid w:val="00686E70"/>
    <w:rsid w:val="006871AD"/>
    <w:rsid w:val="00687E2B"/>
    <w:rsid w:val="00690923"/>
    <w:rsid w:val="00690B3E"/>
    <w:rsid w:val="00690FE3"/>
    <w:rsid w:val="00692F9C"/>
    <w:rsid w:val="006936E3"/>
    <w:rsid w:val="00694446"/>
    <w:rsid w:val="006944E4"/>
    <w:rsid w:val="00694A00"/>
    <w:rsid w:val="00694B1C"/>
    <w:rsid w:val="006957BF"/>
    <w:rsid w:val="00695FC6"/>
    <w:rsid w:val="00696A1D"/>
    <w:rsid w:val="00697523"/>
    <w:rsid w:val="006A18FE"/>
    <w:rsid w:val="006A1BF2"/>
    <w:rsid w:val="006A425B"/>
    <w:rsid w:val="006A471F"/>
    <w:rsid w:val="006A4E7C"/>
    <w:rsid w:val="006A666B"/>
    <w:rsid w:val="006A66E0"/>
    <w:rsid w:val="006A6C72"/>
    <w:rsid w:val="006A72EB"/>
    <w:rsid w:val="006B023E"/>
    <w:rsid w:val="006B0763"/>
    <w:rsid w:val="006B0EEE"/>
    <w:rsid w:val="006B212F"/>
    <w:rsid w:val="006B2536"/>
    <w:rsid w:val="006B2801"/>
    <w:rsid w:val="006B2DA1"/>
    <w:rsid w:val="006B2F71"/>
    <w:rsid w:val="006B3767"/>
    <w:rsid w:val="006B3A8E"/>
    <w:rsid w:val="006B3B2A"/>
    <w:rsid w:val="006B3CF8"/>
    <w:rsid w:val="006B4B9A"/>
    <w:rsid w:val="006B52F2"/>
    <w:rsid w:val="006B53B0"/>
    <w:rsid w:val="006B5674"/>
    <w:rsid w:val="006B5958"/>
    <w:rsid w:val="006B5ED7"/>
    <w:rsid w:val="006B630B"/>
    <w:rsid w:val="006B6640"/>
    <w:rsid w:val="006B70F0"/>
    <w:rsid w:val="006C0849"/>
    <w:rsid w:val="006C088D"/>
    <w:rsid w:val="006C0894"/>
    <w:rsid w:val="006C0E03"/>
    <w:rsid w:val="006C13F4"/>
    <w:rsid w:val="006C1517"/>
    <w:rsid w:val="006C1B96"/>
    <w:rsid w:val="006C2B91"/>
    <w:rsid w:val="006C3007"/>
    <w:rsid w:val="006C305A"/>
    <w:rsid w:val="006C5091"/>
    <w:rsid w:val="006C552B"/>
    <w:rsid w:val="006C565D"/>
    <w:rsid w:val="006C5927"/>
    <w:rsid w:val="006C5D9A"/>
    <w:rsid w:val="006C6BBB"/>
    <w:rsid w:val="006D041B"/>
    <w:rsid w:val="006D0545"/>
    <w:rsid w:val="006D0E9B"/>
    <w:rsid w:val="006D1A03"/>
    <w:rsid w:val="006D1DEE"/>
    <w:rsid w:val="006D21B3"/>
    <w:rsid w:val="006D3AEE"/>
    <w:rsid w:val="006D3C5D"/>
    <w:rsid w:val="006D3FD4"/>
    <w:rsid w:val="006D41DA"/>
    <w:rsid w:val="006D47C0"/>
    <w:rsid w:val="006D5566"/>
    <w:rsid w:val="006D5824"/>
    <w:rsid w:val="006D5C87"/>
    <w:rsid w:val="006D5F6C"/>
    <w:rsid w:val="006D5FCF"/>
    <w:rsid w:val="006D6B49"/>
    <w:rsid w:val="006D6DD1"/>
    <w:rsid w:val="006D7DE6"/>
    <w:rsid w:val="006E0286"/>
    <w:rsid w:val="006E02A5"/>
    <w:rsid w:val="006E107A"/>
    <w:rsid w:val="006E11E0"/>
    <w:rsid w:val="006E1405"/>
    <w:rsid w:val="006E1D6F"/>
    <w:rsid w:val="006E22B3"/>
    <w:rsid w:val="006E27CB"/>
    <w:rsid w:val="006E2EE7"/>
    <w:rsid w:val="006E37C7"/>
    <w:rsid w:val="006E407F"/>
    <w:rsid w:val="006E435C"/>
    <w:rsid w:val="006E46A8"/>
    <w:rsid w:val="006E62B6"/>
    <w:rsid w:val="006E6775"/>
    <w:rsid w:val="006E691F"/>
    <w:rsid w:val="006E6947"/>
    <w:rsid w:val="006E6BF2"/>
    <w:rsid w:val="006E6D91"/>
    <w:rsid w:val="006E6E7C"/>
    <w:rsid w:val="006E7019"/>
    <w:rsid w:val="006E72B8"/>
    <w:rsid w:val="006E7460"/>
    <w:rsid w:val="006E7842"/>
    <w:rsid w:val="006F0530"/>
    <w:rsid w:val="006F0B4D"/>
    <w:rsid w:val="006F10E2"/>
    <w:rsid w:val="006F18B4"/>
    <w:rsid w:val="006F1A68"/>
    <w:rsid w:val="006F1B6E"/>
    <w:rsid w:val="006F1BBE"/>
    <w:rsid w:val="006F2D11"/>
    <w:rsid w:val="006F3D62"/>
    <w:rsid w:val="006F43FF"/>
    <w:rsid w:val="006F4A2B"/>
    <w:rsid w:val="006F5C22"/>
    <w:rsid w:val="006F642B"/>
    <w:rsid w:val="006F6681"/>
    <w:rsid w:val="006F6F44"/>
    <w:rsid w:val="006F70BB"/>
    <w:rsid w:val="006F751E"/>
    <w:rsid w:val="006F7B83"/>
    <w:rsid w:val="007009FC"/>
    <w:rsid w:val="00700F85"/>
    <w:rsid w:val="007011F8"/>
    <w:rsid w:val="0070132A"/>
    <w:rsid w:val="007013E7"/>
    <w:rsid w:val="00701433"/>
    <w:rsid w:val="00701F12"/>
    <w:rsid w:val="007021D4"/>
    <w:rsid w:val="007025C7"/>
    <w:rsid w:val="0070263B"/>
    <w:rsid w:val="00702785"/>
    <w:rsid w:val="007031F7"/>
    <w:rsid w:val="00703620"/>
    <w:rsid w:val="007036AE"/>
    <w:rsid w:val="00703B31"/>
    <w:rsid w:val="00703B7A"/>
    <w:rsid w:val="00703C75"/>
    <w:rsid w:val="00704486"/>
    <w:rsid w:val="00704CE4"/>
    <w:rsid w:val="00706431"/>
    <w:rsid w:val="00706464"/>
    <w:rsid w:val="007065B5"/>
    <w:rsid w:val="007070A2"/>
    <w:rsid w:val="00707195"/>
    <w:rsid w:val="00707361"/>
    <w:rsid w:val="00707487"/>
    <w:rsid w:val="00707A52"/>
    <w:rsid w:val="007107BA"/>
    <w:rsid w:val="00710FAD"/>
    <w:rsid w:val="00711A7E"/>
    <w:rsid w:val="007124FB"/>
    <w:rsid w:val="00714128"/>
    <w:rsid w:val="00714187"/>
    <w:rsid w:val="0071459D"/>
    <w:rsid w:val="00714918"/>
    <w:rsid w:val="00715C9E"/>
    <w:rsid w:val="00715E0C"/>
    <w:rsid w:val="007171E9"/>
    <w:rsid w:val="00717200"/>
    <w:rsid w:val="00717CFA"/>
    <w:rsid w:val="00717D85"/>
    <w:rsid w:val="00717FC1"/>
    <w:rsid w:val="00720321"/>
    <w:rsid w:val="0072065B"/>
    <w:rsid w:val="00721092"/>
    <w:rsid w:val="007213E2"/>
    <w:rsid w:val="007222A3"/>
    <w:rsid w:val="00722C78"/>
    <w:rsid w:val="00723D7A"/>
    <w:rsid w:val="00725F5C"/>
    <w:rsid w:val="00726727"/>
    <w:rsid w:val="007275D5"/>
    <w:rsid w:val="00727821"/>
    <w:rsid w:val="00727989"/>
    <w:rsid w:val="00727C1D"/>
    <w:rsid w:val="00730549"/>
    <w:rsid w:val="007308AD"/>
    <w:rsid w:val="00730AA9"/>
    <w:rsid w:val="007318F6"/>
    <w:rsid w:val="00731EA6"/>
    <w:rsid w:val="0073265F"/>
    <w:rsid w:val="007326F0"/>
    <w:rsid w:val="00733717"/>
    <w:rsid w:val="00733888"/>
    <w:rsid w:val="007354B7"/>
    <w:rsid w:val="00735C6F"/>
    <w:rsid w:val="007360BB"/>
    <w:rsid w:val="00736290"/>
    <w:rsid w:val="007369DB"/>
    <w:rsid w:val="00737B9B"/>
    <w:rsid w:val="00740639"/>
    <w:rsid w:val="00740747"/>
    <w:rsid w:val="0074159B"/>
    <w:rsid w:val="00742E4E"/>
    <w:rsid w:val="00743D6E"/>
    <w:rsid w:val="0074408B"/>
    <w:rsid w:val="00744A49"/>
    <w:rsid w:val="007454DA"/>
    <w:rsid w:val="00745BE7"/>
    <w:rsid w:val="007460E2"/>
    <w:rsid w:val="007467DF"/>
    <w:rsid w:val="007478BB"/>
    <w:rsid w:val="0075138C"/>
    <w:rsid w:val="007514E1"/>
    <w:rsid w:val="0075169E"/>
    <w:rsid w:val="00754D83"/>
    <w:rsid w:val="0075569F"/>
    <w:rsid w:val="00755B40"/>
    <w:rsid w:val="00755D24"/>
    <w:rsid w:val="007560DA"/>
    <w:rsid w:val="00756DFE"/>
    <w:rsid w:val="0075786A"/>
    <w:rsid w:val="00760A7A"/>
    <w:rsid w:val="00760F32"/>
    <w:rsid w:val="007616A1"/>
    <w:rsid w:val="00762CAF"/>
    <w:rsid w:val="00764427"/>
    <w:rsid w:val="007644FE"/>
    <w:rsid w:val="00764A86"/>
    <w:rsid w:val="007656D3"/>
    <w:rsid w:val="0076585C"/>
    <w:rsid w:val="007666BA"/>
    <w:rsid w:val="00767BB0"/>
    <w:rsid w:val="007719A2"/>
    <w:rsid w:val="00771B10"/>
    <w:rsid w:val="00772139"/>
    <w:rsid w:val="0077408F"/>
    <w:rsid w:val="007743F0"/>
    <w:rsid w:val="007745D8"/>
    <w:rsid w:val="00774C22"/>
    <w:rsid w:val="00775342"/>
    <w:rsid w:val="00775479"/>
    <w:rsid w:val="0077615F"/>
    <w:rsid w:val="00776372"/>
    <w:rsid w:val="007773E1"/>
    <w:rsid w:val="00777677"/>
    <w:rsid w:val="007778D6"/>
    <w:rsid w:val="0078020E"/>
    <w:rsid w:val="00781A50"/>
    <w:rsid w:val="007831A7"/>
    <w:rsid w:val="0078352F"/>
    <w:rsid w:val="00783AC9"/>
    <w:rsid w:val="00783D8B"/>
    <w:rsid w:val="00784AB3"/>
    <w:rsid w:val="00784CCE"/>
    <w:rsid w:val="00785571"/>
    <w:rsid w:val="007870FA"/>
    <w:rsid w:val="007873B8"/>
    <w:rsid w:val="00787902"/>
    <w:rsid w:val="0079015D"/>
    <w:rsid w:val="0079064F"/>
    <w:rsid w:val="0079167C"/>
    <w:rsid w:val="007918E4"/>
    <w:rsid w:val="00791F09"/>
    <w:rsid w:val="00794D81"/>
    <w:rsid w:val="00795BFD"/>
    <w:rsid w:val="007964B0"/>
    <w:rsid w:val="0079661C"/>
    <w:rsid w:val="00796842"/>
    <w:rsid w:val="007979E4"/>
    <w:rsid w:val="00797E24"/>
    <w:rsid w:val="007A00D7"/>
    <w:rsid w:val="007A15B1"/>
    <w:rsid w:val="007A1DEE"/>
    <w:rsid w:val="007A2658"/>
    <w:rsid w:val="007A2E2D"/>
    <w:rsid w:val="007A31AD"/>
    <w:rsid w:val="007A337D"/>
    <w:rsid w:val="007A393F"/>
    <w:rsid w:val="007A4506"/>
    <w:rsid w:val="007A4530"/>
    <w:rsid w:val="007A5490"/>
    <w:rsid w:val="007A5633"/>
    <w:rsid w:val="007A5E73"/>
    <w:rsid w:val="007A6F6C"/>
    <w:rsid w:val="007A6F7E"/>
    <w:rsid w:val="007A77D7"/>
    <w:rsid w:val="007B0012"/>
    <w:rsid w:val="007B0265"/>
    <w:rsid w:val="007B02C3"/>
    <w:rsid w:val="007B0467"/>
    <w:rsid w:val="007B17D1"/>
    <w:rsid w:val="007B1B43"/>
    <w:rsid w:val="007B1C63"/>
    <w:rsid w:val="007B315A"/>
    <w:rsid w:val="007B34C9"/>
    <w:rsid w:val="007B3670"/>
    <w:rsid w:val="007B3710"/>
    <w:rsid w:val="007B372E"/>
    <w:rsid w:val="007B4068"/>
    <w:rsid w:val="007B436E"/>
    <w:rsid w:val="007B4763"/>
    <w:rsid w:val="007B4A92"/>
    <w:rsid w:val="007B5668"/>
    <w:rsid w:val="007B57A2"/>
    <w:rsid w:val="007B589C"/>
    <w:rsid w:val="007B5C3E"/>
    <w:rsid w:val="007B5DB1"/>
    <w:rsid w:val="007B6455"/>
    <w:rsid w:val="007B6D3E"/>
    <w:rsid w:val="007B7FE8"/>
    <w:rsid w:val="007C06F4"/>
    <w:rsid w:val="007C083C"/>
    <w:rsid w:val="007C08FB"/>
    <w:rsid w:val="007C16D2"/>
    <w:rsid w:val="007C1CDA"/>
    <w:rsid w:val="007C1F62"/>
    <w:rsid w:val="007C2108"/>
    <w:rsid w:val="007C2BB3"/>
    <w:rsid w:val="007C388A"/>
    <w:rsid w:val="007C3CC7"/>
    <w:rsid w:val="007C3FB2"/>
    <w:rsid w:val="007C46C9"/>
    <w:rsid w:val="007C4CF1"/>
    <w:rsid w:val="007C52AA"/>
    <w:rsid w:val="007C5712"/>
    <w:rsid w:val="007C5D5F"/>
    <w:rsid w:val="007C6EE9"/>
    <w:rsid w:val="007C7138"/>
    <w:rsid w:val="007C7267"/>
    <w:rsid w:val="007C7A96"/>
    <w:rsid w:val="007D037C"/>
    <w:rsid w:val="007D04CE"/>
    <w:rsid w:val="007D0F09"/>
    <w:rsid w:val="007D2C9D"/>
    <w:rsid w:val="007D3FFA"/>
    <w:rsid w:val="007D53DC"/>
    <w:rsid w:val="007D5913"/>
    <w:rsid w:val="007D5C6F"/>
    <w:rsid w:val="007D6DD4"/>
    <w:rsid w:val="007D6EA2"/>
    <w:rsid w:val="007D7136"/>
    <w:rsid w:val="007D7BDE"/>
    <w:rsid w:val="007D7E5E"/>
    <w:rsid w:val="007D7EA4"/>
    <w:rsid w:val="007E0AEB"/>
    <w:rsid w:val="007E2931"/>
    <w:rsid w:val="007E29BA"/>
    <w:rsid w:val="007E3011"/>
    <w:rsid w:val="007E5607"/>
    <w:rsid w:val="007E5630"/>
    <w:rsid w:val="007E6D17"/>
    <w:rsid w:val="007E768F"/>
    <w:rsid w:val="007F0884"/>
    <w:rsid w:val="007F1387"/>
    <w:rsid w:val="007F252E"/>
    <w:rsid w:val="007F258E"/>
    <w:rsid w:val="007F3286"/>
    <w:rsid w:val="007F3B3C"/>
    <w:rsid w:val="007F400A"/>
    <w:rsid w:val="007F406F"/>
    <w:rsid w:val="007F5131"/>
    <w:rsid w:val="007F5933"/>
    <w:rsid w:val="007F5B38"/>
    <w:rsid w:val="007F66D6"/>
    <w:rsid w:val="007F6E07"/>
    <w:rsid w:val="007F7590"/>
    <w:rsid w:val="008023CE"/>
    <w:rsid w:val="00802564"/>
    <w:rsid w:val="00802949"/>
    <w:rsid w:val="008029DD"/>
    <w:rsid w:val="008039ED"/>
    <w:rsid w:val="00803CB0"/>
    <w:rsid w:val="00804943"/>
    <w:rsid w:val="00804F3F"/>
    <w:rsid w:val="008050F3"/>
    <w:rsid w:val="00805DD0"/>
    <w:rsid w:val="00806159"/>
    <w:rsid w:val="00806541"/>
    <w:rsid w:val="008065AC"/>
    <w:rsid w:val="00806E92"/>
    <w:rsid w:val="00807865"/>
    <w:rsid w:val="00807C67"/>
    <w:rsid w:val="00810516"/>
    <w:rsid w:val="00811274"/>
    <w:rsid w:val="00811788"/>
    <w:rsid w:val="008128CD"/>
    <w:rsid w:val="008139AC"/>
    <w:rsid w:val="00813A16"/>
    <w:rsid w:val="00813D7A"/>
    <w:rsid w:val="00813EB0"/>
    <w:rsid w:val="00814129"/>
    <w:rsid w:val="008141D2"/>
    <w:rsid w:val="008145B4"/>
    <w:rsid w:val="008148EB"/>
    <w:rsid w:val="00814B90"/>
    <w:rsid w:val="00815058"/>
    <w:rsid w:val="00815388"/>
    <w:rsid w:val="00815EC3"/>
    <w:rsid w:val="00816362"/>
    <w:rsid w:val="00817916"/>
    <w:rsid w:val="00817AB7"/>
    <w:rsid w:val="00817CAE"/>
    <w:rsid w:val="008205CB"/>
    <w:rsid w:val="0082210A"/>
    <w:rsid w:val="008224CF"/>
    <w:rsid w:val="008238C8"/>
    <w:rsid w:val="008239D0"/>
    <w:rsid w:val="008242AC"/>
    <w:rsid w:val="0082480E"/>
    <w:rsid w:val="0082495D"/>
    <w:rsid w:val="00824C47"/>
    <w:rsid w:val="008252AC"/>
    <w:rsid w:val="008259D1"/>
    <w:rsid w:val="008259E7"/>
    <w:rsid w:val="00825B9B"/>
    <w:rsid w:val="008269CD"/>
    <w:rsid w:val="00827680"/>
    <w:rsid w:val="008277F0"/>
    <w:rsid w:val="00827A85"/>
    <w:rsid w:val="00827CDA"/>
    <w:rsid w:val="00830D4F"/>
    <w:rsid w:val="008316FE"/>
    <w:rsid w:val="00832BD1"/>
    <w:rsid w:val="00833381"/>
    <w:rsid w:val="00833A15"/>
    <w:rsid w:val="00833A3C"/>
    <w:rsid w:val="00833C5E"/>
    <w:rsid w:val="008345EB"/>
    <w:rsid w:val="00834859"/>
    <w:rsid w:val="00835E0E"/>
    <w:rsid w:val="0083676C"/>
    <w:rsid w:val="00836D34"/>
    <w:rsid w:val="00840631"/>
    <w:rsid w:val="00841143"/>
    <w:rsid w:val="00841B65"/>
    <w:rsid w:val="00842819"/>
    <w:rsid w:val="00842B78"/>
    <w:rsid w:val="00842FED"/>
    <w:rsid w:val="008442BC"/>
    <w:rsid w:val="00844E81"/>
    <w:rsid w:val="008451DC"/>
    <w:rsid w:val="00845783"/>
    <w:rsid w:val="00845B80"/>
    <w:rsid w:val="00845C46"/>
    <w:rsid w:val="008477F5"/>
    <w:rsid w:val="00847BD9"/>
    <w:rsid w:val="0085001A"/>
    <w:rsid w:val="00850059"/>
    <w:rsid w:val="00850E8E"/>
    <w:rsid w:val="00851843"/>
    <w:rsid w:val="0085203A"/>
    <w:rsid w:val="008521F6"/>
    <w:rsid w:val="008528C4"/>
    <w:rsid w:val="00852A03"/>
    <w:rsid w:val="00852A86"/>
    <w:rsid w:val="00853763"/>
    <w:rsid w:val="0085401E"/>
    <w:rsid w:val="008542E6"/>
    <w:rsid w:val="00854DA2"/>
    <w:rsid w:val="00854F6E"/>
    <w:rsid w:val="00855FE9"/>
    <w:rsid w:val="008563B5"/>
    <w:rsid w:val="0085681B"/>
    <w:rsid w:val="00856F0A"/>
    <w:rsid w:val="00857B08"/>
    <w:rsid w:val="0086030F"/>
    <w:rsid w:val="0086073B"/>
    <w:rsid w:val="00860D8F"/>
    <w:rsid w:val="0086252E"/>
    <w:rsid w:val="0086279F"/>
    <w:rsid w:val="00863444"/>
    <w:rsid w:val="008640CF"/>
    <w:rsid w:val="0086441F"/>
    <w:rsid w:val="00864634"/>
    <w:rsid w:val="00865091"/>
    <w:rsid w:val="0086659E"/>
    <w:rsid w:val="00866FE7"/>
    <w:rsid w:val="00867A77"/>
    <w:rsid w:val="00867F79"/>
    <w:rsid w:val="00870678"/>
    <w:rsid w:val="00870FF5"/>
    <w:rsid w:val="00871951"/>
    <w:rsid w:val="00872DDD"/>
    <w:rsid w:val="00873437"/>
    <w:rsid w:val="00873A7D"/>
    <w:rsid w:val="00873E12"/>
    <w:rsid w:val="00874699"/>
    <w:rsid w:val="00874B18"/>
    <w:rsid w:val="00875519"/>
    <w:rsid w:val="00875983"/>
    <w:rsid w:val="00875F60"/>
    <w:rsid w:val="00877FE0"/>
    <w:rsid w:val="0088065B"/>
    <w:rsid w:val="008810F7"/>
    <w:rsid w:val="00881ED2"/>
    <w:rsid w:val="00882AE9"/>
    <w:rsid w:val="0088371F"/>
    <w:rsid w:val="00883A81"/>
    <w:rsid w:val="00884690"/>
    <w:rsid w:val="00884CA5"/>
    <w:rsid w:val="008852DA"/>
    <w:rsid w:val="008854E9"/>
    <w:rsid w:val="008861FC"/>
    <w:rsid w:val="008863C0"/>
    <w:rsid w:val="00886AB1"/>
    <w:rsid w:val="008872F8"/>
    <w:rsid w:val="00891049"/>
    <w:rsid w:val="00891954"/>
    <w:rsid w:val="008921B0"/>
    <w:rsid w:val="008939BF"/>
    <w:rsid w:val="008947A2"/>
    <w:rsid w:val="00895CB5"/>
    <w:rsid w:val="00896156"/>
    <w:rsid w:val="00896704"/>
    <w:rsid w:val="00897992"/>
    <w:rsid w:val="008A06E8"/>
    <w:rsid w:val="008A0D38"/>
    <w:rsid w:val="008A14D4"/>
    <w:rsid w:val="008A1505"/>
    <w:rsid w:val="008A2149"/>
    <w:rsid w:val="008A2B34"/>
    <w:rsid w:val="008A31D6"/>
    <w:rsid w:val="008A34D2"/>
    <w:rsid w:val="008A37A5"/>
    <w:rsid w:val="008A48E1"/>
    <w:rsid w:val="008A4C14"/>
    <w:rsid w:val="008A6277"/>
    <w:rsid w:val="008A67E0"/>
    <w:rsid w:val="008A69D8"/>
    <w:rsid w:val="008A78E3"/>
    <w:rsid w:val="008A7B62"/>
    <w:rsid w:val="008A7D64"/>
    <w:rsid w:val="008A7D73"/>
    <w:rsid w:val="008B07FA"/>
    <w:rsid w:val="008B156B"/>
    <w:rsid w:val="008B2401"/>
    <w:rsid w:val="008B3F51"/>
    <w:rsid w:val="008B47D5"/>
    <w:rsid w:val="008B50AB"/>
    <w:rsid w:val="008B54AD"/>
    <w:rsid w:val="008B6037"/>
    <w:rsid w:val="008B6ED8"/>
    <w:rsid w:val="008B74ED"/>
    <w:rsid w:val="008B7A8C"/>
    <w:rsid w:val="008C046A"/>
    <w:rsid w:val="008C0A40"/>
    <w:rsid w:val="008C1195"/>
    <w:rsid w:val="008C1B20"/>
    <w:rsid w:val="008C2A2F"/>
    <w:rsid w:val="008C30F2"/>
    <w:rsid w:val="008C3AE9"/>
    <w:rsid w:val="008C3F54"/>
    <w:rsid w:val="008C4770"/>
    <w:rsid w:val="008C4A33"/>
    <w:rsid w:val="008C585D"/>
    <w:rsid w:val="008C5F3E"/>
    <w:rsid w:val="008C6912"/>
    <w:rsid w:val="008C69D1"/>
    <w:rsid w:val="008C6CC8"/>
    <w:rsid w:val="008C72CD"/>
    <w:rsid w:val="008C7623"/>
    <w:rsid w:val="008C7EB5"/>
    <w:rsid w:val="008D01D4"/>
    <w:rsid w:val="008D09AB"/>
    <w:rsid w:val="008D0B0F"/>
    <w:rsid w:val="008D1360"/>
    <w:rsid w:val="008D1A83"/>
    <w:rsid w:val="008D1CE4"/>
    <w:rsid w:val="008D2772"/>
    <w:rsid w:val="008D30A3"/>
    <w:rsid w:val="008D3CB4"/>
    <w:rsid w:val="008D4BE2"/>
    <w:rsid w:val="008D5325"/>
    <w:rsid w:val="008D5F9E"/>
    <w:rsid w:val="008D64FA"/>
    <w:rsid w:val="008D7997"/>
    <w:rsid w:val="008D7E44"/>
    <w:rsid w:val="008E00AD"/>
    <w:rsid w:val="008E0715"/>
    <w:rsid w:val="008E1B82"/>
    <w:rsid w:val="008E31E7"/>
    <w:rsid w:val="008E325C"/>
    <w:rsid w:val="008E33BA"/>
    <w:rsid w:val="008E4F85"/>
    <w:rsid w:val="008E5339"/>
    <w:rsid w:val="008E5618"/>
    <w:rsid w:val="008E5A0E"/>
    <w:rsid w:val="008E632A"/>
    <w:rsid w:val="008E6770"/>
    <w:rsid w:val="008E6A78"/>
    <w:rsid w:val="008E6F02"/>
    <w:rsid w:val="008F00FB"/>
    <w:rsid w:val="008F06BE"/>
    <w:rsid w:val="008F08D9"/>
    <w:rsid w:val="008F1117"/>
    <w:rsid w:val="008F187B"/>
    <w:rsid w:val="008F1993"/>
    <w:rsid w:val="008F210B"/>
    <w:rsid w:val="008F216D"/>
    <w:rsid w:val="008F239F"/>
    <w:rsid w:val="008F2A56"/>
    <w:rsid w:val="008F41B4"/>
    <w:rsid w:val="008F497B"/>
    <w:rsid w:val="008F4A6F"/>
    <w:rsid w:val="008F4C97"/>
    <w:rsid w:val="008F4F4D"/>
    <w:rsid w:val="008F5389"/>
    <w:rsid w:val="008F5452"/>
    <w:rsid w:val="008F602B"/>
    <w:rsid w:val="008F6F50"/>
    <w:rsid w:val="008F7791"/>
    <w:rsid w:val="009002C2"/>
    <w:rsid w:val="00900FAE"/>
    <w:rsid w:val="00901C02"/>
    <w:rsid w:val="00901FC9"/>
    <w:rsid w:val="00902614"/>
    <w:rsid w:val="0090261C"/>
    <w:rsid w:val="00902624"/>
    <w:rsid w:val="00902EA9"/>
    <w:rsid w:val="00903901"/>
    <w:rsid w:val="00904184"/>
    <w:rsid w:val="009047EC"/>
    <w:rsid w:val="0090497F"/>
    <w:rsid w:val="009053C0"/>
    <w:rsid w:val="0090615A"/>
    <w:rsid w:val="00906206"/>
    <w:rsid w:val="00906621"/>
    <w:rsid w:val="00907113"/>
    <w:rsid w:val="009075B4"/>
    <w:rsid w:val="00907ED7"/>
    <w:rsid w:val="00907EDA"/>
    <w:rsid w:val="009108FB"/>
    <w:rsid w:val="00910E7A"/>
    <w:rsid w:val="00912B47"/>
    <w:rsid w:val="00912E1F"/>
    <w:rsid w:val="0091304B"/>
    <w:rsid w:val="009132E9"/>
    <w:rsid w:val="00913504"/>
    <w:rsid w:val="00914015"/>
    <w:rsid w:val="0091402F"/>
    <w:rsid w:val="009154B2"/>
    <w:rsid w:val="00915BA1"/>
    <w:rsid w:val="00915E25"/>
    <w:rsid w:val="00915E92"/>
    <w:rsid w:val="009164E4"/>
    <w:rsid w:val="00916909"/>
    <w:rsid w:val="009169F8"/>
    <w:rsid w:val="00916A7D"/>
    <w:rsid w:val="0092038D"/>
    <w:rsid w:val="009205DD"/>
    <w:rsid w:val="00920FF0"/>
    <w:rsid w:val="00921B16"/>
    <w:rsid w:val="00921BE8"/>
    <w:rsid w:val="00921F2C"/>
    <w:rsid w:val="00922936"/>
    <w:rsid w:val="00922B15"/>
    <w:rsid w:val="00922BD1"/>
    <w:rsid w:val="009235A0"/>
    <w:rsid w:val="009240E8"/>
    <w:rsid w:val="00924242"/>
    <w:rsid w:val="00924C57"/>
    <w:rsid w:val="00924E50"/>
    <w:rsid w:val="00925F2A"/>
    <w:rsid w:val="00926346"/>
    <w:rsid w:val="00927219"/>
    <w:rsid w:val="00930709"/>
    <w:rsid w:val="009311D7"/>
    <w:rsid w:val="00931DF6"/>
    <w:rsid w:val="00932468"/>
    <w:rsid w:val="00932915"/>
    <w:rsid w:val="00932EE0"/>
    <w:rsid w:val="00933598"/>
    <w:rsid w:val="00934DEF"/>
    <w:rsid w:val="00935D40"/>
    <w:rsid w:val="009363E3"/>
    <w:rsid w:val="00936A64"/>
    <w:rsid w:val="00937378"/>
    <w:rsid w:val="00937493"/>
    <w:rsid w:val="009375D5"/>
    <w:rsid w:val="00937653"/>
    <w:rsid w:val="0093783E"/>
    <w:rsid w:val="0094073B"/>
    <w:rsid w:val="009407D8"/>
    <w:rsid w:val="00940F14"/>
    <w:rsid w:val="00941BAE"/>
    <w:rsid w:val="009420E2"/>
    <w:rsid w:val="00942168"/>
    <w:rsid w:val="00942666"/>
    <w:rsid w:val="00943135"/>
    <w:rsid w:val="00943649"/>
    <w:rsid w:val="009439BB"/>
    <w:rsid w:val="00945AB9"/>
    <w:rsid w:val="0094605C"/>
    <w:rsid w:val="00946310"/>
    <w:rsid w:val="0094663D"/>
    <w:rsid w:val="009466BA"/>
    <w:rsid w:val="00946742"/>
    <w:rsid w:val="00946BB6"/>
    <w:rsid w:val="00946DE5"/>
    <w:rsid w:val="009472E1"/>
    <w:rsid w:val="0094792E"/>
    <w:rsid w:val="00950F89"/>
    <w:rsid w:val="009510BC"/>
    <w:rsid w:val="0095278D"/>
    <w:rsid w:val="0095295F"/>
    <w:rsid w:val="00952B04"/>
    <w:rsid w:val="0095307A"/>
    <w:rsid w:val="00953357"/>
    <w:rsid w:val="00953E34"/>
    <w:rsid w:val="00953EED"/>
    <w:rsid w:val="00953EFA"/>
    <w:rsid w:val="00954426"/>
    <w:rsid w:val="00954770"/>
    <w:rsid w:val="00954B20"/>
    <w:rsid w:val="009554B8"/>
    <w:rsid w:val="00955D17"/>
    <w:rsid w:val="009568CE"/>
    <w:rsid w:val="009569B7"/>
    <w:rsid w:val="00957365"/>
    <w:rsid w:val="00957DF4"/>
    <w:rsid w:val="009603F7"/>
    <w:rsid w:val="00961027"/>
    <w:rsid w:val="009610C1"/>
    <w:rsid w:val="0096173B"/>
    <w:rsid w:val="009617A9"/>
    <w:rsid w:val="0096212E"/>
    <w:rsid w:val="00962CAC"/>
    <w:rsid w:val="00963C09"/>
    <w:rsid w:val="00965232"/>
    <w:rsid w:val="00965C78"/>
    <w:rsid w:val="00966B05"/>
    <w:rsid w:val="00966D19"/>
    <w:rsid w:val="00966EC8"/>
    <w:rsid w:val="009676B7"/>
    <w:rsid w:val="009705F6"/>
    <w:rsid w:val="00970FE5"/>
    <w:rsid w:val="0097176C"/>
    <w:rsid w:val="00971E33"/>
    <w:rsid w:val="0097223F"/>
    <w:rsid w:val="00972357"/>
    <w:rsid w:val="0097271A"/>
    <w:rsid w:val="00973207"/>
    <w:rsid w:val="00973A3B"/>
    <w:rsid w:val="00974A72"/>
    <w:rsid w:val="00974B5B"/>
    <w:rsid w:val="00975B50"/>
    <w:rsid w:val="00975F80"/>
    <w:rsid w:val="009805F6"/>
    <w:rsid w:val="009809AD"/>
    <w:rsid w:val="009809C7"/>
    <w:rsid w:val="00980D0C"/>
    <w:rsid w:val="00981667"/>
    <w:rsid w:val="00981A25"/>
    <w:rsid w:val="00981FD7"/>
    <w:rsid w:val="0098284C"/>
    <w:rsid w:val="00982A42"/>
    <w:rsid w:val="00983AE9"/>
    <w:rsid w:val="00983F6D"/>
    <w:rsid w:val="00985D5B"/>
    <w:rsid w:val="00987B03"/>
    <w:rsid w:val="00987E57"/>
    <w:rsid w:val="009902A0"/>
    <w:rsid w:val="009913CF"/>
    <w:rsid w:val="00991495"/>
    <w:rsid w:val="00991551"/>
    <w:rsid w:val="00992184"/>
    <w:rsid w:val="0099229A"/>
    <w:rsid w:val="0099253D"/>
    <w:rsid w:val="0099270E"/>
    <w:rsid w:val="00992C49"/>
    <w:rsid w:val="00993C2F"/>
    <w:rsid w:val="00993D5C"/>
    <w:rsid w:val="00993DDD"/>
    <w:rsid w:val="00994D8C"/>
    <w:rsid w:val="009956E4"/>
    <w:rsid w:val="00995A35"/>
    <w:rsid w:val="00995F61"/>
    <w:rsid w:val="009962E0"/>
    <w:rsid w:val="0099699E"/>
    <w:rsid w:val="00996C82"/>
    <w:rsid w:val="0099716C"/>
    <w:rsid w:val="009976E8"/>
    <w:rsid w:val="009A0195"/>
    <w:rsid w:val="009A06FD"/>
    <w:rsid w:val="009A08DF"/>
    <w:rsid w:val="009A0951"/>
    <w:rsid w:val="009A0F44"/>
    <w:rsid w:val="009A17A8"/>
    <w:rsid w:val="009A1D84"/>
    <w:rsid w:val="009A24F5"/>
    <w:rsid w:val="009A2EFD"/>
    <w:rsid w:val="009A330A"/>
    <w:rsid w:val="009A4306"/>
    <w:rsid w:val="009A549A"/>
    <w:rsid w:val="009A6ABD"/>
    <w:rsid w:val="009A7BE7"/>
    <w:rsid w:val="009A7FE1"/>
    <w:rsid w:val="009B08ED"/>
    <w:rsid w:val="009B0BF3"/>
    <w:rsid w:val="009B0D9F"/>
    <w:rsid w:val="009B1979"/>
    <w:rsid w:val="009B26DB"/>
    <w:rsid w:val="009B2CB5"/>
    <w:rsid w:val="009B2DB4"/>
    <w:rsid w:val="009B3728"/>
    <w:rsid w:val="009B3ACD"/>
    <w:rsid w:val="009B3B5E"/>
    <w:rsid w:val="009B3CCA"/>
    <w:rsid w:val="009B3CCD"/>
    <w:rsid w:val="009B4258"/>
    <w:rsid w:val="009B5AE7"/>
    <w:rsid w:val="009B6244"/>
    <w:rsid w:val="009B66F9"/>
    <w:rsid w:val="009B7E09"/>
    <w:rsid w:val="009B7FE3"/>
    <w:rsid w:val="009C0628"/>
    <w:rsid w:val="009C0C47"/>
    <w:rsid w:val="009C1770"/>
    <w:rsid w:val="009C206B"/>
    <w:rsid w:val="009C2132"/>
    <w:rsid w:val="009C2239"/>
    <w:rsid w:val="009C2D30"/>
    <w:rsid w:val="009C3C15"/>
    <w:rsid w:val="009C4A42"/>
    <w:rsid w:val="009C4D30"/>
    <w:rsid w:val="009C50E8"/>
    <w:rsid w:val="009C58A3"/>
    <w:rsid w:val="009C6127"/>
    <w:rsid w:val="009C63A7"/>
    <w:rsid w:val="009C665C"/>
    <w:rsid w:val="009C6B10"/>
    <w:rsid w:val="009C73F6"/>
    <w:rsid w:val="009C7CD1"/>
    <w:rsid w:val="009D0388"/>
    <w:rsid w:val="009D07F6"/>
    <w:rsid w:val="009D0FD7"/>
    <w:rsid w:val="009D1145"/>
    <w:rsid w:val="009D11EA"/>
    <w:rsid w:val="009D1F90"/>
    <w:rsid w:val="009D20D8"/>
    <w:rsid w:val="009D21BC"/>
    <w:rsid w:val="009D2335"/>
    <w:rsid w:val="009D2610"/>
    <w:rsid w:val="009D2B2E"/>
    <w:rsid w:val="009D30FC"/>
    <w:rsid w:val="009D394C"/>
    <w:rsid w:val="009D4612"/>
    <w:rsid w:val="009D4A6A"/>
    <w:rsid w:val="009D4DFE"/>
    <w:rsid w:val="009D51C2"/>
    <w:rsid w:val="009D5B38"/>
    <w:rsid w:val="009D5C2C"/>
    <w:rsid w:val="009D5D71"/>
    <w:rsid w:val="009D5D95"/>
    <w:rsid w:val="009D6CE5"/>
    <w:rsid w:val="009E01DE"/>
    <w:rsid w:val="009E157A"/>
    <w:rsid w:val="009E1C14"/>
    <w:rsid w:val="009E202A"/>
    <w:rsid w:val="009E2345"/>
    <w:rsid w:val="009E41D0"/>
    <w:rsid w:val="009E45BD"/>
    <w:rsid w:val="009E4973"/>
    <w:rsid w:val="009E4A1D"/>
    <w:rsid w:val="009E4D3D"/>
    <w:rsid w:val="009E4EB0"/>
    <w:rsid w:val="009E50B6"/>
    <w:rsid w:val="009E5A4D"/>
    <w:rsid w:val="009E5FDC"/>
    <w:rsid w:val="009E63A2"/>
    <w:rsid w:val="009E640C"/>
    <w:rsid w:val="009E6613"/>
    <w:rsid w:val="009E6B7B"/>
    <w:rsid w:val="009E7101"/>
    <w:rsid w:val="009E7831"/>
    <w:rsid w:val="009E7883"/>
    <w:rsid w:val="009F12AB"/>
    <w:rsid w:val="009F139B"/>
    <w:rsid w:val="009F194A"/>
    <w:rsid w:val="009F1AB4"/>
    <w:rsid w:val="009F1C47"/>
    <w:rsid w:val="009F1E5D"/>
    <w:rsid w:val="009F3ACD"/>
    <w:rsid w:val="009F4573"/>
    <w:rsid w:val="009F4ADB"/>
    <w:rsid w:val="009F57E6"/>
    <w:rsid w:val="009F6D27"/>
    <w:rsid w:val="009F7262"/>
    <w:rsid w:val="00A00FC2"/>
    <w:rsid w:val="00A010D4"/>
    <w:rsid w:val="00A01C21"/>
    <w:rsid w:val="00A020CE"/>
    <w:rsid w:val="00A02785"/>
    <w:rsid w:val="00A027B3"/>
    <w:rsid w:val="00A02980"/>
    <w:rsid w:val="00A02A3F"/>
    <w:rsid w:val="00A02B1E"/>
    <w:rsid w:val="00A02E6F"/>
    <w:rsid w:val="00A03319"/>
    <w:rsid w:val="00A034C6"/>
    <w:rsid w:val="00A045E4"/>
    <w:rsid w:val="00A05BBB"/>
    <w:rsid w:val="00A060A5"/>
    <w:rsid w:val="00A06793"/>
    <w:rsid w:val="00A070DF"/>
    <w:rsid w:val="00A07BB6"/>
    <w:rsid w:val="00A07BF4"/>
    <w:rsid w:val="00A07F70"/>
    <w:rsid w:val="00A101E5"/>
    <w:rsid w:val="00A105D1"/>
    <w:rsid w:val="00A1067A"/>
    <w:rsid w:val="00A10945"/>
    <w:rsid w:val="00A11736"/>
    <w:rsid w:val="00A124AC"/>
    <w:rsid w:val="00A1264E"/>
    <w:rsid w:val="00A1269E"/>
    <w:rsid w:val="00A14288"/>
    <w:rsid w:val="00A143A1"/>
    <w:rsid w:val="00A14A33"/>
    <w:rsid w:val="00A15470"/>
    <w:rsid w:val="00A156D5"/>
    <w:rsid w:val="00A15D46"/>
    <w:rsid w:val="00A15DE0"/>
    <w:rsid w:val="00A16536"/>
    <w:rsid w:val="00A169B4"/>
    <w:rsid w:val="00A17A57"/>
    <w:rsid w:val="00A201DC"/>
    <w:rsid w:val="00A2038A"/>
    <w:rsid w:val="00A204B1"/>
    <w:rsid w:val="00A2058C"/>
    <w:rsid w:val="00A20773"/>
    <w:rsid w:val="00A20C9A"/>
    <w:rsid w:val="00A20F41"/>
    <w:rsid w:val="00A21360"/>
    <w:rsid w:val="00A218E6"/>
    <w:rsid w:val="00A21933"/>
    <w:rsid w:val="00A24BD2"/>
    <w:rsid w:val="00A2622F"/>
    <w:rsid w:val="00A27C4F"/>
    <w:rsid w:val="00A30852"/>
    <w:rsid w:val="00A3160F"/>
    <w:rsid w:val="00A3182D"/>
    <w:rsid w:val="00A318B8"/>
    <w:rsid w:val="00A31ABB"/>
    <w:rsid w:val="00A31CD1"/>
    <w:rsid w:val="00A328CA"/>
    <w:rsid w:val="00A32D7C"/>
    <w:rsid w:val="00A32F60"/>
    <w:rsid w:val="00A33260"/>
    <w:rsid w:val="00A336C3"/>
    <w:rsid w:val="00A33727"/>
    <w:rsid w:val="00A33E2B"/>
    <w:rsid w:val="00A33E82"/>
    <w:rsid w:val="00A3458D"/>
    <w:rsid w:val="00A347DE"/>
    <w:rsid w:val="00A3494B"/>
    <w:rsid w:val="00A35182"/>
    <w:rsid w:val="00A357BF"/>
    <w:rsid w:val="00A35855"/>
    <w:rsid w:val="00A35D46"/>
    <w:rsid w:val="00A36764"/>
    <w:rsid w:val="00A37FF4"/>
    <w:rsid w:val="00A40CD0"/>
    <w:rsid w:val="00A40FB4"/>
    <w:rsid w:val="00A4111E"/>
    <w:rsid w:val="00A41337"/>
    <w:rsid w:val="00A41F56"/>
    <w:rsid w:val="00A42139"/>
    <w:rsid w:val="00A4387B"/>
    <w:rsid w:val="00A43EC2"/>
    <w:rsid w:val="00A44BD7"/>
    <w:rsid w:val="00A46B86"/>
    <w:rsid w:val="00A47664"/>
    <w:rsid w:val="00A476F8"/>
    <w:rsid w:val="00A51960"/>
    <w:rsid w:val="00A51A36"/>
    <w:rsid w:val="00A522C8"/>
    <w:rsid w:val="00A52540"/>
    <w:rsid w:val="00A52DCD"/>
    <w:rsid w:val="00A52F12"/>
    <w:rsid w:val="00A5394E"/>
    <w:rsid w:val="00A54080"/>
    <w:rsid w:val="00A5428B"/>
    <w:rsid w:val="00A54954"/>
    <w:rsid w:val="00A55D4E"/>
    <w:rsid w:val="00A55D9A"/>
    <w:rsid w:val="00A5607E"/>
    <w:rsid w:val="00A56A7E"/>
    <w:rsid w:val="00A56DF3"/>
    <w:rsid w:val="00A56E76"/>
    <w:rsid w:val="00A576C4"/>
    <w:rsid w:val="00A60E7A"/>
    <w:rsid w:val="00A62BEB"/>
    <w:rsid w:val="00A63543"/>
    <w:rsid w:val="00A635A9"/>
    <w:rsid w:val="00A63B83"/>
    <w:rsid w:val="00A63E43"/>
    <w:rsid w:val="00A63F82"/>
    <w:rsid w:val="00A642FB"/>
    <w:rsid w:val="00A647C0"/>
    <w:rsid w:val="00A654A1"/>
    <w:rsid w:val="00A676EB"/>
    <w:rsid w:val="00A67AB3"/>
    <w:rsid w:val="00A67BF2"/>
    <w:rsid w:val="00A67F41"/>
    <w:rsid w:val="00A67F84"/>
    <w:rsid w:val="00A70204"/>
    <w:rsid w:val="00A70FF1"/>
    <w:rsid w:val="00A71667"/>
    <w:rsid w:val="00A71A6B"/>
    <w:rsid w:val="00A71EE6"/>
    <w:rsid w:val="00A724F2"/>
    <w:rsid w:val="00A73C35"/>
    <w:rsid w:val="00A742B3"/>
    <w:rsid w:val="00A744DE"/>
    <w:rsid w:val="00A74F06"/>
    <w:rsid w:val="00A752C4"/>
    <w:rsid w:val="00A7564E"/>
    <w:rsid w:val="00A7640C"/>
    <w:rsid w:val="00A77C80"/>
    <w:rsid w:val="00A80D23"/>
    <w:rsid w:val="00A822B9"/>
    <w:rsid w:val="00A82E62"/>
    <w:rsid w:val="00A83270"/>
    <w:rsid w:val="00A85494"/>
    <w:rsid w:val="00A8611F"/>
    <w:rsid w:val="00A87F43"/>
    <w:rsid w:val="00A90B8A"/>
    <w:rsid w:val="00A922D6"/>
    <w:rsid w:val="00A93296"/>
    <w:rsid w:val="00A94830"/>
    <w:rsid w:val="00A95F4D"/>
    <w:rsid w:val="00A96C46"/>
    <w:rsid w:val="00A972FB"/>
    <w:rsid w:val="00A978DF"/>
    <w:rsid w:val="00A97B54"/>
    <w:rsid w:val="00A97EA4"/>
    <w:rsid w:val="00AA03B7"/>
    <w:rsid w:val="00AA0C1A"/>
    <w:rsid w:val="00AA134F"/>
    <w:rsid w:val="00AA139C"/>
    <w:rsid w:val="00AA1AD5"/>
    <w:rsid w:val="00AA1F99"/>
    <w:rsid w:val="00AA25F1"/>
    <w:rsid w:val="00AA26CB"/>
    <w:rsid w:val="00AA2C29"/>
    <w:rsid w:val="00AA3744"/>
    <w:rsid w:val="00AA3885"/>
    <w:rsid w:val="00AA3936"/>
    <w:rsid w:val="00AA4F6A"/>
    <w:rsid w:val="00AA6995"/>
    <w:rsid w:val="00AA7003"/>
    <w:rsid w:val="00AA70E7"/>
    <w:rsid w:val="00AA7EF1"/>
    <w:rsid w:val="00AB00A6"/>
    <w:rsid w:val="00AB08CB"/>
    <w:rsid w:val="00AB0EAD"/>
    <w:rsid w:val="00AB245F"/>
    <w:rsid w:val="00AB286C"/>
    <w:rsid w:val="00AB2B91"/>
    <w:rsid w:val="00AB3541"/>
    <w:rsid w:val="00AB3BC8"/>
    <w:rsid w:val="00AB5732"/>
    <w:rsid w:val="00AB615B"/>
    <w:rsid w:val="00AB70F5"/>
    <w:rsid w:val="00AB7A2A"/>
    <w:rsid w:val="00AC028C"/>
    <w:rsid w:val="00AC0E7F"/>
    <w:rsid w:val="00AC1BE7"/>
    <w:rsid w:val="00AC3DAD"/>
    <w:rsid w:val="00AC3F1A"/>
    <w:rsid w:val="00AC4B0C"/>
    <w:rsid w:val="00AC4CFE"/>
    <w:rsid w:val="00AC4E17"/>
    <w:rsid w:val="00AC54EE"/>
    <w:rsid w:val="00AC5E86"/>
    <w:rsid w:val="00AC6DA3"/>
    <w:rsid w:val="00AC6F28"/>
    <w:rsid w:val="00AC72F9"/>
    <w:rsid w:val="00AD122F"/>
    <w:rsid w:val="00AD1752"/>
    <w:rsid w:val="00AD2B99"/>
    <w:rsid w:val="00AD2C17"/>
    <w:rsid w:val="00AD2DEB"/>
    <w:rsid w:val="00AD3D29"/>
    <w:rsid w:val="00AD4C3C"/>
    <w:rsid w:val="00AD4D7D"/>
    <w:rsid w:val="00AD4E5C"/>
    <w:rsid w:val="00AD525A"/>
    <w:rsid w:val="00AD625B"/>
    <w:rsid w:val="00AD6515"/>
    <w:rsid w:val="00AD797A"/>
    <w:rsid w:val="00AD7E7F"/>
    <w:rsid w:val="00AE0089"/>
    <w:rsid w:val="00AE03BE"/>
    <w:rsid w:val="00AE06D1"/>
    <w:rsid w:val="00AE0865"/>
    <w:rsid w:val="00AE0955"/>
    <w:rsid w:val="00AE0A94"/>
    <w:rsid w:val="00AE106E"/>
    <w:rsid w:val="00AE1E2B"/>
    <w:rsid w:val="00AE1E55"/>
    <w:rsid w:val="00AE296F"/>
    <w:rsid w:val="00AE32C3"/>
    <w:rsid w:val="00AE4CB8"/>
    <w:rsid w:val="00AE597B"/>
    <w:rsid w:val="00AE6A62"/>
    <w:rsid w:val="00AE7259"/>
    <w:rsid w:val="00AE75A7"/>
    <w:rsid w:val="00AE7C98"/>
    <w:rsid w:val="00AF03C7"/>
    <w:rsid w:val="00AF07BE"/>
    <w:rsid w:val="00AF0A67"/>
    <w:rsid w:val="00AF0E50"/>
    <w:rsid w:val="00AF1E26"/>
    <w:rsid w:val="00AF1E2E"/>
    <w:rsid w:val="00AF20EF"/>
    <w:rsid w:val="00AF2B10"/>
    <w:rsid w:val="00AF2DBF"/>
    <w:rsid w:val="00AF2E81"/>
    <w:rsid w:val="00AF32AC"/>
    <w:rsid w:val="00AF4FD3"/>
    <w:rsid w:val="00AF529B"/>
    <w:rsid w:val="00AF5747"/>
    <w:rsid w:val="00AF5895"/>
    <w:rsid w:val="00AF5CB5"/>
    <w:rsid w:val="00AF5DE4"/>
    <w:rsid w:val="00AF6AE2"/>
    <w:rsid w:val="00AF71FA"/>
    <w:rsid w:val="00AF747D"/>
    <w:rsid w:val="00AF7E78"/>
    <w:rsid w:val="00AF7EB3"/>
    <w:rsid w:val="00B000B4"/>
    <w:rsid w:val="00B0014D"/>
    <w:rsid w:val="00B008B7"/>
    <w:rsid w:val="00B01070"/>
    <w:rsid w:val="00B0139B"/>
    <w:rsid w:val="00B015E4"/>
    <w:rsid w:val="00B01DD5"/>
    <w:rsid w:val="00B020FB"/>
    <w:rsid w:val="00B022C3"/>
    <w:rsid w:val="00B02CFC"/>
    <w:rsid w:val="00B033F0"/>
    <w:rsid w:val="00B03DF4"/>
    <w:rsid w:val="00B045A7"/>
    <w:rsid w:val="00B0461C"/>
    <w:rsid w:val="00B04C06"/>
    <w:rsid w:val="00B05649"/>
    <w:rsid w:val="00B05EB0"/>
    <w:rsid w:val="00B05FD5"/>
    <w:rsid w:val="00B0609A"/>
    <w:rsid w:val="00B06520"/>
    <w:rsid w:val="00B06630"/>
    <w:rsid w:val="00B06681"/>
    <w:rsid w:val="00B067FD"/>
    <w:rsid w:val="00B06DC3"/>
    <w:rsid w:val="00B06E8F"/>
    <w:rsid w:val="00B07BBD"/>
    <w:rsid w:val="00B07F96"/>
    <w:rsid w:val="00B106CD"/>
    <w:rsid w:val="00B1105A"/>
    <w:rsid w:val="00B111FF"/>
    <w:rsid w:val="00B1140A"/>
    <w:rsid w:val="00B120C5"/>
    <w:rsid w:val="00B13078"/>
    <w:rsid w:val="00B1388E"/>
    <w:rsid w:val="00B13EC3"/>
    <w:rsid w:val="00B14233"/>
    <w:rsid w:val="00B14590"/>
    <w:rsid w:val="00B150FF"/>
    <w:rsid w:val="00B15333"/>
    <w:rsid w:val="00B15448"/>
    <w:rsid w:val="00B15E27"/>
    <w:rsid w:val="00B16788"/>
    <w:rsid w:val="00B16A54"/>
    <w:rsid w:val="00B16C42"/>
    <w:rsid w:val="00B17136"/>
    <w:rsid w:val="00B17332"/>
    <w:rsid w:val="00B1749B"/>
    <w:rsid w:val="00B176FE"/>
    <w:rsid w:val="00B17950"/>
    <w:rsid w:val="00B17BD8"/>
    <w:rsid w:val="00B20A7D"/>
    <w:rsid w:val="00B20CC7"/>
    <w:rsid w:val="00B20DA2"/>
    <w:rsid w:val="00B21D0C"/>
    <w:rsid w:val="00B2227F"/>
    <w:rsid w:val="00B2279C"/>
    <w:rsid w:val="00B22F7B"/>
    <w:rsid w:val="00B233C7"/>
    <w:rsid w:val="00B24283"/>
    <w:rsid w:val="00B24E51"/>
    <w:rsid w:val="00B251FC"/>
    <w:rsid w:val="00B25DF3"/>
    <w:rsid w:val="00B25E20"/>
    <w:rsid w:val="00B2602D"/>
    <w:rsid w:val="00B2657C"/>
    <w:rsid w:val="00B26E2F"/>
    <w:rsid w:val="00B27D8F"/>
    <w:rsid w:val="00B304D4"/>
    <w:rsid w:val="00B30EB1"/>
    <w:rsid w:val="00B32003"/>
    <w:rsid w:val="00B32279"/>
    <w:rsid w:val="00B32747"/>
    <w:rsid w:val="00B32AB0"/>
    <w:rsid w:val="00B32FFB"/>
    <w:rsid w:val="00B33494"/>
    <w:rsid w:val="00B33899"/>
    <w:rsid w:val="00B33B80"/>
    <w:rsid w:val="00B344FB"/>
    <w:rsid w:val="00B345EC"/>
    <w:rsid w:val="00B3469C"/>
    <w:rsid w:val="00B347D0"/>
    <w:rsid w:val="00B35206"/>
    <w:rsid w:val="00B356A3"/>
    <w:rsid w:val="00B3580D"/>
    <w:rsid w:val="00B358F2"/>
    <w:rsid w:val="00B35972"/>
    <w:rsid w:val="00B35C53"/>
    <w:rsid w:val="00B36424"/>
    <w:rsid w:val="00B3704A"/>
    <w:rsid w:val="00B40658"/>
    <w:rsid w:val="00B4086F"/>
    <w:rsid w:val="00B4196E"/>
    <w:rsid w:val="00B41E27"/>
    <w:rsid w:val="00B42988"/>
    <w:rsid w:val="00B429D0"/>
    <w:rsid w:val="00B42B95"/>
    <w:rsid w:val="00B42C98"/>
    <w:rsid w:val="00B42E61"/>
    <w:rsid w:val="00B43085"/>
    <w:rsid w:val="00B4347E"/>
    <w:rsid w:val="00B437E8"/>
    <w:rsid w:val="00B4395E"/>
    <w:rsid w:val="00B4464B"/>
    <w:rsid w:val="00B448CD"/>
    <w:rsid w:val="00B44A82"/>
    <w:rsid w:val="00B453D0"/>
    <w:rsid w:val="00B454C8"/>
    <w:rsid w:val="00B45540"/>
    <w:rsid w:val="00B45EEA"/>
    <w:rsid w:val="00B464E5"/>
    <w:rsid w:val="00B46AB7"/>
    <w:rsid w:val="00B476DC"/>
    <w:rsid w:val="00B47AA5"/>
    <w:rsid w:val="00B5071D"/>
    <w:rsid w:val="00B51516"/>
    <w:rsid w:val="00B51BA7"/>
    <w:rsid w:val="00B5228C"/>
    <w:rsid w:val="00B545EF"/>
    <w:rsid w:val="00B54FB4"/>
    <w:rsid w:val="00B55EEC"/>
    <w:rsid w:val="00B56265"/>
    <w:rsid w:val="00B562EF"/>
    <w:rsid w:val="00B566C5"/>
    <w:rsid w:val="00B56C4A"/>
    <w:rsid w:val="00B57D18"/>
    <w:rsid w:val="00B57ED5"/>
    <w:rsid w:val="00B60DF4"/>
    <w:rsid w:val="00B60E48"/>
    <w:rsid w:val="00B61114"/>
    <w:rsid w:val="00B61752"/>
    <w:rsid w:val="00B6188E"/>
    <w:rsid w:val="00B61DB2"/>
    <w:rsid w:val="00B636D4"/>
    <w:rsid w:val="00B63F4C"/>
    <w:rsid w:val="00B644A7"/>
    <w:rsid w:val="00B64B26"/>
    <w:rsid w:val="00B65E81"/>
    <w:rsid w:val="00B661AD"/>
    <w:rsid w:val="00B67974"/>
    <w:rsid w:val="00B703D9"/>
    <w:rsid w:val="00B706F4"/>
    <w:rsid w:val="00B7089C"/>
    <w:rsid w:val="00B709EC"/>
    <w:rsid w:val="00B70AE7"/>
    <w:rsid w:val="00B70FCF"/>
    <w:rsid w:val="00B7111A"/>
    <w:rsid w:val="00B74B50"/>
    <w:rsid w:val="00B74D28"/>
    <w:rsid w:val="00B75357"/>
    <w:rsid w:val="00B75939"/>
    <w:rsid w:val="00B759DA"/>
    <w:rsid w:val="00B75A26"/>
    <w:rsid w:val="00B75AF6"/>
    <w:rsid w:val="00B764D4"/>
    <w:rsid w:val="00B76D76"/>
    <w:rsid w:val="00B772B6"/>
    <w:rsid w:val="00B77FA4"/>
    <w:rsid w:val="00B81013"/>
    <w:rsid w:val="00B81099"/>
    <w:rsid w:val="00B81562"/>
    <w:rsid w:val="00B81994"/>
    <w:rsid w:val="00B81A95"/>
    <w:rsid w:val="00B81BDB"/>
    <w:rsid w:val="00B81FC6"/>
    <w:rsid w:val="00B826A4"/>
    <w:rsid w:val="00B8434E"/>
    <w:rsid w:val="00B84F9E"/>
    <w:rsid w:val="00B850C2"/>
    <w:rsid w:val="00B85967"/>
    <w:rsid w:val="00B859EB"/>
    <w:rsid w:val="00B85DAE"/>
    <w:rsid w:val="00B85EDC"/>
    <w:rsid w:val="00B86171"/>
    <w:rsid w:val="00B86212"/>
    <w:rsid w:val="00B86AFB"/>
    <w:rsid w:val="00B87139"/>
    <w:rsid w:val="00B876A2"/>
    <w:rsid w:val="00B90A79"/>
    <w:rsid w:val="00B91806"/>
    <w:rsid w:val="00B922FA"/>
    <w:rsid w:val="00B92A2E"/>
    <w:rsid w:val="00B92FED"/>
    <w:rsid w:val="00B930B2"/>
    <w:rsid w:val="00B93C13"/>
    <w:rsid w:val="00B9436B"/>
    <w:rsid w:val="00B94C0F"/>
    <w:rsid w:val="00B9660D"/>
    <w:rsid w:val="00B96B2B"/>
    <w:rsid w:val="00B96E75"/>
    <w:rsid w:val="00B97046"/>
    <w:rsid w:val="00B975C4"/>
    <w:rsid w:val="00B97920"/>
    <w:rsid w:val="00BA0025"/>
    <w:rsid w:val="00BA00E1"/>
    <w:rsid w:val="00BA0886"/>
    <w:rsid w:val="00BA1036"/>
    <w:rsid w:val="00BA1378"/>
    <w:rsid w:val="00BA1C21"/>
    <w:rsid w:val="00BA2215"/>
    <w:rsid w:val="00BA35DF"/>
    <w:rsid w:val="00BA368E"/>
    <w:rsid w:val="00BA3AFE"/>
    <w:rsid w:val="00BA3E2A"/>
    <w:rsid w:val="00BA47FA"/>
    <w:rsid w:val="00BA51C2"/>
    <w:rsid w:val="00BA7074"/>
    <w:rsid w:val="00BA7222"/>
    <w:rsid w:val="00BB02EF"/>
    <w:rsid w:val="00BB063B"/>
    <w:rsid w:val="00BB1935"/>
    <w:rsid w:val="00BB1F44"/>
    <w:rsid w:val="00BB5158"/>
    <w:rsid w:val="00BB5998"/>
    <w:rsid w:val="00BB5F86"/>
    <w:rsid w:val="00BB63BA"/>
    <w:rsid w:val="00BB66C1"/>
    <w:rsid w:val="00BB6EFD"/>
    <w:rsid w:val="00BB74F7"/>
    <w:rsid w:val="00BB7CAB"/>
    <w:rsid w:val="00BC01A6"/>
    <w:rsid w:val="00BC21FD"/>
    <w:rsid w:val="00BC25F0"/>
    <w:rsid w:val="00BC3B75"/>
    <w:rsid w:val="00BC3C7B"/>
    <w:rsid w:val="00BC55E5"/>
    <w:rsid w:val="00BC676A"/>
    <w:rsid w:val="00BC7761"/>
    <w:rsid w:val="00BC7AED"/>
    <w:rsid w:val="00BD0335"/>
    <w:rsid w:val="00BD03A2"/>
    <w:rsid w:val="00BD05B6"/>
    <w:rsid w:val="00BD08A7"/>
    <w:rsid w:val="00BD21A4"/>
    <w:rsid w:val="00BD239A"/>
    <w:rsid w:val="00BD274C"/>
    <w:rsid w:val="00BD295D"/>
    <w:rsid w:val="00BD3572"/>
    <w:rsid w:val="00BD4765"/>
    <w:rsid w:val="00BD4FEE"/>
    <w:rsid w:val="00BD68AD"/>
    <w:rsid w:val="00BD7037"/>
    <w:rsid w:val="00BD792C"/>
    <w:rsid w:val="00BE0441"/>
    <w:rsid w:val="00BE0ED8"/>
    <w:rsid w:val="00BE0FA4"/>
    <w:rsid w:val="00BE1125"/>
    <w:rsid w:val="00BE1702"/>
    <w:rsid w:val="00BE1D42"/>
    <w:rsid w:val="00BE24F3"/>
    <w:rsid w:val="00BE29E8"/>
    <w:rsid w:val="00BE3114"/>
    <w:rsid w:val="00BE3A2C"/>
    <w:rsid w:val="00BE3AE3"/>
    <w:rsid w:val="00BE3B5D"/>
    <w:rsid w:val="00BE3BD9"/>
    <w:rsid w:val="00BE4188"/>
    <w:rsid w:val="00BE4514"/>
    <w:rsid w:val="00BE52B1"/>
    <w:rsid w:val="00BE5440"/>
    <w:rsid w:val="00BE71E8"/>
    <w:rsid w:val="00BE723A"/>
    <w:rsid w:val="00BE7685"/>
    <w:rsid w:val="00BF0E5E"/>
    <w:rsid w:val="00BF1D6F"/>
    <w:rsid w:val="00BF1E66"/>
    <w:rsid w:val="00BF1F6A"/>
    <w:rsid w:val="00BF1F70"/>
    <w:rsid w:val="00BF2B30"/>
    <w:rsid w:val="00BF30F7"/>
    <w:rsid w:val="00BF46FB"/>
    <w:rsid w:val="00BF5018"/>
    <w:rsid w:val="00BF5AAB"/>
    <w:rsid w:val="00BF6C3C"/>
    <w:rsid w:val="00BF739B"/>
    <w:rsid w:val="00BF7C4F"/>
    <w:rsid w:val="00C01ABC"/>
    <w:rsid w:val="00C04706"/>
    <w:rsid w:val="00C05438"/>
    <w:rsid w:val="00C05983"/>
    <w:rsid w:val="00C05CA3"/>
    <w:rsid w:val="00C06564"/>
    <w:rsid w:val="00C06B39"/>
    <w:rsid w:val="00C06C9B"/>
    <w:rsid w:val="00C0702B"/>
    <w:rsid w:val="00C0730C"/>
    <w:rsid w:val="00C07C2A"/>
    <w:rsid w:val="00C11DAF"/>
    <w:rsid w:val="00C123AC"/>
    <w:rsid w:val="00C12667"/>
    <w:rsid w:val="00C12817"/>
    <w:rsid w:val="00C1341F"/>
    <w:rsid w:val="00C139EF"/>
    <w:rsid w:val="00C13BD2"/>
    <w:rsid w:val="00C13BE5"/>
    <w:rsid w:val="00C14991"/>
    <w:rsid w:val="00C14F49"/>
    <w:rsid w:val="00C15197"/>
    <w:rsid w:val="00C15617"/>
    <w:rsid w:val="00C16198"/>
    <w:rsid w:val="00C169DA"/>
    <w:rsid w:val="00C16B4A"/>
    <w:rsid w:val="00C1702F"/>
    <w:rsid w:val="00C17347"/>
    <w:rsid w:val="00C17780"/>
    <w:rsid w:val="00C17DD2"/>
    <w:rsid w:val="00C17DE4"/>
    <w:rsid w:val="00C2067A"/>
    <w:rsid w:val="00C21352"/>
    <w:rsid w:val="00C2149A"/>
    <w:rsid w:val="00C2171E"/>
    <w:rsid w:val="00C21D02"/>
    <w:rsid w:val="00C21F46"/>
    <w:rsid w:val="00C220D9"/>
    <w:rsid w:val="00C22374"/>
    <w:rsid w:val="00C223F0"/>
    <w:rsid w:val="00C22610"/>
    <w:rsid w:val="00C230F4"/>
    <w:rsid w:val="00C26555"/>
    <w:rsid w:val="00C26F74"/>
    <w:rsid w:val="00C2701E"/>
    <w:rsid w:val="00C27827"/>
    <w:rsid w:val="00C302A1"/>
    <w:rsid w:val="00C302C5"/>
    <w:rsid w:val="00C304EB"/>
    <w:rsid w:val="00C323C1"/>
    <w:rsid w:val="00C32E9A"/>
    <w:rsid w:val="00C333BC"/>
    <w:rsid w:val="00C347E6"/>
    <w:rsid w:val="00C34B10"/>
    <w:rsid w:val="00C351A8"/>
    <w:rsid w:val="00C3544D"/>
    <w:rsid w:val="00C36B56"/>
    <w:rsid w:val="00C36D24"/>
    <w:rsid w:val="00C37382"/>
    <w:rsid w:val="00C37731"/>
    <w:rsid w:val="00C40CDD"/>
    <w:rsid w:val="00C410D6"/>
    <w:rsid w:val="00C41709"/>
    <w:rsid w:val="00C41791"/>
    <w:rsid w:val="00C41B3A"/>
    <w:rsid w:val="00C41BCA"/>
    <w:rsid w:val="00C421E8"/>
    <w:rsid w:val="00C42737"/>
    <w:rsid w:val="00C42764"/>
    <w:rsid w:val="00C43352"/>
    <w:rsid w:val="00C43706"/>
    <w:rsid w:val="00C4441D"/>
    <w:rsid w:val="00C44477"/>
    <w:rsid w:val="00C448A2"/>
    <w:rsid w:val="00C44ACA"/>
    <w:rsid w:val="00C44D19"/>
    <w:rsid w:val="00C45460"/>
    <w:rsid w:val="00C46561"/>
    <w:rsid w:val="00C46972"/>
    <w:rsid w:val="00C4749E"/>
    <w:rsid w:val="00C50765"/>
    <w:rsid w:val="00C50DDB"/>
    <w:rsid w:val="00C51199"/>
    <w:rsid w:val="00C51436"/>
    <w:rsid w:val="00C519EC"/>
    <w:rsid w:val="00C51F2B"/>
    <w:rsid w:val="00C522FB"/>
    <w:rsid w:val="00C5260C"/>
    <w:rsid w:val="00C53C15"/>
    <w:rsid w:val="00C53E7C"/>
    <w:rsid w:val="00C53ECC"/>
    <w:rsid w:val="00C5436A"/>
    <w:rsid w:val="00C550D6"/>
    <w:rsid w:val="00C551D8"/>
    <w:rsid w:val="00C5536B"/>
    <w:rsid w:val="00C556F3"/>
    <w:rsid w:val="00C56E82"/>
    <w:rsid w:val="00C574AB"/>
    <w:rsid w:val="00C611A9"/>
    <w:rsid w:val="00C61B2D"/>
    <w:rsid w:val="00C62A77"/>
    <w:rsid w:val="00C63F26"/>
    <w:rsid w:val="00C64268"/>
    <w:rsid w:val="00C643F4"/>
    <w:rsid w:val="00C64482"/>
    <w:rsid w:val="00C648CB"/>
    <w:rsid w:val="00C65712"/>
    <w:rsid w:val="00C661F7"/>
    <w:rsid w:val="00C66502"/>
    <w:rsid w:val="00C66726"/>
    <w:rsid w:val="00C667E9"/>
    <w:rsid w:val="00C66D08"/>
    <w:rsid w:val="00C674DE"/>
    <w:rsid w:val="00C6780E"/>
    <w:rsid w:val="00C71485"/>
    <w:rsid w:val="00C72177"/>
    <w:rsid w:val="00C72289"/>
    <w:rsid w:val="00C7251F"/>
    <w:rsid w:val="00C727DF"/>
    <w:rsid w:val="00C72C54"/>
    <w:rsid w:val="00C72C9A"/>
    <w:rsid w:val="00C73887"/>
    <w:rsid w:val="00C74A41"/>
    <w:rsid w:val="00C75F9A"/>
    <w:rsid w:val="00C76161"/>
    <w:rsid w:val="00C766EE"/>
    <w:rsid w:val="00C76856"/>
    <w:rsid w:val="00C769DD"/>
    <w:rsid w:val="00C777A1"/>
    <w:rsid w:val="00C8097B"/>
    <w:rsid w:val="00C8162C"/>
    <w:rsid w:val="00C83991"/>
    <w:rsid w:val="00C84371"/>
    <w:rsid w:val="00C85D1E"/>
    <w:rsid w:val="00C90069"/>
    <w:rsid w:val="00C9088C"/>
    <w:rsid w:val="00C9177E"/>
    <w:rsid w:val="00C91A99"/>
    <w:rsid w:val="00C921D2"/>
    <w:rsid w:val="00C926D6"/>
    <w:rsid w:val="00C9355E"/>
    <w:rsid w:val="00C93A1E"/>
    <w:rsid w:val="00C9420F"/>
    <w:rsid w:val="00C94BDD"/>
    <w:rsid w:val="00C96362"/>
    <w:rsid w:val="00C974CD"/>
    <w:rsid w:val="00C9774A"/>
    <w:rsid w:val="00C97C34"/>
    <w:rsid w:val="00CA01C7"/>
    <w:rsid w:val="00CA1FD9"/>
    <w:rsid w:val="00CA4CC8"/>
    <w:rsid w:val="00CA4F86"/>
    <w:rsid w:val="00CA5694"/>
    <w:rsid w:val="00CA6313"/>
    <w:rsid w:val="00CA64C6"/>
    <w:rsid w:val="00CA6C62"/>
    <w:rsid w:val="00CA70CB"/>
    <w:rsid w:val="00CA7197"/>
    <w:rsid w:val="00CA74A0"/>
    <w:rsid w:val="00CA7692"/>
    <w:rsid w:val="00CB05B1"/>
    <w:rsid w:val="00CB15EA"/>
    <w:rsid w:val="00CB169D"/>
    <w:rsid w:val="00CB1EA8"/>
    <w:rsid w:val="00CB20FC"/>
    <w:rsid w:val="00CB314A"/>
    <w:rsid w:val="00CB4828"/>
    <w:rsid w:val="00CB5AA8"/>
    <w:rsid w:val="00CB6037"/>
    <w:rsid w:val="00CB6107"/>
    <w:rsid w:val="00CB67C4"/>
    <w:rsid w:val="00CB6951"/>
    <w:rsid w:val="00CB6AB4"/>
    <w:rsid w:val="00CB70B0"/>
    <w:rsid w:val="00CB70F3"/>
    <w:rsid w:val="00CB76CF"/>
    <w:rsid w:val="00CB7F3E"/>
    <w:rsid w:val="00CC057D"/>
    <w:rsid w:val="00CC2887"/>
    <w:rsid w:val="00CC2AE1"/>
    <w:rsid w:val="00CC3417"/>
    <w:rsid w:val="00CC3BA8"/>
    <w:rsid w:val="00CC4144"/>
    <w:rsid w:val="00CC48FB"/>
    <w:rsid w:val="00CC4AC6"/>
    <w:rsid w:val="00CC5104"/>
    <w:rsid w:val="00CC53E4"/>
    <w:rsid w:val="00CC5973"/>
    <w:rsid w:val="00CC5D57"/>
    <w:rsid w:val="00CC6A3B"/>
    <w:rsid w:val="00CC730A"/>
    <w:rsid w:val="00CC7E89"/>
    <w:rsid w:val="00CD0326"/>
    <w:rsid w:val="00CD0AA9"/>
    <w:rsid w:val="00CD0D1A"/>
    <w:rsid w:val="00CD1192"/>
    <w:rsid w:val="00CD152E"/>
    <w:rsid w:val="00CD17B8"/>
    <w:rsid w:val="00CD2E41"/>
    <w:rsid w:val="00CD30D9"/>
    <w:rsid w:val="00CD3880"/>
    <w:rsid w:val="00CD3D4D"/>
    <w:rsid w:val="00CD55B3"/>
    <w:rsid w:val="00CD5907"/>
    <w:rsid w:val="00CD5B94"/>
    <w:rsid w:val="00CD6613"/>
    <w:rsid w:val="00CD66AF"/>
    <w:rsid w:val="00CD693D"/>
    <w:rsid w:val="00CD72C9"/>
    <w:rsid w:val="00CE0246"/>
    <w:rsid w:val="00CE0DE4"/>
    <w:rsid w:val="00CE1393"/>
    <w:rsid w:val="00CE14AE"/>
    <w:rsid w:val="00CE2CB0"/>
    <w:rsid w:val="00CE2D44"/>
    <w:rsid w:val="00CE2F8E"/>
    <w:rsid w:val="00CE33F7"/>
    <w:rsid w:val="00CE353A"/>
    <w:rsid w:val="00CE373C"/>
    <w:rsid w:val="00CE4569"/>
    <w:rsid w:val="00CE5937"/>
    <w:rsid w:val="00CE5AAB"/>
    <w:rsid w:val="00CE5BE7"/>
    <w:rsid w:val="00CE5CCA"/>
    <w:rsid w:val="00CE5D1D"/>
    <w:rsid w:val="00CE5D8B"/>
    <w:rsid w:val="00CE5E35"/>
    <w:rsid w:val="00CE61B8"/>
    <w:rsid w:val="00CF040D"/>
    <w:rsid w:val="00CF083D"/>
    <w:rsid w:val="00CF0DBE"/>
    <w:rsid w:val="00CF122D"/>
    <w:rsid w:val="00CF1238"/>
    <w:rsid w:val="00CF1748"/>
    <w:rsid w:val="00CF1BB3"/>
    <w:rsid w:val="00CF1FD2"/>
    <w:rsid w:val="00CF25DA"/>
    <w:rsid w:val="00CF2788"/>
    <w:rsid w:val="00CF2ED3"/>
    <w:rsid w:val="00CF2F14"/>
    <w:rsid w:val="00CF358C"/>
    <w:rsid w:val="00CF3AF8"/>
    <w:rsid w:val="00CF4BBC"/>
    <w:rsid w:val="00CF568D"/>
    <w:rsid w:val="00CF5A93"/>
    <w:rsid w:val="00CF6992"/>
    <w:rsid w:val="00CF7303"/>
    <w:rsid w:val="00D0109B"/>
    <w:rsid w:val="00D010A7"/>
    <w:rsid w:val="00D01C9F"/>
    <w:rsid w:val="00D03017"/>
    <w:rsid w:val="00D0335E"/>
    <w:rsid w:val="00D03851"/>
    <w:rsid w:val="00D03A6F"/>
    <w:rsid w:val="00D03C93"/>
    <w:rsid w:val="00D04186"/>
    <w:rsid w:val="00D04334"/>
    <w:rsid w:val="00D058D1"/>
    <w:rsid w:val="00D06077"/>
    <w:rsid w:val="00D06848"/>
    <w:rsid w:val="00D06911"/>
    <w:rsid w:val="00D0745F"/>
    <w:rsid w:val="00D07EF7"/>
    <w:rsid w:val="00D101BD"/>
    <w:rsid w:val="00D10674"/>
    <w:rsid w:val="00D1118F"/>
    <w:rsid w:val="00D11E0C"/>
    <w:rsid w:val="00D127A9"/>
    <w:rsid w:val="00D12DED"/>
    <w:rsid w:val="00D136FA"/>
    <w:rsid w:val="00D13CDB"/>
    <w:rsid w:val="00D146B2"/>
    <w:rsid w:val="00D1499D"/>
    <w:rsid w:val="00D14B1B"/>
    <w:rsid w:val="00D154F0"/>
    <w:rsid w:val="00D1693D"/>
    <w:rsid w:val="00D1696F"/>
    <w:rsid w:val="00D17C8E"/>
    <w:rsid w:val="00D17CF5"/>
    <w:rsid w:val="00D20D07"/>
    <w:rsid w:val="00D20D27"/>
    <w:rsid w:val="00D20F86"/>
    <w:rsid w:val="00D2167C"/>
    <w:rsid w:val="00D21CBE"/>
    <w:rsid w:val="00D22111"/>
    <w:rsid w:val="00D22C57"/>
    <w:rsid w:val="00D23282"/>
    <w:rsid w:val="00D2360B"/>
    <w:rsid w:val="00D236D4"/>
    <w:rsid w:val="00D23873"/>
    <w:rsid w:val="00D24506"/>
    <w:rsid w:val="00D24A28"/>
    <w:rsid w:val="00D24AFB"/>
    <w:rsid w:val="00D26DF4"/>
    <w:rsid w:val="00D274D3"/>
    <w:rsid w:val="00D31977"/>
    <w:rsid w:val="00D3237D"/>
    <w:rsid w:val="00D32D57"/>
    <w:rsid w:val="00D331BD"/>
    <w:rsid w:val="00D33ABB"/>
    <w:rsid w:val="00D33B8A"/>
    <w:rsid w:val="00D33BA9"/>
    <w:rsid w:val="00D340F9"/>
    <w:rsid w:val="00D3446E"/>
    <w:rsid w:val="00D34D01"/>
    <w:rsid w:val="00D34E32"/>
    <w:rsid w:val="00D36149"/>
    <w:rsid w:val="00D366F2"/>
    <w:rsid w:val="00D36B0C"/>
    <w:rsid w:val="00D36BAC"/>
    <w:rsid w:val="00D36BE8"/>
    <w:rsid w:val="00D36E3C"/>
    <w:rsid w:val="00D3707E"/>
    <w:rsid w:val="00D3773B"/>
    <w:rsid w:val="00D37D0D"/>
    <w:rsid w:val="00D40574"/>
    <w:rsid w:val="00D40D61"/>
    <w:rsid w:val="00D40EC9"/>
    <w:rsid w:val="00D420F2"/>
    <w:rsid w:val="00D4258D"/>
    <w:rsid w:val="00D4296C"/>
    <w:rsid w:val="00D43424"/>
    <w:rsid w:val="00D434AE"/>
    <w:rsid w:val="00D43B70"/>
    <w:rsid w:val="00D444F7"/>
    <w:rsid w:val="00D44BA4"/>
    <w:rsid w:val="00D45202"/>
    <w:rsid w:val="00D467FF"/>
    <w:rsid w:val="00D471FE"/>
    <w:rsid w:val="00D5067F"/>
    <w:rsid w:val="00D50C41"/>
    <w:rsid w:val="00D50C8E"/>
    <w:rsid w:val="00D511D6"/>
    <w:rsid w:val="00D51792"/>
    <w:rsid w:val="00D534A7"/>
    <w:rsid w:val="00D534F2"/>
    <w:rsid w:val="00D53FA2"/>
    <w:rsid w:val="00D54A30"/>
    <w:rsid w:val="00D54A3D"/>
    <w:rsid w:val="00D54CAD"/>
    <w:rsid w:val="00D54CF5"/>
    <w:rsid w:val="00D550EF"/>
    <w:rsid w:val="00D55279"/>
    <w:rsid w:val="00D55311"/>
    <w:rsid w:val="00D556B9"/>
    <w:rsid w:val="00D55BA2"/>
    <w:rsid w:val="00D56455"/>
    <w:rsid w:val="00D56AF1"/>
    <w:rsid w:val="00D5767E"/>
    <w:rsid w:val="00D60A09"/>
    <w:rsid w:val="00D60F0A"/>
    <w:rsid w:val="00D61DA0"/>
    <w:rsid w:val="00D634A2"/>
    <w:rsid w:val="00D6351D"/>
    <w:rsid w:val="00D635FC"/>
    <w:rsid w:val="00D63A4A"/>
    <w:rsid w:val="00D63DCE"/>
    <w:rsid w:val="00D64A3F"/>
    <w:rsid w:val="00D64C10"/>
    <w:rsid w:val="00D652C1"/>
    <w:rsid w:val="00D6582F"/>
    <w:rsid w:val="00D66278"/>
    <w:rsid w:val="00D66310"/>
    <w:rsid w:val="00D6742A"/>
    <w:rsid w:val="00D67697"/>
    <w:rsid w:val="00D7089B"/>
    <w:rsid w:val="00D71619"/>
    <w:rsid w:val="00D71683"/>
    <w:rsid w:val="00D71C40"/>
    <w:rsid w:val="00D72D6A"/>
    <w:rsid w:val="00D73423"/>
    <w:rsid w:val="00D7385A"/>
    <w:rsid w:val="00D73880"/>
    <w:rsid w:val="00D73EBC"/>
    <w:rsid w:val="00D74125"/>
    <w:rsid w:val="00D74F96"/>
    <w:rsid w:val="00D754CF"/>
    <w:rsid w:val="00D7589B"/>
    <w:rsid w:val="00D7608A"/>
    <w:rsid w:val="00D763E5"/>
    <w:rsid w:val="00D76A30"/>
    <w:rsid w:val="00D77979"/>
    <w:rsid w:val="00D77B9A"/>
    <w:rsid w:val="00D77E7C"/>
    <w:rsid w:val="00D77F59"/>
    <w:rsid w:val="00D803AF"/>
    <w:rsid w:val="00D8055E"/>
    <w:rsid w:val="00D80B29"/>
    <w:rsid w:val="00D80BDF"/>
    <w:rsid w:val="00D80C7A"/>
    <w:rsid w:val="00D80EDC"/>
    <w:rsid w:val="00D81A07"/>
    <w:rsid w:val="00D82341"/>
    <w:rsid w:val="00D823EF"/>
    <w:rsid w:val="00D82DD6"/>
    <w:rsid w:val="00D82F22"/>
    <w:rsid w:val="00D83816"/>
    <w:rsid w:val="00D840AD"/>
    <w:rsid w:val="00D8443A"/>
    <w:rsid w:val="00D85111"/>
    <w:rsid w:val="00D856AB"/>
    <w:rsid w:val="00D87A9F"/>
    <w:rsid w:val="00D87DCA"/>
    <w:rsid w:val="00D904AC"/>
    <w:rsid w:val="00D90EB9"/>
    <w:rsid w:val="00D9170A"/>
    <w:rsid w:val="00D918C3"/>
    <w:rsid w:val="00D91BA1"/>
    <w:rsid w:val="00D91DDB"/>
    <w:rsid w:val="00D92307"/>
    <w:rsid w:val="00D9278C"/>
    <w:rsid w:val="00D9294C"/>
    <w:rsid w:val="00D92AC6"/>
    <w:rsid w:val="00D92EEB"/>
    <w:rsid w:val="00D935D3"/>
    <w:rsid w:val="00D936F5"/>
    <w:rsid w:val="00D94461"/>
    <w:rsid w:val="00D9520F"/>
    <w:rsid w:val="00D95588"/>
    <w:rsid w:val="00D95898"/>
    <w:rsid w:val="00D9601F"/>
    <w:rsid w:val="00D96412"/>
    <w:rsid w:val="00D9691C"/>
    <w:rsid w:val="00DA0CB3"/>
    <w:rsid w:val="00DA1312"/>
    <w:rsid w:val="00DA1B24"/>
    <w:rsid w:val="00DA1DA0"/>
    <w:rsid w:val="00DA31A1"/>
    <w:rsid w:val="00DA3EB1"/>
    <w:rsid w:val="00DA42AB"/>
    <w:rsid w:val="00DA5571"/>
    <w:rsid w:val="00DA6403"/>
    <w:rsid w:val="00DA655B"/>
    <w:rsid w:val="00DA6572"/>
    <w:rsid w:val="00DA6C2B"/>
    <w:rsid w:val="00DA6C44"/>
    <w:rsid w:val="00DA6EC2"/>
    <w:rsid w:val="00DA71B3"/>
    <w:rsid w:val="00DA7EEF"/>
    <w:rsid w:val="00DB0CC1"/>
    <w:rsid w:val="00DB1115"/>
    <w:rsid w:val="00DB1922"/>
    <w:rsid w:val="00DB3689"/>
    <w:rsid w:val="00DB3A43"/>
    <w:rsid w:val="00DB3D62"/>
    <w:rsid w:val="00DB3F9D"/>
    <w:rsid w:val="00DB43A8"/>
    <w:rsid w:val="00DB43BB"/>
    <w:rsid w:val="00DB6E1A"/>
    <w:rsid w:val="00DB730A"/>
    <w:rsid w:val="00DB78C9"/>
    <w:rsid w:val="00DB7BEA"/>
    <w:rsid w:val="00DC0D6E"/>
    <w:rsid w:val="00DC214E"/>
    <w:rsid w:val="00DC24AB"/>
    <w:rsid w:val="00DC32A8"/>
    <w:rsid w:val="00DC32E3"/>
    <w:rsid w:val="00DC662A"/>
    <w:rsid w:val="00DC6699"/>
    <w:rsid w:val="00DC7C15"/>
    <w:rsid w:val="00DC7DEB"/>
    <w:rsid w:val="00DD0360"/>
    <w:rsid w:val="00DD22B0"/>
    <w:rsid w:val="00DD2F7F"/>
    <w:rsid w:val="00DD31E8"/>
    <w:rsid w:val="00DD3978"/>
    <w:rsid w:val="00DD3DAA"/>
    <w:rsid w:val="00DD4597"/>
    <w:rsid w:val="00DD4D3C"/>
    <w:rsid w:val="00DD5206"/>
    <w:rsid w:val="00DD6549"/>
    <w:rsid w:val="00DD72AF"/>
    <w:rsid w:val="00DD7750"/>
    <w:rsid w:val="00DE0B5F"/>
    <w:rsid w:val="00DE14E3"/>
    <w:rsid w:val="00DE214A"/>
    <w:rsid w:val="00DE3BFD"/>
    <w:rsid w:val="00DE46C4"/>
    <w:rsid w:val="00DE4DCC"/>
    <w:rsid w:val="00DE59F1"/>
    <w:rsid w:val="00DE5D3A"/>
    <w:rsid w:val="00DE60C2"/>
    <w:rsid w:val="00DE61E5"/>
    <w:rsid w:val="00DE65EC"/>
    <w:rsid w:val="00DE697B"/>
    <w:rsid w:val="00DE6BB1"/>
    <w:rsid w:val="00DE6E44"/>
    <w:rsid w:val="00DE6EF6"/>
    <w:rsid w:val="00DE702B"/>
    <w:rsid w:val="00DE7543"/>
    <w:rsid w:val="00DF0301"/>
    <w:rsid w:val="00DF093F"/>
    <w:rsid w:val="00DF13D5"/>
    <w:rsid w:val="00DF21AB"/>
    <w:rsid w:val="00DF2A3F"/>
    <w:rsid w:val="00DF2A68"/>
    <w:rsid w:val="00DF2A97"/>
    <w:rsid w:val="00DF40C2"/>
    <w:rsid w:val="00DF4356"/>
    <w:rsid w:val="00DF47A9"/>
    <w:rsid w:val="00DF55DE"/>
    <w:rsid w:val="00DF5D38"/>
    <w:rsid w:val="00DF64BE"/>
    <w:rsid w:val="00DF6738"/>
    <w:rsid w:val="00DF6A02"/>
    <w:rsid w:val="00DF6A4F"/>
    <w:rsid w:val="00E01202"/>
    <w:rsid w:val="00E012B7"/>
    <w:rsid w:val="00E0136D"/>
    <w:rsid w:val="00E01753"/>
    <w:rsid w:val="00E02263"/>
    <w:rsid w:val="00E0296D"/>
    <w:rsid w:val="00E02CEB"/>
    <w:rsid w:val="00E036BD"/>
    <w:rsid w:val="00E04147"/>
    <w:rsid w:val="00E0434B"/>
    <w:rsid w:val="00E048A2"/>
    <w:rsid w:val="00E05288"/>
    <w:rsid w:val="00E054EB"/>
    <w:rsid w:val="00E0653F"/>
    <w:rsid w:val="00E06A16"/>
    <w:rsid w:val="00E06D25"/>
    <w:rsid w:val="00E07111"/>
    <w:rsid w:val="00E07229"/>
    <w:rsid w:val="00E109C8"/>
    <w:rsid w:val="00E113F2"/>
    <w:rsid w:val="00E122D0"/>
    <w:rsid w:val="00E1284A"/>
    <w:rsid w:val="00E12ED2"/>
    <w:rsid w:val="00E131B7"/>
    <w:rsid w:val="00E135F8"/>
    <w:rsid w:val="00E13CA9"/>
    <w:rsid w:val="00E13FEC"/>
    <w:rsid w:val="00E147A5"/>
    <w:rsid w:val="00E14C9E"/>
    <w:rsid w:val="00E14F8E"/>
    <w:rsid w:val="00E15A0F"/>
    <w:rsid w:val="00E172B6"/>
    <w:rsid w:val="00E17FAD"/>
    <w:rsid w:val="00E20018"/>
    <w:rsid w:val="00E20165"/>
    <w:rsid w:val="00E203CB"/>
    <w:rsid w:val="00E20B25"/>
    <w:rsid w:val="00E21551"/>
    <w:rsid w:val="00E21695"/>
    <w:rsid w:val="00E21FE2"/>
    <w:rsid w:val="00E2246E"/>
    <w:rsid w:val="00E22821"/>
    <w:rsid w:val="00E22F3E"/>
    <w:rsid w:val="00E23090"/>
    <w:rsid w:val="00E23934"/>
    <w:rsid w:val="00E23E76"/>
    <w:rsid w:val="00E23E8B"/>
    <w:rsid w:val="00E24034"/>
    <w:rsid w:val="00E24881"/>
    <w:rsid w:val="00E24DE4"/>
    <w:rsid w:val="00E25097"/>
    <w:rsid w:val="00E25EA1"/>
    <w:rsid w:val="00E260CA"/>
    <w:rsid w:val="00E2615E"/>
    <w:rsid w:val="00E26227"/>
    <w:rsid w:val="00E262C8"/>
    <w:rsid w:val="00E2694F"/>
    <w:rsid w:val="00E2696C"/>
    <w:rsid w:val="00E272FA"/>
    <w:rsid w:val="00E303FB"/>
    <w:rsid w:val="00E307B9"/>
    <w:rsid w:val="00E3090E"/>
    <w:rsid w:val="00E32008"/>
    <w:rsid w:val="00E32B3B"/>
    <w:rsid w:val="00E32F68"/>
    <w:rsid w:val="00E347E7"/>
    <w:rsid w:val="00E34BB0"/>
    <w:rsid w:val="00E34D82"/>
    <w:rsid w:val="00E34F3C"/>
    <w:rsid w:val="00E351AE"/>
    <w:rsid w:val="00E352BC"/>
    <w:rsid w:val="00E35E17"/>
    <w:rsid w:val="00E35FDE"/>
    <w:rsid w:val="00E36588"/>
    <w:rsid w:val="00E3662C"/>
    <w:rsid w:val="00E36A07"/>
    <w:rsid w:val="00E36EFA"/>
    <w:rsid w:val="00E379FC"/>
    <w:rsid w:val="00E37A9D"/>
    <w:rsid w:val="00E40089"/>
    <w:rsid w:val="00E409B3"/>
    <w:rsid w:val="00E4129B"/>
    <w:rsid w:val="00E4136C"/>
    <w:rsid w:val="00E413AB"/>
    <w:rsid w:val="00E41CA1"/>
    <w:rsid w:val="00E41EE8"/>
    <w:rsid w:val="00E42DF8"/>
    <w:rsid w:val="00E432D7"/>
    <w:rsid w:val="00E442DC"/>
    <w:rsid w:val="00E44421"/>
    <w:rsid w:val="00E44D79"/>
    <w:rsid w:val="00E45159"/>
    <w:rsid w:val="00E456B8"/>
    <w:rsid w:val="00E46201"/>
    <w:rsid w:val="00E46317"/>
    <w:rsid w:val="00E46500"/>
    <w:rsid w:val="00E46AB5"/>
    <w:rsid w:val="00E47B5C"/>
    <w:rsid w:val="00E5096A"/>
    <w:rsid w:val="00E50F86"/>
    <w:rsid w:val="00E51292"/>
    <w:rsid w:val="00E5181A"/>
    <w:rsid w:val="00E51934"/>
    <w:rsid w:val="00E51C25"/>
    <w:rsid w:val="00E52039"/>
    <w:rsid w:val="00E52112"/>
    <w:rsid w:val="00E52466"/>
    <w:rsid w:val="00E52733"/>
    <w:rsid w:val="00E52A5C"/>
    <w:rsid w:val="00E534D2"/>
    <w:rsid w:val="00E53A06"/>
    <w:rsid w:val="00E541E3"/>
    <w:rsid w:val="00E5457D"/>
    <w:rsid w:val="00E54AA7"/>
    <w:rsid w:val="00E5589B"/>
    <w:rsid w:val="00E55BA1"/>
    <w:rsid w:val="00E56081"/>
    <w:rsid w:val="00E5688A"/>
    <w:rsid w:val="00E575E8"/>
    <w:rsid w:val="00E6007C"/>
    <w:rsid w:val="00E60B84"/>
    <w:rsid w:val="00E62119"/>
    <w:rsid w:val="00E62CDD"/>
    <w:rsid w:val="00E636BE"/>
    <w:rsid w:val="00E63E77"/>
    <w:rsid w:val="00E644E6"/>
    <w:rsid w:val="00E64A49"/>
    <w:rsid w:val="00E64BA3"/>
    <w:rsid w:val="00E64D20"/>
    <w:rsid w:val="00E65214"/>
    <w:rsid w:val="00E654E3"/>
    <w:rsid w:val="00E6587B"/>
    <w:rsid w:val="00E661B6"/>
    <w:rsid w:val="00E66B02"/>
    <w:rsid w:val="00E66FB7"/>
    <w:rsid w:val="00E674C8"/>
    <w:rsid w:val="00E70795"/>
    <w:rsid w:val="00E7081C"/>
    <w:rsid w:val="00E70C9A"/>
    <w:rsid w:val="00E7154E"/>
    <w:rsid w:val="00E7273A"/>
    <w:rsid w:val="00E7404D"/>
    <w:rsid w:val="00E747DE"/>
    <w:rsid w:val="00E74B8B"/>
    <w:rsid w:val="00E764F9"/>
    <w:rsid w:val="00E7709F"/>
    <w:rsid w:val="00E7733E"/>
    <w:rsid w:val="00E77E19"/>
    <w:rsid w:val="00E80D67"/>
    <w:rsid w:val="00E81011"/>
    <w:rsid w:val="00E8131F"/>
    <w:rsid w:val="00E8198E"/>
    <w:rsid w:val="00E8260C"/>
    <w:rsid w:val="00E84869"/>
    <w:rsid w:val="00E84F8F"/>
    <w:rsid w:val="00E850F2"/>
    <w:rsid w:val="00E853A6"/>
    <w:rsid w:val="00E866CA"/>
    <w:rsid w:val="00E86C2F"/>
    <w:rsid w:val="00E870B1"/>
    <w:rsid w:val="00E87509"/>
    <w:rsid w:val="00E87B3E"/>
    <w:rsid w:val="00E87D7F"/>
    <w:rsid w:val="00E87FB0"/>
    <w:rsid w:val="00E901B3"/>
    <w:rsid w:val="00E9026B"/>
    <w:rsid w:val="00E90918"/>
    <w:rsid w:val="00E91611"/>
    <w:rsid w:val="00E91ACD"/>
    <w:rsid w:val="00E91DC9"/>
    <w:rsid w:val="00E924CC"/>
    <w:rsid w:val="00E929C6"/>
    <w:rsid w:val="00E92C65"/>
    <w:rsid w:val="00E93469"/>
    <w:rsid w:val="00E94583"/>
    <w:rsid w:val="00E95A39"/>
    <w:rsid w:val="00E965A8"/>
    <w:rsid w:val="00E97048"/>
    <w:rsid w:val="00E9797B"/>
    <w:rsid w:val="00EA0B2B"/>
    <w:rsid w:val="00EA1685"/>
    <w:rsid w:val="00EA1B8D"/>
    <w:rsid w:val="00EA2C81"/>
    <w:rsid w:val="00EA2F63"/>
    <w:rsid w:val="00EA3637"/>
    <w:rsid w:val="00EA3854"/>
    <w:rsid w:val="00EA3EF9"/>
    <w:rsid w:val="00EA42FD"/>
    <w:rsid w:val="00EA4587"/>
    <w:rsid w:val="00EA4634"/>
    <w:rsid w:val="00EA4A15"/>
    <w:rsid w:val="00EA6BC3"/>
    <w:rsid w:val="00EA7D0A"/>
    <w:rsid w:val="00EB072A"/>
    <w:rsid w:val="00EB116C"/>
    <w:rsid w:val="00EB1CB1"/>
    <w:rsid w:val="00EB4DCE"/>
    <w:rsid w:val="00EB4E95"/>
    <w:rsid w:val="00EB6888"/>
    <w:rsid w:val="00EB6A5B"/>
    <w:rsid w:val="00EB6BCE"/>
    <w:rsid w:val="00EB6F88"/>
    <w:rsid w:val="00EB7035"/>
    <w:rsid w:val="00EC0B1C"/>
    <w:rsid w:val="00EC17F0"/>
    <w:rsid w:val="00EC1A1A"/>
    <w:rsid w:val="00EC1B8E"/>
    <w:rsid w:val="00EC2F47"/>
    <w:rsid w:val="00EC2F8A"/>
    <w:rsid w:val="00EC41A2"/>
    <w:rsid w:val="00EC4557"/>
    <w:rsid w:val="00EC45AA"/>
    <w:rsid w:val="00EC4D90"/>
    <w:rsid w:val="00EC51BF"/>
    <w:rsid w:val="00EC5241"/>
    <w:rsid w:val="00EC6C82"/>
    <w:rsid w:val="00EC799F"/>
    <w:rsid w:val="00ED134A"/>
    <w:rsid w:val="00ED19A4"/>
    <w:rsid w:val="00ED1B8E"/>
    <w:rsid w:val="00ED294D"/>
    <w:rsid w:val="00ED42BB"/>
    <w:rsid w:val="00ED4561"/>
    <w:rsid w:val="00ED64A8"/>
    <w:rsid w:val="00ED6C1C"/>
    <w:rsid w:val="00ED6D3A"/>
    <w:rsid w:val="00EE039F"/>
    <w:rsid w:val="00EE114B"/>
    <w:rsid w:val="00EE12B3"/>
    <w:rsid w:val="00EE1E1B"/>
    <w:rsid w:val="00EE2248"/>
    <w:rsid w:val="00EE23DF"/>
    <w:rsid w:val="00EE2DAF"/>
    <w:rsid w:val="00EE3649"/>
    <w:rsid w:val="00EE5B18"/>
    <w:rsid w:val="00EE5D08"/>
    <w:rsid w:val="00EE5FB8"/>
    <w:rsid w:val="00EE605B"/>
    <w:rsid w:val="00EE6AE3"/>
    <w:rsid w:val="00EE6BEF"/>
    <w:rsid w:val="00EE7A29"/>
    <w:rsid w:val="00EF1571"/>
    <w:rsid w:val="00EF198C"/>
    <w:rsid w:val="00EF1B44"/>
    <w:rsid w:val="00EF300F"/>
    <w:rsid w:val="00EF3DF2"/>
    <w:rsid w:val="00EF4B1E"/>
    <w:rsid w:val="00EF4BE0"/>
    <w:rsid w:val="00EF51AD"/>
    <w:rsid w:val="00EF5D48"/>
    <w:rsid w:val="00EF5F8D"/>
    <w:rsid w:val="00EF74A0"/>
    <w:rsid w:val="00EF76F3"/>
    <w:rsid w:val="00F007C1"/>
    <w:rsid w:val="00F01775"/>
    <w:rsid w:val="00F02A77"/>
    <w:rsid w:val="00F02B99"/>
    <w:rsid w:val="00F03139"/>
    <w:rsid w:val="00F03391"/>
    <w:rsid w:val="00F04F5C"/>
    <w:rsid w:val="00F04FE0"/>
    <w:rsid w:val="00F054A2"/>
    <w:rsid w:val="00F05C3B"/>
    <w:rsid w:val="00F06E53"/>
    <w:rsid w:val="00F0796D"/>
    <w:rsid w:val="00F07EF5"/>
    <w:rsid w:val="00F10A22"/>
    <w:rsid w:val="00F10C67"/>
    <w:rsid w:val="00F11BB4"/>
    <w:rsid w:val="00F1214B"/>
    <w:rsid w:val="00F1245E"/>
    <w:rsid w:val="00F1292C"/>
    <w:rsid w:val="00F13411"/>
    <w:rsid w:val="00F13668"/>
    <w:rsid w:val="00F14604"/>
    <w:rsid w:val="00F14753"/>
    <w:rsid w:val="00F148BD"/>
    <w:rsid w:val="00F14EC7"/>
    <w:rsid w:val="00F14F07"/>
    <w:rsid w:val="00F15A29"/>
    <w:rsid w:val="00F1615A"/>
    <w:rsid w:val="00F1669A"/>
    <w:rsid w:val="00F16BE5"/>
    <w:rsid w:val="00F16C28"/>
    <w:rsid w:val="00F16D18"/>
    <w:rsid w:val="00F16E8A"/>
    <w:rsid w:val="00F20378"/>
    <w:rsid w:val="00F20565"/>
    <w:rsid w:val="00F20944"/>
    <w:rsid w:val="00F216A4"/>
    <w:rsid w:val="00F22C93"/>
    <w:rsid w:val="00F22EC0"/>
    <w:rsid w:val="00F22F44"/>
    <w:rsid w:val="00F23AFF"/>
    <w:rsid w:val="00F23CF0"/>
    <w:rsid w:val="00F246D1"/>
    <w:rsid w:val="00F24E5A"/>
    <w:rsid w:val="00F2515B"/>
    <w:rsid w:val="00F25730"/>
    <w:rsid w:val="00F25F75"/>
    <w:rsid w:val="00F26ED2"/>
    <w:rsid w:val="00F26F41"/>
    <w:rsid w:val="00F276A3"/>
    <w:rsid w:val="00F305BA"/>
    <w:rsid w:val="00F309D9"/>
    <w:rsid w:val="00F30BC6"/>
    <w:rsid w:val="00F31868"/>
    <w:rsid w:val="00F32C6A"/>
    <w:rsid w:val="00F33894"/>
    <w:rsid w:val="00F33AFE"/>
    <w:rsid w:val="00F344DF"/>
    <w:rsid w:val="00F34E24"/>
    <w:rsid w:val="00F35730"/>
    <w:rsid w:val="00F3586D"/>
    <w:rsid w:val="00F360A1"/>
    <w:rsid w:val="00F36823"/>
    <w:rsid w:val="00F36E63"/>
    <w:rsid w:val="00F401CD"/>
    <w:rsid w:val="00F402D4"/>
    <w:rsid w:val="00F4089D"/>
    <w:rsid w:val="00F4116D"/>
    <w:rsid w:val="00F41486"/>
    <w:rsid w:val="00F417CD"/>
    <w:rsid w:val="00F4228F"/>
    <w:rsid w:val="00F43110"/>
    <w:rsid w:val="00F43622"/>
    <w:rsid w:val="00F436C9"/>
    <w:rsid w:val="00F439DA"/>
    <w:rsid w:val="00F43F9E"/>
    <w:rsid w:val="00F4400A"/>
    <w:rsid w:val="00F450F8"/>
    <w:rsid w:val="00F454E0"/>
    <w:rsid w:val="00F460E6"/>
    <w:rsid w:val="00F4703E"/>
    <w:rsid w:val="00F47D66"/>
    <w:rsid w:val="00F50706"/>
    <w:rsid w:val="00F5141E"/>
    <w:rsid w:val="00F51550"/>
    <w:rsid w:val="00F518A0"/>
    <w:rsid w:val="00F51A29"/>
    <w:rsid w:val="00F51EEB"/>
    <w:rsid w:val="00F52C33"/>
    <w:rsid w:val="00F532FD"/>
    <w:rsid w:val="00F53DFC"/>
    <w:rsid w:val="00F540C5"/>
    <w:rsid w:val="00F5420E"/>
    <w:rsid w:val="00F5522E"/>
    <w:rsid w:val="00F5533D"/>
    <w:rsid w:val="00F55B02"/>
    <w:rsid w:val="00F55F39"/>
    <w:rsid w:val="00F565A5"/>
    <w:rsid w:val="00F5719E"/>
    <w:rsid w:val="00F57A85"/>
    <w:rsid w:val="00F57B08"/>
    <w:rsid w:val="00F57B3B"/>
    <w:rsid w:val="00F57B83"/>
    <w:rsid w:val="00F60713"/>
    <w:rsid w:val="00F60B2A"/>
    <w:rsid w:val="00F61FF7"/>
    <w:rsid w:val="00F62234"/>
    <w:rsid w:val="00F62518"/>
    <w:rsid w:val="00F626C3"/>
    <w:rsid w:val="00F634AD"/>
    <w:rsid w:val="00F63670"/>
    <w:rsid w:val="00F63A37"/>
    <w:rsid w:val="00F63F73"/>
    <w:rsid w:val="00F647C6"/>
    <w:rsid w:val="00F64AF6"/>
    <w:rsid w:val="00F64D36"/>
    <w:rsid w:val="00F65881"/>
    <w:rsid w:val="00F65D33"/>
    <w:rsid w:val="00F65D44"/>
    <w:rsid w:val="00F662B4"/>
    <w:rsid w:val="00F665B4"/>
    <w:rsid w:val="00F668B7"/>
    <w:rsid w:val="00F67769"/>
    <w:rsid w:val="00F67F33"/>
    <w:rsid w:val="00F705C7"/>
    <w:rsid w:val="00F70C16"/>
    <w:rsid w:val="00F7169D"/>
    <w:rsid w:val="00F71ACB"/>
    <w:rsid w:val="00F73009"/>
    <w:rsid w:val="00F737BD"/>
    <w:rsid w:val="00F74813"/>
    <w:rsid w:val="00F74A6D"/>
    <w:rsid w:val="00F7548D"/>
    <w:rsid w:val="00F76ECC"/>
    <w:rsid w:val="00F80495"/>
    <w:rsid w:val="00F808D8"/>
    <w:rsid w:val="00F811B3"/>
    <w:rsid w:val="00F81599"/>
    <w:rsid w:val="00F81CAE"/>
    <w:rsid w:val="00F824D9"/>
    <w:rsid w:val="00F85334"/>
    <w:rsid w:val="00F85A2E"/>
    <w:rsid w:val="00F85BF5"/>
    <w:rsid w:val="00F85C36"/>
    <w:rsid w:val="00F86260"/>
    <w:rsid w:val="00F8686B"/>
    <w:rsid w:val="00F879D1"/>
    <w:rsid w:val="00F87C51"/>
    <w:rsid w:val="00F91F3F"/>
    <w:rsid w:val="00F93443"/>
    <w:rsid w:val="00F93532"/>
    <w:rsid w:val="00F93712"/>
    <w:rsid w:val="00F93A13"/>
    <w:rsid w:val="00F94173"/>
    <w:rsid w:val="00F94298"/>
    <w:rsid w:val="00F94A04"/>
    <w:rsid w:val="00F94D9E"/>
    <w:rsid w:val="00F95783"/>
    <w:rsid w:val="00F959BE"/>
    <w:rsid w:val="00F961DB"/>
    <w:rsid w:val="00F96CC1"/>
    <w:rsid w:val="00F96D5A"/>
    <w:rsid w:val="00FA0311"/>
    <w:rsid w:val="00FA0482"/>
    <w:rsid w:val="00FA0874"/>
    <w:rsid w:val="00FA0FE6"/>
    <w:rsid w:val="00FA1972"/>
    <w:rsid w:val="00FA1E07"/>
    <w:rsid w:val="00FA1F72"/>
    <w:rsid w:val="00FA2690"/>
    <w:rsid w:val="00FA2C14"/>
    <w:rsid w:val="00FA369A"/>
    <w:rsid w:val="00FA3D22"/>
    <w:rsid w:val="00FA45EA"/>
    <w:rsid w:val="00FA487D"/>
    <w:rsid w:val="00FA6308"/>
    <w:rsid w:val="00FA6D37"/>
    <w:rsid w:val="00FA7D20"/>
    <w:rsid w:val="00FB0583"/>
    <w:rsid w:val="00FB060F"/>
    <w:rsid w:val="00FB0BEA"/>
    <w:rsid w:val="00FB0CEC"/>
    <w:rsid w:val="00FB14A8"/>
    <w:rsid w:val="00FB2577"/>
    <w:rsid w:val="00FB2971"/>
    <w:rsid w:val="00FB2A10"/>
    <w:rsid w:val="00FB2B85"/>
    <w:rsid w:val="00FB448B"/>
    <w:rsid w:val="00FB44C2"/>
    <w:rsid w:val="00FB53E4"/>
    <w:rsid w:val="00FB59C2"/>
    <w:rsid w:val="00FB6535"/>
    <w:rsid w:val="00FB7198"/>
    <w:rsid w:val="00FB74BF"/>
    <w:rsid w:val="00FB7E89"/>
    <w:rsid w:val="00FC004A"/>
    <w:rsid w:val="00FC0A30"/>
    <w:rsid w:val="00FC0A7C"/>
    <w:rsid w:val="00FC14EA"/>
    <w:rsid w:val="00FC1C54"/>
    <w:rsid w:val="00FC246C"/>
    <w:rsid w:val="00FC2C4A"/>
    <w:rsid w:val="00FC2E47"/>
    <w:rsid w:val="00FC389B"/>
    <w:rsid w:val="00FC3B1D"/>
    <w:rsid w:val="00FC5D29"/>
    <w:rsid w:val="00FC5DA5"/>
    <w:rsid w:val="00FC682C"/>
    <w:rsid w:val="00FC6FAE"/>
    <w:rsid w:val="00FC7B51"/>
    <w:rsid w:val="00FD0B3D"/>
    <w:rsid w:val="00FD1841"/>
    <w:rsid w:val="00FD191B"/>
    <w:rsid w:val="00FD2363"/>
    <w:rsid w:val="00FD2629"/>
    <w:rsid w:val="00FD2C54"/>
    <w:rsid w:val="00FD33D7"/>
    <w:rsid w:val="00FD3478"/>
    <w:rsid w:val="00FD3BFB"/>
    <w:rsid w:val="00FD4791"/>
    <w:rsid w:val="00FD4E95"/>
    <w:rsid w:val="00FD5C75"/>
    <w:rsid w:val="00FD6300"/>
    <w:rsid w:val="00FD6A68"/>
    <w:rsid w:val="00FD6B02"/>
    <w:rsid w:val="00FD71B1"/>
    <w:rsid w:val="00FE0314"/>
    <w:rsid w:val="00FE0341"/>
    <w:rsid w:val="00FE098C"/>
    <w:rsid w:val="00FE148B"/>
    <w:rsid w:val="00FE17FC"/>
    <w:rsid w:val="00FE20AA"/>
    <w:rsid w:val="00FE22ED"/>
    <w:rsid w:val="00FE2B6C"/>
    <w:rsid w:val="00FE3045"/>
    <w:rsid w:val="00FE3716"/>
    <w:rsid w:val="00FE3B8C"/>
    <w:rsid w:val="00FE442D"/>
    <w:rsid w:val="00FE4795"/>
    <w:rsid w:val="00FE53ED"/>
    <w:rsid w:val="00FE7602"/>
    <w:rsid w:val="00FE76FB"/>
    <w:rsid w:val="00FF021C"/>
    <w:rsid w:val="00FF0E77"/>
    <w:rsid w:val="00FF2400"/>
    <w:rsid w:val="00FF2F41"/>
    <w:rsid w:val="00FF2F80"/>
    <w:rsid w:val="00FF32D2"/>
    <w:rsid w:val="00FF4A59"/>
    <w:rsid w:val="00FF58E6"/>
    <w:rsid w:val="00FF603A"/>
    <w:rsid w:val="00FF6769"/>
    <w:rsid w:val="00FF73C6"/>
    <w:rsid w:val="0169366B"/>
    <w:rsid w:val="0186B17A"/>
    <w:rsid w:val="01DBC254"/>
    <w:rsid w:val="030FA4FE"/>
    <w:rsid w:val="03A11FE2"/>
    <w:rsid w:val="03A648C7"/>
    <w:rsid w:val="03D3D36D"/>
    <w:rsid w:val="041A46A2"/>
    <w:rsid w:val="047C7C67"/>
    <w:rsid w:val="04B3E480"/>
    <w:rsid w:val="04D1ACFE"/>
    <w:rsid w:val="059DC3F4"/>
    <w:rsid w:val="06A5B2B6"/>
    <w:rsid w:val="07351543"/>
    <w:rsid w:val="076277D8"/>
    <w:rsid w:val="08735170"/>
    <w:rsid w:val="0917D53D"/>
    <w:rsid w:val="093B0CD2"/>
    <w:rsid w:val="09FB96AF"/>
    <w:rsid w:val="0A022749"/>
    <w:rsid w:val="0A726E32"/>
    <w:rsid w:val="0AD1AF03"/>
    <w:rsid w:val="0ADD8806"/>
    <w:rsid w:val="0AF55268"/>
    <w:rsid w:val="0B2B01E1"/>
    <w:rsid w:val="0B832505"/>
    <w:rsid w:val="0BC2A2A8"/>
    <w:rsid w:val="0CCE0E17"/>
    <w:rsid w:val="0D38D9A6"/>
    <w:rsid w:val="0DB60C80"/>
    <w:rsid w:val="0E128DC7"/>
    <w:rsid w:val="0E5EF58D"/>
    <w:rsid w:val="0F4F9311"/>
    <w:rsid w:val="0F691E60"/>
    <w:rsid w:val="0FAB808F"/>
    <w:rsid w:val="10E3FCAD"/>
    <w:rsid w:val="10EF3FA0"/>
    <w:rsid w:val="11217EE6"/>
    <w:rsid w:val="116BEE17"/>
    <w:rsid w:val="1189CDB6"/>
    <w:rsid w:val="11BE7B99"/>
    <w:rsid w:val="1212EFF9"/>
    <w:rsid w:val="12C074B6"/>
    <w:rsid w:val="1307F373"/>
    <w:rsid w:val="1310D038"/>
    <w:rsid w:val="13C1B2F8"/>
    <w:rsid w:val="13DC13CE"/>
    <w:rsid w:val="152DF64B"/>
    <w:rsid w:val="1538CA1D"/>
    <w:rsid w:val="15B64617"/>
    <w:rsid w:val="15BEE944"/>
    <w:rsid w:val="1641D76C"/>
    <w:rsid w:val="1675C62D"/>
    <w:rsid w:val="1771A902"/>
    <w:rsid w:val="17856C08"/>
    <w:rsid w:val="17F95B9B"/>
    <w:rsid w:val="18E8FC7A"/>
    <w:rsid w:val="193E7D99"/>
    <w:rsid w:val="199B6938"/>
    <w:rsid w:val="199D46B5"/>
    <w:rsid w:val="1A376004"/>
    <w:rsid w:val="1B916E73"/>
    <w:rsid w:val="1C2D9F7D"/>
    <w:rsid w:val="1C45CF39"/>
    <w:rsid w:val="1C7C8D9F"/>
    <w:rsid w:val="1CD41EAF"/>
    <w:rsid w:val="1D101098"/>
    <w:rsid w:val="1D94CBB7"/>
    <w:rsid w:val="1DB8910D"/>
    <w:rsid w:val="1DF3938E"/>
    <w:rsid w:val="1F706BDF"/>
    <w:rsid w:val="204BA672"/>
    <w:rsid w:val="206EDE5A"/>
    <w:rsid w:val="209593C9"/>
    <w:rsid w:val="212709E9"/>
    <w:rsid w:val="21869A74"/>
    <w:rsid w:val="21D55027"/>
    <w:rsid w:val="227C5CAA"/>
    <w:rsid w:val="23161C13"/>
    <w:rsid w:val="233E62ED"/>
    <w:rsid w:val="2495A67A"/>
    <w:rsid w:val="24C64685"/>
    <w:rsid w:val="264AF1D1"/>
    <w:rsid w:val="265A2692"/>
    <w:rsid w:val="26677827"/>
    <w:rsid w:val="2691518B"/>
    <w:rsid w:val="26B2BB1E"/>
    <w:rsid w:val="26E1251F"/>
    <w:rsid w:val="26FBAD22"/>
    <w:rsid w:val="278BB21C"/>
    <w:rsid w:val="27A46269"/>
    <w:rsid w:val="27B5EEF3"/>
    <w:rsid w:val="28898DC0"/>
    <w:rsid w:val="293D5027"/>
    <w:rsid w:val="293EC178"/>
    <w:rsid w:val="2A47ADE6"/>
    <w:rsid w:val="2ADD875B"/>
    <w:rsid w:val="2BD7318C"/>
    <w:rsid w:val="2CDA1F85"/>
    <w:rsid w:val="2D11B40C"/>
    <w:rsid w:val="2DD1FD59"/>
    <w:rsid w:val="2DF946F4"/>
    <w:rsid w:val="2E6459C4"/>
    <w:rsid w:val="2F231132"/>
    <w:rsid w:val="2F44857F"/>
    <w:rsid w:val="2F61547F"/>
    <w:rsid w:val="2FA7B0AD"/>
    <w:rsid w:val="2FC2E44C"/>
    <w:rsid w:val="3009223D"/>
    <w:rsid w:val="30F048B9"/>
    <w:rsid w:val="31220521"/>
    <w:rsid w:val="329F9477"/>
    <w:rsid w:val="33C7A43B"/>
    <w:rsid w:val="34B1115F"/>
    <w:rsid w:val="352871E4"/>
    <w:rsid w:val="360E706B"/>
    <w:rsid w:val="366C302B"/>
    <w:rsid w:val="3693C16B"/>
    <w:rsid w:val="371DDDA1"/>
    <w:rsid w:val="3762B095"/>
    <w:rsid w:val="3856AA2B"/>
    <w:rsid w:val="38A87D80"/>
    <w:rsid w:val="39143E07"/>
    <w:rsid w:val="39EBAE95"/>
    <w:rsid w:val="3A1A061A"/>
    <w:rsid w:val="3AE3AC9D"/>
    <w:rsid w:val="3B6A145C"/>
    <w:rsid w:val="3BE00A32"/>
    <w:rsid w:val="3C10B397"/>
    <w:rsid w:val="3C37EE50"/>
    <w:rsid w:val="3D226BAB"/>
    <w:rsid w:val="3D36062D"/>
    <w:rsid w:val="3E9AAD14"/>
    <w:rsid w:val="3EBD7CB2"/>
    <w:rsid w:val="3ED130E7"/>
    <w:rsid w:val="3EF5D0F1"/>
    <w:rsid w:val="3F3189F7"/>
    <w:rsid w:val="3FA69065"/>
    <w:rsid w:val="4015B289"/>
    <w:rsid w:val="40723AB9"/>
    <w:rsid w:val="41610FA9"/>
    <w:rsid w:val="41BFDC08"/>
    <w:rsid w:val="4225833A"/>
    <w:rsid w:val="424774FA"/>
    <w:rsid w:val="426B6926"/>
    <w:rsid w:val="427508FA"/>
    <w:rsid w:val="429EA2DF"/>
    <w:rsid w:val="42D2359E"/>
    <w:rsid w:val="42D3DC0D"/>
    <w:rsid w:val="43499EE7"/>
    <w:rsid w:val="43539E54"/>
    <w:rsid w:val="43561BF3"/>
    <w:rsid w:val="45774270"/>
    <w:rsid w:val="45AF2597"/>
    <w:rsid w:val="45E3A751"/>
    <w:rsid w:val="46075AEB"/>
    <w:rsid w:val="462CF9C1"/>
    <w:rsid w:val="46466EB2"/>
    <w:rsid w:val="468DA592"/>
    <w:rsid w:val="46E2F649"/>
    <w:rsid w:val="4768A86F"/>
    <w:rsid w:val="4819683F"/>
    <w:rsid w:val="482C6A31"/>
    <w:rsid w:val="48652952"/>
    <w:rsid w:val="48DF175D"/>
    <w:rsid w:val="48DF4C49"/>
    <w:rsid w:val="48FEFC35"/>
    <w:rsid w:val="493EF621"/>
    <w:rsid w:val="497787E2"/>
    <w:rsid w:val="4A8A476E"/>
    <w:rsid w:val="4BCDB576"/>
    <w:rsid w:val="4C01A11F"/>
    <w:rsid w:val="4C367999"/>
    <w:rsid w:val="4CAAF8A2"/>
    <w:rsid w:val="4CB0DC64"/>
    <w:rsid w:val="4CFA5A39"/>
    <w:rsid w:val="4D88AAFE"/>
    <w:rsid w:val="4E0FAE78"/>
    <w:rsid w:val="4E95F635"/>
    <w:rsid w:val="50B7288A"/>
    <w:rsid w:val="51773E1D"/>
    <w:rsid w:val="51B6D195"/>
    <w:rsid w:val="5244C1AB"/>
    <w:rsid w:val="532960C0"/>
    <w:rsid w:val="54F0CBFD"/>
    <w:rsid w:val="559AAF19"/>
    <w:rsid w:val="55B9A5C1"/>
    <w:rsid w:val="55D06080"/>
    <w:rsid w:val="576EB19F"/>
    <w:rsid w:val="577F69C4"/>
    <w:rsid w:val="57EBEBB8"/>
    <w:rsid w:val="589C017A"/>
    <w:rsid w:val="596C9F01"/>
    <w:rsid w:val="5971E58C"/>
    <w:rsid w:val="599064BE"/>
    <w:rsid w:val="5A19E6EF"/>
    <w:rsid w:val="5A457411"/>
    <w:rsid w:val="5A7F855C"/>
    <w:rsid w:val="5A8E5318"/>
    <w:rsid w:val="5B2E3C78"/>
    <w:rsid w:val="5BE5E4C5"/>
    <w:rsid w:val="5C909717"/>
    <w:rsid w:val="5CBA5039"/>
    <w:rsid w:val="5CCF5025"/>
    <w:rsid w:val="5DC36A00"/>
    <w:rsid w:val="5E066327"/>
    <w:rsid w:val="5E4C8644"/>
    <w:rsid w:val="5E5245E1"/>
    <w:rsid w:val="5E83CCEC"/>
    <w:rsid w:val="5E84AE2F"/>
    <w:rsid w:val="5F1E9358"/>
    <w:rsid w:val="60389EAF"/>
    <w:rsid w:val="60CA3319"/>
    <w:rsid w:val="60CEA2C7"/>
    <w:rsid w:val="61250D13"/>
    <w:rsid w:val="61D98C05"/>
    <w:rsid w:val="61E550E7"/>
    <w:rsid w:val="6343D058"/>
    <w:rsid w:val="6354A821"/>
    <w:rsid w:val="64757F26"/>
    <w:rsid w:val="6484D6A3"/>
    <w:rsid w:val="6489FB40"/>
    <w:rsid w:val="649AFE61"/>
    <w:rsid w:val="64A4ADB4"/>
    <w:rsid w:val="64DF4AB7"/>
    <w:rsid w:val="64EBEF0C"/>
    <w:rsid w:val="6558315B"/>
    <w:rsid w:val="667F59C2"/>
    <w:rsid w:val="67024C91"/>
    <w:rsid w:val="67401C3F"/>
    <w:rsid w:val="6765F514"/>
    <w:rsid w:val="67E42E67"/>
    <w:rsid w:val="68F6F7D9"/>
    <w:rsid w:val="69E468C6"/>
    <w:rsid w:val="6A5B76D5"/>
    <w:rsid w:val="6A76D742"/>
    <w:rsid w:val="6BF05C6E"/>
    <w:rsid w:val="6C0AF5E9"/>
    <w:rsid w:val="6CE05519"/>
    <w:rsid w:val="6E5B92DE"/>
    <w:rsid w:val="6F9A3EF2"/>
    <w:rsid w:val="6FF59FD4"/>
    <w:rsid w:val="70291591"/>
    <w:rsid w:val="70F51913"/>
    <w:rsid w:val="714A628A"/>
    <w:rsid w:val="71F721A1"/>
    <w:rsid w:val="72A3499A"/>
    <w:rsid w:val="72C483C0"/>
    <w:rsid w:val="72F0A70B"/>
    <w:rsid w:val="749AB4E5"/>
    <w:rsid w:val="758C4C7C"/>
    <w:rsid w:val="75A2F008"/>
    <w:rsid w:val="75B06DDD"/>
    <w:rsid w:val="75BE21C5"/>
    <w:rsid w:val="75F76379"/>
    <w:rsid w:val="76CA3101"/>
    <w:rsid w:val="76EB6587"/>
    <w:rsid w:val="77126ACD"/>
    <w:rsid w:val="77217F66"/>
    <w:rsid w:val="77C18EB0"/>
    <w:rsid w:val="78D0155C"/>
    <w:rsid w:val="79108B15"/>
    <w:rsid w:val="7A05E5B2"/>
    <w:rsid w:val="7A170A3E"/>
    <w:rsid w:val="7A6CAF80"/>
    <w:rsid w:val="7AA2433E"/>
    <w:rsid w:val="7ABDDA69"/>
    <w:rsid w:val="7B641473"/>
    <w:rsid w:val="7B830E3A"/>
    <w:rsid w:val="7BAB4741"/>
    <w:rsid w:val="7BC08786"/>
    <w:rsid w:val="7BDA307E"/>
    <w:rsid w:val="7CAEFA14"/>
    <w:rsid w:val="7D365784"/>
    <w:rsid w:val="7E15E6B1"/>
    <w:rsid w:val="7E719033"/>
    <w:rsid w:val="7E88B292"/>
    <w:rsid w:val="7EB28CE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8"/>
    <o:shapelayout v:ext="edit">
      <o:idmap v:ext="edit" data="1"/>
    </o:shapelayout>
  </w:shapeDefaults>
  <w:decimalSymbol w:val="."/>
  <w:listSeparator w:val=","/>
  <w14:docId w14:val="21DD37AB"/>
  <w15:chartTrackingRefBased/>
  <w15:docId w15:val="{B191A2B0-6490-40DC-B3B6-64CC5B777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3007"/>
  </w:style>
  <w:style w:type="paragraph" w:styleId="Heading1">
    <w:name w:val="heading 1"/>
    <w:basedOn w:val="Normal"/>
    <w:next w:val="Normal"/>
    <w:link w:val="Heading1Char"/>
    <w:uiPriority w:val="9"/>
    <w:qFormat/>
    <w:rsid w:val="00DD72AF"/>
    <w:pPr>
      <w:keepNext/>
      <w:keepLines/>
      <w:pageBreakBefore/>
      <w:numPr>
        <w:numId w:val="2"/>
      </w:numPr>
      <w:pBdr>
        <w:bottom w:val="single" w:sz="4" w:space="1" w:color="auto"/>
      </w:pBdr>
      <w:spacing w:before="240" w:after="0"/>
      <w:outlineLvl w:val="0"/>
    </w:pPr>
    <w:rPr>
      <w:rFonts w:asciiTheme="majorHAnsi" w:eastAsiaTheme="majorEastAsia" w:hAnsiTheme="majorHAnsi" w:cstheme="majorBidi"/>
      <w:b/>
      <w:color w:val="2F5496" w:themeColor="accent1" w:themeShade="BF"/>
      <w:sz w:val="44"/>
      <w:szCs w:val="32"/>
    </w:rPr>
  </w:style>
  <w:style w:type="paragraph" w:styleId="Heading2">
    <w:name w:val="heading 2"/>
    <w:basedOn w:val="Normal"/>
    <w:next w:val="Normal"/>
    <w:link w:val="Heading2Char"/>
    <w:uiPriority w:val="9"/>
    <w:unhideWhenUsed/>
    <w:qFormat/>
    <w:rsid w:val="00B30EB1"/>
    <w:pPr>
      <w:keepNext/>
      <w:keepLines/>
      <w:numPr>
        <w:ilvl w:val="1"/>
        <w:numId w:val="2"/>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251F"/>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16FC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67AB4"/>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67AB4"/>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67AB4"/>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67AB4"/>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67AB4"/>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D72AF"/>
    <w:rPr>
      <w:rFonts w:asciiTheme="majorHAnsi" w:eastAsiaTheme="majorEastAsia" w:hAnsiTheme="majorHAnsi" w:cstheme="majorBidi"/>
      <w:b/>
      <w:color w:val="2F5496" w:themeColor="accent1" w:themeShade="BF"/>
      <w:sz w:val="44"/>
      <w:szCs w:val="32"/>
    </w:rPr>
  </w:style>
  <w:style w:type="character" w:customStyle="1" w:styleId="Heading2Char">
    <w:name w:val="Heading 2 Char"/>
    <w:basedOn w:val="DefaultParagraphFont"/>
    <w:link w:val="Heading2"/>
    <w:uiPriority w:val="9"/>
    <w:rsid w:val="00B30EB1"/>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B30EB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B3F51"/>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F51"/>
  </w:style>
  <w:style w:type="paragraph" w:styleId="Footer">
    <w:name w:val="footer"/>
    <w:basedOn w:val="Normal"/>
    <w:link w:val="FooterChar"/>
    <w:uiPriority w:val="99"/>
    <w:unhideWhenUsed/>
    <w:rsid w:val="008B3F51"/>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F51"/>
  </w:style>
  <w:style w:type="character" w:styleId="Emphasis">
    <w:name w:val="Emphasis"/>
    <w:basedOn w:val="DefaultParagraphFont"/>
    <w:uiPriority w:val="20"/>
    <w:qFormat/>
    <w:rsid w:val="004F3B31"/>
    <w:rPr>
      <w:rFonts w:ascii="Arial Narrow" w:hAnsi="Arial Narrow"/>
      <w:iCs/>
      <w:color w:val="A6A6A6" w:themeColor="background1" w:themeShade="A6"/>
      <w:sz w:val="32"/>
    </w:rPr>
  </w:style>
  <w:style w:type="paragraph" w:styleId="TOC1">
    <w:name w:val="toc 1"/>
    <w:basedOn w:val="Normal"/>
    <w:next w:val="Normal"/>
    <w:autoRedefine/>
    <w:uiPriority w:val="39"/>
    <w:unhideWhenUsed/>
    <w:rsid w:val="00C5260C"/>
    <w:pPr>
      <w:tabs>
        <w:tab w:val="left" w:pos="440"/>
        <w:tab w:val="right" w:leader="dot" w:pos="12950"/>
      </w:tabs>
      <w:spacing w:before="120" w:after="0"/>
    </w:pPr>
    <w:rPr>
      <w:b/>
      <w:noProof/>
    </w:rPr>
  </w:style>
  <w:style w:type="paragraph" w:styleId="TOC2">
    <w:name w:val="toc 2"/>
    <w:basedOn w:val="Normal"/>
    <w:next w:val="Normal"/>
    <w:autoRedefine/>
    <w:uiPriority w:val="39"/>
    <w:unhideWhenUsed/>
    <w:rsid w:val="00537DAA"/>
    <w:pPr>
      <w:tabs>
        <w:tab w:val="left" w:pos="880"/>
        <w:tab w:val="right" w:leader="dot" w:pos="12950"/>
      </w:tabs>
      <w:spacing w:after="0"/>
      <w:ind w:left="450"/>
    </w:pPr>
  </w:style>
  <w:style w:type="character" w:styleId="Hyperlink">
    <w:name w:val="Hyperlink"/>
    <w:basedOn w:val="DefaultParagraphFont"/>
    <w:uiPriority w:val="99"/>
    <w:unhideWhenUsed/>
    <w:rsid w:val="008B3F51"/>
    <w:rPr>
      <w:color w:val="0563C1" w:themeColor="hyperlink"/>
      <w:u w:val="single"/>
    </w:rPr>
  </w:style>
  <w:style w:type="character" w:customStyle="1" w:styleId="Heading3Char">
    <w:name w:val="Heading 3 Char"/>
    <w:basedOn w:val="DefaultParagraphFont"/>
    <w:link w:val="Heading3"/>
    <w:uiPriority w:val="9"/>
    <w:rsid w:val="00C7251F"/>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682DA7"/>
    <w:pPr>
      <w:spacing w:after="100"/>
      <w:ind w:left="440"/>
    </w:pPr>
  </w:style>
  <w:style w:type="character" w:styleId="IntenseEmphasis">
    <w:name w:val="Intense Emphasis"/>
    <w:basedOn w:val="DefaultParagraphFont"/>
    <w:uiPriority w:val="21"/>
    <w:qFormat/>
    <w:rsid w:val="003E3555"/>
    <w:rPr>
      <w:i/>
      <w:iCs/>
      <w:color w:val="4472C4" w:themeColor="accent1"/>
    </w:rPr>
  </w:style>
  <w:style w:type="paragraph" w:styleId="NormalWeb">
    <w:name w:val="Normal (Web)"/>
    <w:basedOn w:val="Normal"/>
    <w:uiPriority w:val="99"/>
    <w:unhideWhenUsed/>
    <w:rsid w:val="0070263B"/>
    <w:pPr>
      <w:spacing w:before="100" w:beforeAutospacing="1" w:after="100" w:afterAutospacing="1" w:line="240" w:lineRule="auto"/>
    </w:pPr>
    <w:rPr>
      <w:rFonts w:ascii="Times New Roman" w:eastAsiaTheme="minorEastAsia" w:hAnsi="Times New Roman" w:cs="Times New Roman"/>
      <w:sz w:val="24"/>
      <w:szCs w:val="24"/>
    </w:rPr>
  </w:style>
  <w:style w:type="paragraph" w:customStyle="1" w:styleId="Bullet1">
    <w:name w:val="Bullet 1"/>
    <w:basedOn w:val="ListParagraph"/>
    <w:qFormat/>
    <w:rsid w:val="0086030F"/>
    <w:pPr>
      <w:numPr>
        <w:numId w:val="1"/>
      </w:numPr>
      <w:tabs>
        <w:tab w:val="num" w:pos="360"/>
      </w:tabs>
      <w:ind w:firstLine="0"/>
    </w:pPr>
  </w:style>
  <w:style w:type="paragraph" w:styleId="ListParagraph">
    <w:name w:val="List Paragraph"/>
    <w:aliases w:val="n-dash bullet 2,Proposal Bullet List,List P1,List - Bulleted"/>
    <w:basedOn w:val="Normal"/>
    <w:link w:val="ListParagraphChar"/>
    <w:uiPriority w:val="34"/>
    <w:qFormat/>
    <w:rsid w:val="0086030F"/>
    <w:pPr>
      <w:ind w:left="720"/>
      <w:contextualSpacing/>
    </w:pPr>
  </w:style>
  <w:style w:type="paragraph" w:styleId="Caption">
    <w:name w:val="caption"/>
    <w:basedOn w:val="Normal"/>
    <w:next w:val="Normal"/>
    <w:uiPriority w:val="35"/>
    <w:unhideWhenUsed/>
    <w:qFormat/>
    <w:rsid w:val="00DD72AF"/>
    <w:pPr>
      <w:keepNext/>
      <w:spacing w:after="200" w:line="240" w:lineRule="auto"/>
    </w:pPr>
    <w:rPr>
      <w:i/>
      <w:iCs/>
      <w:color w:val="004161"/>
      <w:szCs w:val="18"/>
    </w:rPr>
  </w:style>
  <w:style w:type="table" w:customStyle="1" w:styleId="PortSeattle">
    <w:name w:val="PortSeattle"/>
    <w:basedOn w:val="TableNormal"/>
    <w:uiPriority w:val="99"/>
    <w:rsid w:val="00DD72AF"/>
    <w:pPr>
      <w:spacing w:after="0" w:line="240" w:lineRule="auto"/>
    </w:pPr>
    <w:tblPr>
      <w:tblBorders>
        <w:top w:val="single" w:sz="4" w:space="0" w:color="004161"/>
        <w:bottom w:val="single" w:sz="4" w:space="0" w:color="004161"/>
        <w:insideH w:val="single" w:sz="4" w:space="0" w:color="004161"/>
      </w:tblBorders>
      <w:tblCellMar>
        <w:top w:w="58" w:type="dxa"/>
        <w:left w:w="72" w:type="dxa"/>
        <w:bottom w:w="58" w:type="dxa"/>
        <w:right w:w="72" w:type="dxa"/>
      </w:tblCellMar>
    </w:tblPr>
    <w:tblStylePr w:type="firstRow">
      <w:pPr>
        <w:jc w:val="left"/>
      </w:pPr>
      <w:rPr>
        <w:rFonts w:asciiTheme="minorHAnsi" w:hAnsiTheme="minorHAnsi"/>
        <w:color w:val="auto"/>
        <w:sz w:val="20"/>
      </w:rPr>
      <w:tblPr>
        <w:tblCellMar>
          <w:top w:w="43" w:type="dxa"/>
          <w:left w:w="43" w:type="dxa"/>
          <w:bottom w:w="43" w:type="dxa"/>
          <w:right w:w="43" w:type="dxa"/>
        </w:tblCellMar>
      </w:tblPr>
      <w:tcPr>
        <w:shd w:val="clear" w:color="auto" w:fill="004161"/>
      </w:tcPr>
    </w:tblStylePr>
  </w:style>
  <w:style w:type="paragraph" w:customStyle="1" w:styleId="TableHeading">
    <w:name w:val="Table Heading"/>
    <w:basedOn w:val="Normal"/>
    <w:qFormat/>
    <w:rsid w:val="00DD72AF"/>
    <w:pPr>
      <w:spacing w:after="0" w:line="240" w:lineRule="auto"/>
    </w:pPr>
    <w:rPr>
      <w:b/>
      <w:color w:val="FFFFFF" w:themeColor="background1"/>
      <w:sz w:val="20"/>
    </w:rPr>
  </w:style>
  <w:style w:type="paragraph" w:customStyle="1" w:styleId="TableText">
    <w:name w:val="Table Text"/>
    <w:basedOn w:val="Normal"/>
    <w:qFormat/>
    <w:rsid w:val="00DD72AF"/>
    <w:pPr>
      <w:spacing w:after="0" w:line="240" w:lineRule="auto"/>
    </w:pPr>
    <w:rPr>
      <w:sz w:val="20"/>
    </w:rPr>
  </w:style>
  <w:style w:type="character" w:customStyle="1" w:styleId="ListParagraphChar">
    <w:name w:val="List Paragraph Char"/>
    <w:aliases w:val="n-dash bullet 2 Char,Proposal Bullet List Char,List P1 Char,List - Bulleted Char"/>
    <w:basedOn w:val="DefaultParagraphFont"/>
    <w:link w:val="ListParagraph"/>
    <w:uiPriority w:val="34"/>
    <w:rsid w:val="00DD72AF"/>
  </w:style>
  <w:style w:type="character" w:styleId="BookTitle">
    <w:name w:val="Book Title"/>
    <w:basedOn w:val="DefaultParagraphFont"/>
    <w:uiPriority w:val="33"/>
    <w:qFormat/>
    <w:rsid w:val="00DD72AF"/>
    <w:rPr>
      <w:b/>
      <w:bCs/>
      <w:i/>
      <w:iCs/>
      <w:spacing w:val="5"/>
    </w:rPr>
  </w:style>
  <w:style w:type="paragraph" w:styleId="BalloonText">
    <w:name w:val="Balloon Text"/>
    <w:basedOn w:val="Normal"/>
    <w:link w:val="BalloonTextChar"/>
    <w:uiPriority w:val="99"/>
    <w:semiHidden/>
    <w:unhideWhenUsed/>
    <w:rsid w:val="00D1696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1696F"/>
    <w:rPr>
      <w:rFonts w:ascii="Segoe UI" w:hAnsi="Segoe UI" w:cs="Segoe UI"/>
      <w:sz w:val="18"/>
      <w:szCs w:val="18"/>
    </w:rPr>
  </w:style>
  <w:style w:type="character" w:customStyle="1" w:styleId="Heading4Char">
    <w:name w:val="Heading 4 Char"/>
    <w:basedOn w:val="DefaultParagraphFont"/>
    <w:link w:val="Heading4"/>
    <w:uiPriority w:val="9"/>
    <w:rsid w:val="00216FC8"/>
    <w:rPr>
      <w:rFonts w:asciiTheme="majorHAnsi" w:eastAsiaTheme="majorEastAsia" w:hAnsiTheme="majorHAnsi" w:cstheme="majorBidi"/>
      <w:i/>
      <w:iCs/>
      <w:color w:val="2F5496" w:themeColor="accent1" w:themeShade="BF"/>
    </w:rPr>
  </w:style>
  <w:style w:type="paragraph" w:customStyle="1" w:styleId="Headline">
    <w:name w:val="Headline"/>
    <w:basedOn w:val="Normal"/>
    <w:next w:val="Normal"/>
    <w:link w:val="HeadlineChar"/>
    <w:qFormat/>
    <w:rsid w:val="00864634"/>
    <w:pPr>
      <w:spacing w:before="280" w:after="0"/>
    </w:pPr>
    <w:rPr>
      <w:rFonts w:ascii="Arial Narrow" w:hAnsi="Arial Narrow"/>
      <w:color w:val="A6A6A6" w:themeColor="background1" w:themeShade="A6"/>
      <w:sz w:val="28"/>
    </w:rPr>
  </w:style>
  <w:style w:type="character" w:customStyle="1" w:styleId="HeadlineChar">
    <w:name w:val="Headline Char"/>
    <w:basedOn w:val="DefaultParagraphFont"/>
    <w:link w:val="Headline"/>
    <w:rsid w:val="00864634"/>
    <w:rPr>
      <w:rFonts w:ascii="Arial Narrow" w:hAnsi="Arial Narrow"/>
      <w:color w:val="A6A6A6" w:themeColor="background1" w:themeShade="A6"/>
      <w:sz w:val="28"/>
    </w:rPr>
  </w:style>
  <w:style w:type="character" w:styleId="FootnoteReference">
    <w:name w:val="footnote reference"/>
    <w:uiPriority w:val="99"/>
    <w:semiHidden/>
    <w:unhideWhenUsed/>
    <w:rsid w:val="00BB5998"/>
    <w:rPr>
      <w:vertAlign w:val="superscript"/>
    </w:rPr>
  </w:style>
  <w:style w:type="paragraph" w:customStyle="1" w:styleId="Emphasis2">
    <w:name w:val="Emphasis2"/>
    <w:basedOn w:val="NoSpacing"/>
    <w:next w:val="Normal"/>
    <w:qFormat/>
    <w:rsid w:val="00BB5998"/>
    <w:pPr>
      <w:jc w:val="both"/>
    </w:pPr>
    <w:rPr>
      <w:rFonts w:ascii="Arial Narrow" w:eastAsia="Calibri" w:hAnsi="Arial Narrow" w:cs="Times New Roman"/>
      <w:color w:val="44546A" w:themeColor="text2"/>
      <w:sz w:val="28"/>
      <w:lang w:val="en-GB"/>
    </w:rPr>
  </w:style>
  <w:style w:type="paragraph" w:styleId="NoSpacing">
    <w:name w:val="No Spacing"/>
    <w:uiPriority w:val="1"/>
    <w:qFormat/>
    <w:rsid w:val="00BB5998"/>
    <w:pPr>
      <w:spacing w:after="0" w:line="240" w:lineRule="auto"/>
    </w:pPr>
  </w:style>
  <w:style w:type="paragraph" w:styleId="FootnoteText">
    <w:name w:val="footnote text"/>
    <w:basedOn w:val="Normal"/>
    <w:link w:val="FootnoteTextChar"/>
    <w:uiPriority w:val="99"/>
    <w:semiHidden/>
    <w:unhideWhenUsed/>
    <w:rsid w:val="00867A77"/>
    <w:pPr>
      <w:spacing w:after="200" w:line="276" w:lineRule="auto"/>
      <w:jc w:val="both"/>
    </w:pPr>
    <w:rPr>
      <w:rFonts w:eastAsia="Calibri" w:cs="Times New Roman"/>
      <w:color w:val="000000"/>
      <w:sz w:val="20"/>
      <w:szCs w:val="20"/>
      <w:lang w:val="en-GB"/>
    </w:rPr>
  </w:style>
  <w:style w:type="character" w:customStyle="1" w:styleId="FootnoteTextChar">
    <w:name w:val="Footnote Text Char"/>
    <w:basedOn w:val="DefaultParagraphFont"/>
    <w:link w:val="FootnoteText"/>
    <w:uiPriority w:val="99"/>
    <w:semiHidden/>
    <w:rsid w:val="00867A77"/>
    <w:rPr>
      <w:rFonts w:eastAsia="Calibri" w:cs="Times New Roman"/>
      <w:color w:val="000000"/>
      <w:sz w:val="20"/>
      <w:szCs w:val="20"/>
      <w:lang w:val="en-GB"/>
    </w:rPr>
  </w:style>
  <w:style w:type="character" w:styleId="CommentReference">
    <w:name w:val="annotation reference"/>
    <w:basedOn w:val="DefaultParagraphFont"/>
    <w:uiPriority w:val="99"/>
    <w:semiHidden/>
    <w:unhideWhenUsed/>
    <w:rsid w:val="00851843"/>
    <w:rPr>
      <w:sz w:val="16"/>
      <w:szCs w:val="16"/>
    </w:rPr>
  </w:style>
  <w:style w:type="paragraph" w:styleId="CommentText">
    <w:name w:val="annotation text"/>
    <w:basedOn w:val="Normal"/>
    <w:link w:val="CommentTextChar"/>
    <w:uiPriority w:val="99"/>
    <w:unhideWhenUsed/>
    <w:rsid w:val="00851843"/>
    <w:pPr>
      <w:spacing w:line="240" w:lineRule="auto"/>
    </w:pPr>
    <w:rPr>
      <w:sz w:val="20"/>
      <w:szCs w:val="20"/>
    </w:rPr>
  </w:style>
  <w:style w:type="character" w:customStyle="1" w:styleId="CommentTextChar">
    <w:name w:val="Comment Text Char"/>
    <w:basedOn w:val="DefaultParagraphFont"/>
    <w:link w:val="CommentText"/>
    <w:uiPriority w:val="99"/>
    <w:rsid w:val="00851843"/>
    <w:rPr>
      <w:sz w:val="20"/>
      <w:szCs w:val="20"/>
    </w:rPr>
  </w:style>
  <w:style w:type="paragraph" w:styleId="CommentSubject">
    <w:name w:val="annotation subject"/>
    <w:basedOn w:val="CommentText"/>
    <w:next w:val="CommentText"/>
    <w:link w:val="CommentSubjectChar"/>
    <w:uiPriority w:val="99"/>
    <w:semiHidden/>
    <w:unhideWhenUsed/>
    <w:rsid w:val="00851843"/>
    <w:rPr>
      <w:b/>
      <w:bCs/>
    </w:rPr>
  </w:style>
  <w:style w:type="character" w:customStyle="1" w:styleId="CommentSubjectChar">
    <w:name w:val="Comment Subject Char"/>
    <w:basedOn w:val="CommentTextChar"/>
    <w:link w:val="CommentSubject"/>
    <w:uiPriority w:val="99"/>
    <w:semiHidden/>
    <w:rsid w:val="00851843"/>
    <w:rPr>
      <w:b/>
      <w:bCs/>
      <w:sz w:val="20"/>
      <w:szCs w:val="20"/>
    </w:rPr>
  </w:style>
  <w:style w:type="character" w:customStyle="1" w:styleId="Heading5Char">
    <w:name w:val="Heading 5 Char"/>
    <w:basedOn w:val="DefaultParagraphFont"/>
    <w:link w:val="Heading5"/>
    <w:uiPriority w:val="9"/>
    <w:semiHidden/>
    <w:rsid w:val="00267AB4"/>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267AB4"/>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267AB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267A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67AB4"/>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5A4794"/>
    <w:rPr>
      <w:color w:val="605E5C"/>
      <w:shd w:val="clear" w:color="auto" w:fill="E1DFDD"/>
    </w:rPr>
  </w:style>
  <w:style w:type="table" w:customStyle="1" w:styleId="MBTATAMPTable1">
    <w:name w:val="MBTA TAMP Table 1"/>
    <w:basedOn w:val="ListTable4-Accent3"/>
    <w:uiPriority w:val="99"/>
    <w:rsid w:val="00707361"/>
    <w:pPr>
      <w:spacing w:before="20" w:after="20"/>
    </w:pPr>
    <w:tblPr>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blBorders>
    </w:tblPr>
    <w:tblStylePr w:type="firstRow">
      <w:pPr>
        <w:wordWrap/>
        <w:spacing w:beforeLines="0" w:before="40" w:beforeAutospacing="0" w:afterLines="0" w:after="40" w:afterAutospacing="0"/>
      </w:pPr>
      <w:rPr>
        <w:rFonts w:ascii="@Yu Gothic Light" w:hAnsi="@Yu Gothic Light"/>
        <w:b/>
        <w:bCs/>
        <w:color w:val="FFFFFF" w:themeColor="background1"/>
        <w:sz w:val="22"/>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D81E05"/>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7E9E8"/>
      </w:tcPr>
    </w:tblStylePr>
    <w:tblStylePr w:type="band2Horz">
      <w:tblPr/>
      <w:tcPr>
        <w:shd w:val="clear" w:color="auto" w:fill="C9CDCB"/>
      </w:tcPr>
    </w:tblStylePr>
  </w:style>
  <w:style w:type="table" w:styleId="ListTable4-Accent3">
    <w:name w:val="List Table 4 Accent 3"/>
    <w:basedOn w:val="TableNormal"/>
    <w:uiPriority w:val="49"/>
    <w:rsid w:val="00707361"/>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Revision">
    <w:name w:val="Revision"/>
    <w:hidden/>
    <w:uiPriority w:val="99"/>
    <w:semiHidden/>
    <w:rsid w:val="00E81011"/>
    <w:pPr>
      <w:spacing w:after="0" w:line="240" w:lineRule="auto"/>
    </w:pPr>
  </w:style>
  <w:style w:type="character" w:customStyle="1" w:styleId="mw-headline">
    <w:name w:val="mw-headline"/>
    <w:basedOn w:val="DefaultParagraphFont"/>
    <w:rsid w:val="001334C0"/>
  </w:style>
  <w:style w:type="character" w:customStyle="1" w:styleId="mw-editsection">
    <w:name w:val="mw-editsection"/>
    <w:basedOn w:val="DefaultParagraphFont"/>
    <w:rsid w:val="001334C0"/>
  </w:style>
  <w:style w:type="character" w:customStyle="1" w:styleId="mw-editsection-bracket">
    <w:name w:val="mw-editsection-bracket"/>
    <w:basedOn w:val="DefaultParagraphFont"/>
    <w:rsid w:val="001334C0"/>
  </w:style>
  <w:style w:type="character" w:styleId="Strong">
    <w:name w:val="Strong"/>
    <w:basedOn w:val="DefaultParagraphFont"/>
    <w:uiPriority w:val="22"/>
    <w:qFormat/>
    <w:rsid w:val="009A549A"/>
    <w:rPr>
      <w:b/>
      <w:bCs/>
    </w:rPr>
  </w:style>
  <w:style w:type="character" w:styleId="PlaceholderText">
    <w:name w:val="Placeholder Text"/>
    <w:basedOn w:val="DefaultParagraphFont"/>
    <w:uiPriority w:val="99"/>
    <w:semiHidden/>
    <w:rsid w:val="008872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66642">
      <w:bodyDiv w:val="1"/>
      <w:marLeft w:val="0"/>
      <w:marRight w:val="0"/>
      <w:marTop w:val="0"/>
      <w:marBottom w:val="0"/>
      <w:divBdr>
        <w:top w:val="none" w:sz="0" w:space="0" w:color="auto"/>
        <w:left w:val="none" w:sz="0" w:space="0" w:color="auto"/>
        <w:bottom w:val="none" w:sz="0" w:space="0" w:color="auto"/>
        <w:right w:val="none" w:sz="0" w:space="0" w:color="auto"/>
      </w:divBdr>
    </w:div>
    <w:div w:id="47413301">
      <w:bodyDiv w:val="1"/>
      <w:marLeft w:val="0"/>
      <w:marRight w:val="0"/>
      <w:marTop w:val="0"/>
      <w:marBottom w:val="0"/>
      <w:divBdr>
        <w:top w:val="none" w:sz="0" w:space="0" w:color="auto"/>
        <w:left w:val="none" w:sz="0" w:space="0" w:color="auto"/>
        <w:bottom w:val="none" w:sz="0" w:space="0" w:color="auto"/>
        <w:right w:val="none" w:sz="0" w:space="0" w:color="auto"/>
      </w:divBdr>
    </w:div>
    <w:div w:id="62457077">
      <w:bodyDiv w:val="1"/>
      <w:marLeft w:val="0"/>
      <w:marRight w:val="0"/>
      <w:marTop w:val="0"/>
      <w:marBottom w:val="0"/>
      <w:divBdr>
        <w:top w:val="none" w:sz="0" w:space="0" w:color="auto"/>
        <w:left w:val="none" w:sz="0" w:space="0" w:color="auto"/>
        <w:bottom w:val="none" w:sz="0" w:space="0" w:color="auto"/>
        <w:right w:val="none" w:sz="0" w:space="0" w:color="auto"/>
      </w:divBdr>
      <w:divsChild>
        <w:div w:id="2067944314">
          <w:marLeft w:val="0"/>
          <w:marRight w:val="0"/>
          <w:marTop w:val="0"/>
          <w:marBottom w:val="0"/>
          <w:divBdr>
            <w:top w:val="none" w:sz="0" w:space="0" w:color="auto"/>
            <w:left w:val="none" w:sz="0" w:space="0" w:color="auto"/>
            <w:bottom w:val="none" w:sz="0" w:space="0" w:color="auto"/>
            <w:right w:val="none" w:sz="0" w:space="0" w:color="auto"/>
          </w:divBdr>
        </w:div>
      </w:divsChild>
    </w:div>
    <w:div w:id="79259607">
      <w:bodyDiv w:val="1"/>
      <w:marLeft w:val="0"/>
      <w:marRight w:val="0"/>
      <w:marTop w:val="0"/>
      <w:marBottom w:val="0"/>
      <w:divBdr>
        <w:top w:val="none" w:sz="0" w:space="0" w:color="auto"/>
        <w:left w:val="none" w:sz="0" w:space="0" w:color="auto"/>
        <w:bottom w:val="none" w:sz="0" w:space="0" w:color="auto"/>
        <w:right w:val="none" w:sz="0" w:space="0" w:color="auto"/>
      </w:divBdr>
      <w:divsChild>
        <w:div w:id="448007901">
          <w:marLeft w:val="0"/>
          <w:marRight w:val="0"/>
          <w:marTop w:val="0"/>
          <w:marBottom w:val="0"/>
          <w:divBdr>
            <w:top w:val="none" w:sz="0" w:space="0" w:color="auto"/>
            <w:left w:val="none" w:sz="0" w:space="0" w:color="auto"/>
            <w:bottom w:val="none" w:sz="0" w:space="0" w:color="auto"/>
            <w:right w:val="none" w:sz="0" w:space="0" w:color="auto"/>
          </w:divBdr>
        </w:div>
        <w:div w:id="531723386">
          <w:marLeft w:val="0"/>
          <w:marRight w:val="0"/>
          <w:marTop w:val="0"/>
          <w:marBottom w:val="0"/>
          <w:divBdr>
            <w:top w:val="none" w:sz="0" w:space="0" w:color="auto"/>
            <w:left w:val="none" w:sz="0" w:space="0" w:color="auto"/>
            <w:bottom w:val="none" w:sz="0" w:space="0" w:color="auto"/>
            <w:right w:val="none" w:sz="0" w:space="0" w:color="auto"/>
          </w:divBdr>
          <w:divsChild>
            <w:div w:id="906106621">
              <w:marLeft w:val="0"/>
              <w:marRight w:val="0"/>
              <w:marTop w:val="0"/>
              <w:marBottom w:val="0"/>
              <w:divBdr>
                <w:top w:val="none" w:sz="0" w:space="0" w:color="auto"/>
                <w:left w:val="none" w:sz="0" w:space="0" w:color="auto"/>
                <w:bottom w:val="none" w:sz="0" w:space="0" w:color="auto"/>
                <w:right w:val="none" w:sz="0" w:space="0" w:color="auto"/>
              </w:divBdr>
              <w:divsChild>
                <w:div w:id="1497915897">
                  <w:marLeft w:val="0"/>
                  <w:marRight w:val="0"/>
                  <w:marTop w:val="0"/>
                  <w:marBottom w:val="0"/>
                  <w:divBdr>
                    <w:top w:val="none" w:sz="0" w:space="0" w:color="auto"/>
                    <w:left w:val="none" w:sz="0" w:space="0" w:color="auto"/>
                    <w:bottom w:val="none" w:sz="0" w:space="0" w:color="auto"/>
                    <w:right w:val="none" w:sz="0" w:space="0" w:color="auto"/>
                  </w:divBdr>
                </w:div>
                <w:div w:id="669987811">
                  <w:marLeft w:val="960"/>
                  <w:marRight w:val="0"/>
                  <w:marTop w:val="0"/>
                  <w:marBottom w:val="0"/>
                  <w:divBdr>
                    <w:top w:val="none" w:sz="0" w:space="0" w:color="auto"/>
                    <w:left w:val="none" w:sz="0" w:space="0" w:color="auto"/>
                    <w:bottom w:val="none" w:sz="0" w:space="0" w:color="auto"/>
                    <w:right w:val="none" w:sz="0" w:space="0" w:color="auto"/>
                  </w:divBdr>
                </w:div>
              </w:divsChild>
            </w:div>
            <w:div w:id="391924199">
              <w:marLeft w:val="0"/>
              <w:marRight w:val="0"/>
              <w:marTop w:val="0"/>
              <w:marBottom w:val="0"/>
              <w:divBdr>
                <w:top w:val="none" w:sz="0" w:space="0" w:color="auto"/>
                <w:left w:val="none" w:sz="0" w:space="0" w:color="auto"/>
                <w:bottom w:val="none" w:sz="0" w:space="0" w:color="auto"/>
                <w:right w:val="none" w:sz="0" w:space="0" w:color="auto"/>
              </w:divBdr>
              <w:divsChild>
                <w:div w:id="1982229558">
                  <w:marLeft w:val="0"/>
                  <w:marRight w:val="0"/>
                  <w:marTop w:val="0"/>
                  <w:marBottom w:val="0"/>
                  <w:divBdr>
                    <w:top w:val="none" w:sz="0" w:space="0" w:color="auto"/>
                    <w:left w:val="none" w:sz="0" w:space="0" w:color="auto"/>
                    <w:bottom w:val="none" w:sz="0" w:space="0" w:color="auto"/>
                    <w:right w:val="none" w:sz="0" w:space="0" w:color="auto"/>
                  </w:divBdr>
                </w:div>
                <w:div w:id="231816290">
                  <w:marLeft w:val="960"/>
                  <w:marRight w:val="0"/>
                  <w:marTop w:val="0"/>
                  <w:marBottom w:val="0"/>
                  <w:divBdr>
                    <w:top w:val="none" w:sz="0" w:space="0" w:color="auto"/>
                    <w:left w:val="none" w:sz="0" w:space="0" w:color="auto"/>
                    <w:bottom w:val="none" w:sz="0" w:space="0" w:color="auto"/>
                    <w:right w:val="none" w:sz="0" w:space="0" w:color="auto"/>
                  </w:divBdr>
                </w:div>
              </w:divsChild>
            </w:div>
            <w:div w:id="99180529">
              <w:marLeft w:val="0"/>
              <w:marRight w:val="0"/>
              <w:marTop w:val="0"/>
              <w:marBottom w:val="0"/>
              <w:divBdr>
                <w:top w:val="none" w:sz="0" w:space="0" w:color="auto"/>
                <w:left w:val="none" w:sz="0" w:space="0" w:color="auto"/>
                <w:bottom w:val="none" w:sz="0" w:space="0" w:color="auto"/>
                <w:right w:val="none" w:sz="0" w:space="0" w:color="auto"/>
              </w:divBdr>
              <w:divsChild>
                <w:div w:id="1273516360">
                  <w:marLeft w:val="0"/>
                  <w:marRight w:val="0"/>
                  <w:marTop w:val="0"/>
                  <w:marBottom w:val="0"/>
                  <w:divBdr>
                    <w:top w:val="none" w:sz="0" w:space="0" w:color="auto"/>
                    <w:left w:val="none" w:sz="0" w:space="0" w:color="auto"/>
                    <w:bottom w:val="none" w:sz="0" w:space="0" w:color="auto"/>
                    <w:right w:val="none" w:sz="0" w:space="0" w:color="auto"/>
                  </w:divBdr>
                </w:div>
                <w:div w:id="559706207">
                  <w:marLeft w:val="960"/>
                  <w:marRight w:val="0"/>
                  <w:marTop w:val="0"/>
                  <w:marBottom w:val="0"/>
                  <w:divBdr>
                    <w:top w:val="none" w:sz="0" w:space="0" w:color="auto"/>
                    <w:left w:val="none" w:sz="0" w:space="0" w:color="auto"/>
                    <w:bottom w:val="none" w:sz="0" w:space="0" w:color="auto"/>
                    <w:right w:val="none" w:sz="0" w:space="0" w:color="auto"/>
                  </w:divBdr>
                </w:div>
              </w:divsChild>
            </w:div>
            <w:div w:id="1937401196">
              <w:marLeft w:val="0"/>
              <w:marRight w:val="0"/>
              <w:marTop w:val="0"/>
              <w:marBottom w:val="0"/>
              <w:divBdr>
                <w:top w:val="none" w:sz="0" w:space="0" w:color="auto"/>
                <w:left w:val="none" w:sz="0" w:space="0" w:color="auto"/>
                <w:bottom w:val="none" w:sz="0" w:space="0" w:color="auto"/>
                <w:right w:val="none" w:sz="0" w:space="0" w:color="auto"/>
              </w:divBdr>
              <w:divsChild>
                <w:div w:id="1269199451">
                  <w:marLeft w:val="0"/>
                  <w:marRight w:val="0"/>
                  <w:marTop w:val="0"/>
                  <w:marBottom w:val="0"/>
                  <w:divBdr>
                    <w:top w:val="none" w:sz="0" w:space="0" w:color="auto"/>
                    <w:left w:val="none" w:sz="0" w:space="0" w:color="auto"/>
                    <w:bottom w:val="none" w:sz="0" w:space="0" w:color="auto"/>
                    <w:right w:val="none" w:sz="0" w:space="0" w:color="auto"/>
                  </w:divBdr>
                </w:div>
                <w:div w:id="113865786">
                  <w:marLeft w:val="960"/>
                  <w:marRight w:val="0"/>
                  <w:marTop w:val="0"/>
                  <w:marBottom w:val="0"/>
                  <w:divBdr>
                    <w:top w:val="none" w:sz="0" w:space="0" w:color="auto"/>
                    <w:left w:val="none" w:sz="0" w:space="0" w:color="auto"/>
                    <w:bottom w:val="none" w:sz="0" w:space="0" w:color="auto"/>
                    <w:right w:val="none" w:sz="0" w:space="0" w:color="auto"/>
                  </w:divBdr>
                </w:div>
              </w:divsChild>
            </w:div>
            <w:div w:id="621958007">
              <w:marLeft w:val="0"/>
              <w:marRight w:val="0"/>
              <w:marTop w:val="0"/>
              <w:marBottom w:val="0"/>
              <w:divBdr>
                <w:top w:val="none" w:sz="0" w:space="0" w:color="auto"/>
                <w:left w:val="none" w:sz="0" w:space="0" w:color="auto"/>
                <w:bottom w:val="none" w:sz="0" w:space="0" w:color="auto"/>
                <w:right w:val="none" w:sz="0" w:space="0" w:color="auto"/>
              </w:divBdr>
              <w:divsChild>
                <w:div w:id="1956667681">
                  <w:marLeft w:val="0"/>
                  <w:marRight w:val="0"/>
                  <w:marTop w:val="0"/>
                  <w:marBottom w:val="0"/>
                  <w:divBdr>
                    <w:top w:val="none" w:sz="0" w:space="0" w:color="auto"/>
                    <w:left w:val="none" w:sz="0" w:space="0" w:color="auto"/>
                    <w:bottom w:val="none" w:sz="0" w:space="0" w:color="auto"/>
                    <w:right w:val="none" w:sz="0" w:space="0" w:color="auto"/>
                  </w:divBdr>
                </w:div>
                <w:div w:id="413166680">
                  <w:marLeft w:val="960"/>
                  <w:marRight w:val="0"/>
                  <w:marTop w:val="0"/>
                  <w:marBottom w:val="0"/>
                  <w:divBdr>
                    <w:top w:val="none" w:sz="0" w:space="0" w:color="auto"/>
                    <w:left w:val="none" w:sz="0" w:space="0" w:color="auto"/>
                    <w:bottom w:val="none" w:sz="0" w:space="0" w:color="auto"/>
                    <w:right w:val="none" w:sz="0" w:space="0" w:color="auto"/>
                  </w:divBdr>
                </w:div>
              </w:divsChild>
            </w:div>
            <w:div w:id="773479161">
              <w:marLeft w:val="0"/>
              <w:marRight w:val="0"/>
              <w:marTop w:val="0"/>
              <w:marBottom w:val="0"/>
              <w:divBdr>
                <w:top w:val="none" w:sz="0" w:space="0" w:color="auto"/>
                <w:left w:val="none" w:sz="0" w:space="0" w:color="auto"/>
                <w:bottom w:val="none" w:sz="0" w:space="0" w:color="auto"/>
                <w:right w:val="none" w:sz="0" w:space="0" w:color="auto"/>
              </w:divBdr>
              <w:divsChild>
                <w:div w:id="530385965">
                  <w:marLeft w:val="0"/>
                  <w:marRight w:val="0"/>
                  <w:marTop w:val="0"/>
                  <w:marBottom w:val="0"/>
                  <w:divBdr>
                    <w:top w:val="none" w:sz="0" w:space="0" w:color="auto"/>
                    <w:left w:val="none" w:sz="0" w:space="0" w:color="auto"/>
                    <w:bottom w:val="none" w:sz="0" w:space="0" w:color="auto"/>
                    <w:right w:val="none" w:sz="0" w:space="0" w:color="auto"/>
                  </w:divBdr>
                </w:div>
                <w:div w:id="1584144180">
                  <w:marLeft w:val="96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468396">
      <w:bodyDiv w:val="1"/>
      <w:marLeft w:val="0"/>
      <w:marRight w:val="0"/>
      <w:marTop w:val="0"/>
      <w:marBottom w:val="0"/>
      <w:divBdr>
        <w:top w:val="none" w:sz="0" w:space="0" w:color="auto"/>
        <w:left w:val="none" w:sz="0" w:space="0" w:color="auto"/>
        <w:bottom w:val="none" w:sz="0" w:space="0" w:color="auto"/>
        <w:right w:val="none" w:sz="0" w:space="0" w:color="auto"/>
      </w:divBdr>
      <w:divsChild>
        <w:div w:id="404104948">
          <w:marLeft w:val="360"/>
          <w:marRight w:val="0"/>
          <w:marTop w:val="200"/>
          <w:marBottom w:val="0"/>
          <w:divBdr>
            <w:top w:val="none" w:sz="0" w:space="0" w:color="auto"/>
            <w:left w:val="none" w:sz="0" w:space="0" w:color="auto"/>
            <w:bottom w:val="none" w:sz="0" w:space="0" w:color="auto"/>
            <w:right w:val="none" w:sz="0" w:space="0" w:color="auto"/>
          </w:divBdr>
        </w:div>
        <w:div w:id="627006834">
          <w:marLeft w:val="360"/>
          <w:marRight w:val="0"/>
          <w:marTop w:val="200"/>
          <w:marBottom w:val="0"/>
          <w:divBdr>
            <w:top w:val="none" w:sz="0" w:space="0" w:color="auto"/>
            <w:left w:val="none" w:sz="0" w:space="0" w:color="auto"/>
            <w:bottom w:val="none" w:sz="0" w:space="0" w:color="auto"/>
            <w:right w:val="none" w:sz="0" w:space="0" w:color="auto"/>
          </w:divBdr>
        </w:div>
        <w:div w:id="656567832">
          <w:marLeft w:val="360"/>
          <w:marRight w:val="0"/>
          <w:marTop w:val="200"/>
          <w:marBottom w:val="0"/>
          <w:divBdr>
            <w:top w:val="none" w:sz="0" w:space="0" w:color="auto"/>
            <w:left w:val="none" w:sz="0" w:space="0" w:color="auto"/>
            <w:bottom w:val="none" w:sz="0" w:space="0" w:color="auto"/>
            <w:right w:val="none" w:sz="0" w:space="0" w:color="auto"/>
          </w:divBdr>
        </w:div>
        <w:div w:id="969479626">
          <w:marLeft w:val="1080"/>
          <w:marRight w:val="0"/>
          <w:marTop w:val="100"/>
          <w:marBottom w:val="0"/>
          <w:divBdr>
            <w:top w:val="none" w:sz="0" w:space="0" w:color="auto"/>
            <w:left w:val="none" w:sz="0" w:space="0" w:color="auto"/>
            <w:bottom w:val="none" w:sz="0" w:space="0" w:color="auto"/>
            <w:right w:val="none" w:sz="0" w:space="0" w:color="auto"/>
          </w:divBdr>
        </w:div>
        <w:div w:id="1068190702">
          <w:marLeft w:val="1080"/>
          <w:marRight w:val="0"/>
          <w:marTop w:val="100"/>
          <w:marBottom w:val="0"/>
          <w:divBdr>
            <w:top w:val="none" w:sz="0" w:space="0" w:color="auto"/>
            <w:left w:val="none" w:sz="0" w:space="0" w:color="auto"/>
            <w:bottom w:val="none" w:sz="0" w:space="0" w:color="auto"/>
            <w:right w:val="none" w:sz="0" w:space="0" w:color="auto"/>
          </w:divBdr>
        </w:div>
        <w:div w:id="1365596857">
          <w:marLeft w:val="360"/>
          <w:marRight w:val="0"/>
          <w:marTop w:val="200"/>
          <w:marBottom w:val="0"/>
          <w:divBdr>
            <w:top w:val="none" w:sz="0" w:space="0" w:color="auto"/>
            <w:left w:val="none" w:sz="0" w:space="0" w:color="auto"/>
            <w:bottom w:val="none" w:sz="0" w:space="0" w:color="auto"/>
            <w:right w:val="none" w:sz="0" w:space="0" w:color="auto"/>
          </w:divBdr>
        </w:div>
        <w:div w:id="1600455453">
          <w:marLeft w:val="360"/>
          <w:marRight w:val="0"/>
          <w:marTop w:val="200"/>
          <w:marBottom w:val="0"/>
          <w:divBdr>
            <w:top w:val="none" w:sz="0" w:space="0" w:color="auto"/>
            <w:left w:val="none" w:sz="0" w:space="0" w:color="auto"/>
            <w:bottom w:val="none" w:sz="0" w:space="0" w:color="auto"/>
            <w:right w:val="none" w:sz="0" w:space="0" w:color="auto"/>
          </w:divBdr>
        </w:div>
        <w:div w:id="1671760374">
          <w:marLeft w:val="360"/>
          <w:marRight w:val="0"/>
          <w:marTop w:val="200"/>
          <w:marBottom w:val="0"/>
          <w:divBdr>
            <w:top w:val="none" w:sz="0" w:space="0" w:color="auto"/>
            <w:left w:val="none" w:sz="0" w:space="0" w:color="auto"/>
            <w:bottom w:val="none" w:sz="0" w:space="0" w:color="auto"/>
            <w:right w:val="none" w:sz="0" w:space="0" w:color="auto"/>
          </w:divBdr>
        </w:div>
        <w:div w:id="2039309754">
          <w:marLeft w:val="360"/>
          <w:marRight w:val="0"/>
          <w:marTop w:val="200"/>
          <w:marBottom w:val="0"/>
          <w:divBdr>
            <w:top w:val="none" w:sz="0" w:space="0" w:color="auto"/>
            <w:left w:val="none" w:sz="0" w:space="0" w:color="auto"/>
            <w:bottom w:val="none" w:sz="0" w:space="0" w:color="auto"/>
            <w:right w:val="none" w:sz="0" w:space="0" w:color="auto"/>
          </w:divBdr>
        </w:div>
      </w:divsChild>
    </w:div>
    <w:div w:id="137847878">
      <w:bodyDiv w:val="1"/>
      <w:marLeft w:val="0"/>
      <w:marRight w:val="0"/>
      <w:marTop w:val="0"/>
      <w:marBottom w:val="0"/>
      <w:divBdr>
        <w:top w:val="none" w:sz="0" w:space="0" w:color="auto"/>
        <w:left w:val="none" w:sz="0" w:space="0" w:color="auto"/>
        <w:bottom w:val="none" w:sz="0" w:space="0" w:color="auto"/>
        <w:right w:val="none" w:sz="0" w:space="0" w:color="auto"/>
      </w:divBdr>
    </w:div>
    <w:div w:id="160506927">
      <w:bodyDiv w:val="1"/>
      <w:marLeft w:val="0"/>
      <w:marRight w:val="0"/>
      <w:marTop w:val="0"/>
      <w:marBottom w:val="0"/>
      <w:divBdr>
        <w:top w:val="none" w:sz="0" w:space="0" w:color="auto"/>
        <w:left w:val="none" w:sz="0" w:space="0" w:color="auto"/>
        <w:bottom w:val="none" w:sz="0" w:space="0" w:color="auto"/>
        <w:right w:val="none" w:sz="0" w:space="0" w:color="auto"/>
      </w:divBdr>
    </w:div>
    <w:div w:id="161046538">
      <w:bodyDiv w:val="1"/>
      <w:marLeft w:val="0"/>
      <w:marRight w:val="0"/>
      <w:marTop w:val="0"/>
      <w:marBottom w:val="0"/>
      <w:divBdr>
        <w:top w:val="none" w:sz="0" w:space="0" w:color="auto"/>
        <w:left w:val="none" w:sz="0" w:space="0" w:color="auto"/>
        <w:bottom w:val="none" w:sz="0" w:space="0" w:color="auto"/>
        <w:right w:val="none" w:sz="0" w:space="0" w:color="auto"/>
      </w:divBdr>
      <w:divsChild>
        <w:div w:id="788087653">
          <w:marLeft w:val="0"/>
          <w:marRight w:val="0"/>
          <w:marTop w:val="0"/>
          <w:marBottom w:val="0"/>
          <w:divBdr>
            <w:top w:val="none" w:sz="0" w:space="0" w:color="auto"/>
            <w:left w:val="none" w:sz="0" w:space="0" w:color="auto"/>
            <w:bottom w:val="none" w:sz="0" w:space="0" w:color="auto"/>
            <w:right w:val="none" w:sz="0" w:space="0" w:color="auto"/>
          </w:divBdr>
          <w:divsChild>
            <w:div w:id="1058086798">
              <w:marLeft w:val="0"/>
              <w:marRight w:val="0"/>
              <w:marTop w:val="0"/>
              <w:marBottom w:val="0"/>
              <w:divBdr>
                <w:top w:val="none" w:sz="0" w:space="0" w:color="auto"/>
                <w:left w:val="none" w:sz="0" w:space="0" w:color="auto"/>
                <w:bottom w:val="none" w:sz="0" w:space="0" w:color="auto"/>
                <w:right w:val="none" w:sz="0" w:space="0" w:color="auto"/>
              </w:divBdr>
              <w:divsChild>
                <w:div w:id="1001932139">
                  <w:marLeft w:val="0"/>
                  <w:marRight w:val="0"/>
                  <w:marTop w:val="0"/>
                  <w:marBottom w:val="0"/>
                  <w:divBdr>
                    <w:top w:val="none" w:sz="0" w:space="0" w:color="auto"/>
                    <w:left w:val="none" w:sz="0" w:space="0" w:color="auto"/>
                    <w:bottom w:val="none" w:sz="0" w:space="0" w:color="auto"/>
                    <w:right w:val="none" w:sz="0" w:space="0" w:color="auto"/>
                  </w:divBdr>
                  <w:divsChild>
                    <w:div w:id="655693857">
                      <w:marLeft w:val="0"/>
                      <w:marRight w:val="0"/>
                      <w:marTop w:val="0"/>
                      <w:marBottom w:val="0"/>
                      <w:divBdr>
                        <w:top w:val="none" w:sz="0" w:space="0" w:color="auto"/>
                        <w:left w:val="none" w:sz="0" w:space="0" w:color="auto"/>
                        <w:bottom w:val="none" w:sz="0" w:space="0" w:color="auto"/>
                        <w:right w:val="none" w:sz="0" w:space="0" w:color="auto"/>
                      </w:divBdr>
                      <w:divsChild>
                        <w:div w:id="1098015855">
                          <w:marLeft w:val="0"/>
                          <w:marRight w:val="0"/>
                          <w:marTop w:val="0"/>
                          <w:marBottom w:val="0"/>
                          <w:divBdr>
                            <w:top w:val="none" w:sz="0" w:space="0" w:color="auto"/>
                            <w:left w:val="none" w:sz="0" w:space="0" w:color="auto"/>
                            <w:bottom w:val="none" w:sz="0" w:space="0" w:color="auto"/>
                            <w:right w:val="none" w:sz="0" w:space="0" w:color="auto"/>
                          </w:divBdr>
                          <w:divsChild>
                            <w:div w:id="807473919">
                              <w:marLeft w:val="0"/>
                              <w:marRight w:val="0"/>
                              <w:marTop w:val="0"/>
                              <w:marBottom w:val="0"/>
                              <w:divBdr>
                                <w:top w:val="none" w:sz="0" w:space="0" w:color="auto"/>
                                <w:left w:val="none" w:sz="0" w:space="0" w:color="auto"/>
                                <w:bottom w:val="none" w:sz="0" w:space="0" w:color="auto"/>
                                <w:right w:val="none" w:sz="0" w:space="0" w:color="auto"/>
                              </w:divBdr>
                              <w:divsChild>
                                <w:div w:id="1926451824">
                                  <w:marLeft w:val="0"/>
                                  <w:marRight w:val="0"/>
                                  <w:marTop w:val="0"/>
                                  <w:marBottom w:val="0"/>
                                  <w:divBdr>
                                    <w:top w:val="none" w:sz="0" w:space="0" w:color="auto"/>
                                    <w:left w:val="none" w:sz="0" w:space="0" w:color="auto"/>
                                    <w:bottom w:val="none" w:sz="0" w:space="0" w:color="auto"/>
                                    <w:right w:val="none" w:sz="0" w:space="0" w:color="auto"/>
                                  </w:divBdr>
                                  <w:divsChild>
                                    <w:div w:id="1630015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6332298">
      <w:bodyDiv w:val="1"/>
      <w:marLeft w:val="0"/>
      <w:marRight w:val="0"/>
      <w:marTop w:val="0"/>
      <w:marBottom w:val="0"/>
      <w:divBdr>
        <w:top w:val="none" w:sz="0" w:space="0" w:color="auto"/>
        <w:left w:val="none" w:sz="0" w:space="0" w:color="auto"/>
        <w:bottom w:val="none" w:sz="0" w:space="0" w:color="auto"/>
        <w:right w:val="none" w:sz="0" w:space="0" w:color="auto"/>
      </w:divBdr>
    </w:div>
    <w:div w:id="216429845">
      <w:bodyDiv w:val="1"/>
      <w:marLeft w:val="0"/>
      <w:marRight w:val="0"/>
      <w:marTop w:val="0"/>
      <w:marBottom w:val="0"/>
      <w:divBdr>
        <w:top w:val="none" w:sz="0" w:space="0" w:color="auto"/>
        <w:left w:val="none" w:sz="0" w:space="0" w:color="auto"/>
        <w:bottom w:val="none" w:sz="0" w:space="0" w:color="auto"/>
        <w:right w:val="none" w:sz="0" w:space="0" w:color="auto"/>
      </w:divBdr>
    </w:div>
    <w:div w:id="253054073">
      <w:bodyDiv w:val="1"/>
      <w:marLeft w:val="0"/>
      <w:marRight w:val="0"/>
      <w:marTop w:val="0"/>
      <w:marBottom w:val="0"/>
      <w:divBdr>
        <w:top w:val="none" w:sz="0" w:space="0" w:color="auto"/>
        <w:left w:val="none" w:sz="0" w:space="0" w:color="auto"/>
        <w:bottom w:val="none" w:sz="0" w:space="0" w:color="auto"/>
        <w:right w:val="none" w:sz="0" w:space="0" w:color="auto"/>
      </w:divBdr>
    </w:div>
    <w:div w:id="259072762">
      <w:bodyDiv w:val="1"/>
      <w:marLeft w:val="0"/>
      <w:marRight w:val="0"/>
      <w:marTop w:val="0"/>
      <w:marBottom w:val="0"/>
      <w:divBdr>
        <w:top w:val="none" w:sz="0" w:space="0" w:color="auto"/>
        <w:left w:val="none" w:sz="0" w:space="0" w:color="auto"/>
        <w:bottom w:val="none" w:sz="0" w:space="0" w:color="auto"/>
        <w:right w:val="none" w:sz="0" w:space="0" w:color="auto"/>
      </w:divBdr>
    </w:div>
    <w:div w:id="329914495">
      <w:bodyDiv w:val="1"/>
      <w:marLeft w:val="0"/>
      <w:marRight w:val="0"/>
      <w:marTop w:val="0"/>
      <w:marBottom w:val="0"/>
      <w:divBdr>
        <w:top w:val="none" w:sz="0" w:space="0" w:color="auto"/>
        <w:left w:val="none" w:sz="0" w:space="0" w:color="auto"/>
        <w:bottom w:val="none" w:sz="0" w:space="0" w:color="auto"/>
        <w:right w:val="none" w:sz="0" w:space="0" w:color="auto"/>
      </w:divBdr>
    </w:div>
    <w:div w:id="360594205">
      <w:bodyDiv w:val="1"/>
      <w:marLeft w:val="0"/>
      <w:marRight w:val="0"/>
      <w:marTop w:val="0"/>
      <w:marBottom w:val="0"/>
      <w:divBdr>
        <w:top w:val="none" w:sz="0" w:space="0" w:color="auto"/>
        <w:left w:val="none" w:sz="0" w:space="0" w:color="auto"/>
        <w:bottom w:val="none" w:sz="0" w:space="0" w:color="auto"/>
        <w:right w:val="none" w:sz="0" w:space="0" w:color="auto"/>
      </w:divBdr>
    </w:div>
    <w:div w:id="445850267">
      <w:bodyDiv w:val="1"/>
      <w:marLeft w:val="0"/>
      <w:marRight w:val="0"/>
      <w:marTop w:val="0"/>
      <w:marBottom w:val="0"/>
      <w:divBdr>
        <w:top w:val="none" w:sz="0" w:space="0" w:color="auto"/>
        <w:left w:val="none" w:sz="0" w:space="0" w:color="auto"/>
        <w:bottom w:val="none" w:sz="0" w:space="0" w:color="auto"/>
        <w:right w:val="none" w:sz="0" w:space="0" w:color="auto"/>
      </w:divBdr>
      <w:divsChild>
        <w:div w:id="1555694693">
          <w:marLeft w:val="360"/>
          <w:marRight w:val="0"/>
          <w:marTop w:val="200"/>
          <w:marBottom w:val="0"/>
          <w:divBdr>
            <w:top w:val="none" w:sz="0" w:space="0" w:color="auto"/>
            <w:left w:val="none" w:sz="0" w:space="0" w:color="auto"/>
            <w:bottom w:val="none" w:sz="0" w:space="0" w:color="auto"/>
            <w:right w:val="none" w:sz="0" w:space="0" w:color="auto"/>
          </w:divBdr>
        </w:div>
      </w:divsChild>
    </w:div>
    <w:div w:id="541214708">
      <w:bodyDiv w:val="1"/>
      <w:marLeft w:val="0"/>
      <w:marRight w:val="0"/>
      <w:marTop w:val="0"/>
      <w:marBottom w:val="0"/>
      <w:divBdr>
        <w:top w:val="none" w:sz="0" w:space="0" w:color="auto"/>
        <w:left w:val="none" w:sz="0" w:space="0" w:color="auto"/>
        <w:bottom w:val="none" w:sz="0" w:space="0" w:color="auto"/>
        <w:right w:val="none" w:sz="0" w:space="0" w:color="auto"/>
      </w:divBdr>
    </w:div>
    <w:div w:id="659701360">
      <w:bodyDiv w:val="1"/>
      <w:marLeft w:val="0"/>
      <w:marRight w:val="0"/>
      <w:marTop w:val="0"/>
      <w:marBottom w:val="0"/>
      <w:divBdr>
        <w:top w:val="none" w:sz="0" w:space="0" w:color="auto"/>
        <w:left w:val="none" w:sz="0" w:space="0" w:color="auto"/>
        <w:bottom w:val="none" w:sz="0" w:space="0" w:color="auto"/>
        <w:right w:val="none" w:sz="0" w:space="0" w:color="auto"/>
      </w:divBdr>
    </w:div>
    <w:div w:id="760564504">
      <w:bodyDiv w:val="1"/>
      <w:marLeft w:val="0"/>
      <w:marRight w:val="0"/>
      <w:marTop w:val="0"/>
      <w:marBottom w:val="0"/>
      <w:divBdr>
        <w:top w:val="none" w:sz="0" w:space="0" w:color="auto"/>
        <w:left w:val="none" w:sz="0" w:space="0" w:color="auto"/>
        <w:bottom w:val="none" w:sz="0" w:space="0" w:color="auto"/>
        <w:right w:val="none" w:sz="0" w:space="0" w:color="auto"/>
      </w:divBdr>
    </w:div>
    <w:div w:id="762461467">
      <w:bodyDiv w:val="1"/>
      <w:marLeft w:val="0"/>
      <w:marRight w:val="0"/>
      <w:marTop w:val="0"/>
      <w:marBottom w:val="0"/>
      <w:divBdr>
        <w:top w:val="none" w:sz="0" w:space="0" w:color="auto"/>
        <w:left w:val="none" w:sz="0" w:space="0" w:color="auto"/>
        <w:bottom w:val="none" w:sz="0" w:space="0" w:color="auto"/>
        <w:right w:val="none" w:sz="0" w:space="0" w:color="auto"/>
      </w:divBdr>
    </w:div>
    <w:div w:id="786854936">
      <w:bodyDiv w:val="1"/>
      <w:marLeft w:val="0"/>
      <w:marRight w:val="0"/>
      <w:marTop w:val="0"/>
      <w:marBottom w:val="0"/>
      <w:divBdr>
        <w:top w:val="none" w:sz="0" w:space="0" w:color="auto"/>
        <w:left w:val="none" w:sz="0" w:space="0" w:color="auto"/>
        <w:bottom w:val="none" w:sz="0" w:space="0" w:color="auto"/>
        <w:right w:val="none" w:sz="0" w:space="0" w:color="auto"/>
      </w:divBdr>
    </w:div>
    <w:div w:id="821774797">
      <w:bodyDiv w:val="1"/>
      <w:marLeft w:val="0"/>
      <w:marRight w:val="0"/>
      <w:marTop w:val="0"/>
      <w:marBottom w:val="0"/>
      <w:divBdr>
        <w:top w:val="none" w:sz="0" w:space="0" w:color="auto"/>
        <w:left w:val="none" w:sz="0" w:space="0" w:color="auto"/>
        <w:bottom w:val="none" w:sz="0" w:space="0" w:color="auto"/>
        <w:right w:val="none" w:sz="0" w:space="0" w:color="auto"/>
      </w:divBdr>
    </w:div>
    <w:div w:id="872381823">
      <w:bodyDiv w:val="1"/>
      <w:marLeft w:val="0"/>
      <w:marRight w:val="0"/>
      <w:marTop w:val="0"/>
      <w:marBottom w:val="0"/>
      <w:divBdr>
        <w:top w:val="none" w:sz="0" w:space="0" w:color="auto"/>
        <w:left w:val="none" w:sz="0" w:space="0" w:color="auto"/>
        <w:bottom w:val="none" w:sz="0" w:space="0" w:color="auto"/>
        <w:right w:val="none" w:sz="0" w:space="0" w:color="auto"/>
      </w:divBdr>
    </w:div>
    <w:div w:id="886069828">
      <w:bodyDiv w:val="1"/>
      <w:marLeft w:val="0"/>
      <w:marRight w:val="0"/>
      <w:marTop w:val="0"/>
      <w:marBottom w:val="0"/>
      <w:divBdr>
        <w:top w:val="none" w:sz="0" w:space="0" w:color="auto"/>
        <w:left w:val="none" w:sz="0" w:space="0" w:color="auto"/>
        <w:bottom w:val="none" w:sz="0" w:space="0" w:color="auto"/>
        <w:right w:val="none" w:sz="0" w:space="0" w:color="auto"/>
      </w:divBdr>
    </w:div>
    <w:div w:id="984117208">
      <w:bodyDiv w:val="1"/>
      <w:marLeft w:val="0"/>
      <w:marRight w:val="0"/>
      <w:marTop w:val="0"/>
      <w:marBottom w:val="0"/>
      <w:divBdr>
        <w:top w:val="none" w:sz="0" w:space="0" w:color="auto"/>
        <w:left w:val="none" w:sz="0" w:space="0" w:color="auto"/>
        <w:bottom w:val="none" w:sz="0" w:space="0" w:color="auto"/>
        <w:right w:val="none" w:sz="0" w:space="0" w:color="auto"/>
      </w:divBdr>
    </w:div>
    <w:div w:id="992224059">
      <w:bodyDiv w:val="1"/>
      <w:marLeft w:val="0"/>
      <w:marRight w:val="0"/>
      <w:marTop w:val="0"/>
      <w:marBottom w:val="0"/>
      <w:divBdr>
        <w:top w:val="none" w:sz="0" w:space="0" w:color="auto"/>
        <w:left w:val="none" w:sz="0" w:space="0" w:color="auto"/>
        <w:bottom w:val="none" w:sz="0" w:space="0" w:color="auto"/>
        <w:right w:val="none" w:sz="0" w:space="0" w:color="auto"/>
      </w:divBdr>
    </w:div>
    <w:div w:id="1033921032">
      <w:bodyDiv w:val="1"/>
      <w:marLeft w:val="0"/>
      <w:marRight w:val="0"/>
      <w:marTop w:val="0"/>
      <w:marBottom w:val="0"/>
      <w:divBdr>
        <w:top w:val="none" w:sz="0" w:space="0" w:color="auto"/>
        <w:left w:val="none" w:sz="0" w:space="0" w:color="auto"/>
        <w:bottom w:val="none" w:sz="0" w:space="0" w:color="auto"/>
        <w:right w:val="none" w:sz="0" w:space="0" w:color="auto"/>
      </w:divBdr>
    </w:div>
    <w:div w:id="1081364752">
      <w:bodyDiv w:val="1"/>
      <w:marLeft w:val="0"/>
      <w:marRight w:val="0"/>
      <w:marTop w:val="0"/>
      <w:marBottom w:val="0"/>
      <w:divBdr>
        <w:top w:val="none" w:sz="0" w:space="0" w:color="auto"/>
        <w:left w:val="none" w:sz="0" w:space="0" w:color="auto"/>
        <w:bottom w:val="none" w:sz="0" w:space="0" w:color="auto"/>
        <w:right w:val="none" w:sz="0" w:space="0" w:color="auto"/>
      </w:divBdr>
    </w:div>
    <w:div w:id="1098257242">
      <w:bodyDiv w:val="1"/>
      <w:marLeft w:val="0"/>
      <w:marRight w:val="0"/>
      <w:marTop w:val="0"/>
      <w:marBottom w:val="0"/>
      <w:divBdr>
        <w:top w:val="none" w:sz="0" w:space="0" w:color="auto"/>
        <w:left w:val="none" w:sz="0" w:space="0" w:color="auto"/>
        <w:bottom w:val="none" w:sz="0" w:space="0" w:color="auto"/>
        <w:right w:val="none" w:sz="0" w:space="0" w:color="auto"/>
      </w:divBdr>
    </w:div>
    <w:div w:id="1107384891">
      <w:bodyDiv w:val="1"/>
      <w:marLeft w:val="0"/>
      <w:marRight w:val="0"/>
      <w:marTop w:val="0"/>
      <w:marBottom w:val="0"/>
      <w:divBdr>
        <w:top w:val="none" w:sz="0" w:space="0" w:color="auto"/>
        <w:left w:val="none" w:sz="0" w:space="0" w:color="auto"/>
        <w:bottom w:val="none" w:sz="0" w:space="0" w:color="auto"/>
        <w:right w:val="none" w:sz="0" w:space="0" w:color="auto"/>
      </w:divBdr>
    </w:div>
    <w:div w:id="1111779002">
      <w:bodyDiv w:val="1"/>
      <w:marLeft w:val="0"/>
      <w:marRight w:val="0"/>
      <w:marTop w:val="0"/>
      <w:marBottom w:val="0"/>
      <w:divBdr>
        <w:top w:val="none" w:sz="0" w:space="0" w:color="auto"/>
        <w:left w:val="none" w:sz="0" w:space="0" w:color="auto"/>
        <w:bottom w:val="none" w:sz="0" w:space="0" w:color="auto"/>
        <w:right w:val="none" w:sz="0" w:space="0" w:color="auto"/>
      </w:divBdr>
    </w:div>
    <w:div w:id="1164666649">
      <w:bodyDiv w:val="1"/>
      <w:marLeft w:val="0"/>
      <w:marRight w:val="0"/>
      <w:marTop w:val="0"/>
      <w:marBottom w:val="0"/>
      <w:divBdr>
        <w:top w:val="none" w:sz="0" w:space="0" w:color="auto"/>
        <w:left w:val="none" w:sz="0" w:space="0" w:color="auto"/>
        <w:bottom w:val="none" w:sz="0" w:space="0" w:color="auto"/>
        <w:right w:val="none" w:sz="0" w:space="0" w:color="auto"/>
      </w:divBdr>
    </w:div>
    <w:div w:id="1230729590">
      <w:bodyDiv w:val="1"/>
      <w:marLeft w:val="0"/>
      <w:marRight w:val="0"/>
      <w:marTop w:val="0"/>
      <w:marBottom w:val="0"/>
      <w:divBdr>
        <w:top w:val="none" w:sz="0" w:space="0" w:color="auto"/>
        <w:left w:val="none" w:sz="0" w:space="0" w:color="auto"/>
        <w:bottom w:val="none" w:sz="0" w:space="0" w:color="auto"/>
        <w:right w:val="none" w:sz="0" w:space="0" w:color="auto"/>
      </w:divBdr>
    </w:div>
    <w:div w:id="1257130777">
      <w:bodyDiv w:val="1"/>
      <w:marLeft w:val="0"/>
      <w:marRight w:val="0"/>
      <w:marTop w:val="0"/>
      <w:marBottom w:val="0"/>
      <w:divBdr>
        <w:top w:val="none" w:sz="0" w:space="0" w:color="auto"/>
        <w:left w:val="none" w:sz="0" w:space="0" w:color="auto"/>
        <w:bottom w:val="none" w:sz="0" w:space="0" w:color="auto"/>
        <w:right w:val="none" w:sz="0" w:space="0" w:color="auto"/>
      </w:divBdr>
    </w:div>
    <w:div w:id="1292052074">
      <w:bodyDiv w:val="1"/>
      <w:marLeft w:val="0"/>
      <w:marRight w:val="0"/>
      <w:marTop w:val="0"/>
      <w:marBottom w:val="0"/>
      <w:divBdr>
        <w:top w:val="none" w:sz="0" w:space="0" w:color="auto"/>
        <w:left w:val="none" w:sz="0" w:space="0" w:color="auto"/>
        <w:bottom w:val="none" w:sz="0" w:space="0" w:color="auto"/>
        <w:right w:val="none" w:sz="0" w:space="0" w:color="auto"/>
      </w:divBdr>
    </w:div>
    <w:div w:id="1332876000">
      <w:bodyDiv w:val="1"/>
      <w:marLeft w:val="0"/>
      <w:marRight w:val="0"/>
      <w:marTop w:val="0"/>
      <w:marBottom w:val="0"/>
      <w:divBdr>
        <w:top w:val="none" w:sz="0" w:space="0" w:color="auto"/>
        <w:left w:val="none" w:sz="0" w:space="0" w:color="auto"/>
        <w:bottom w:val="none" w:sz="0" w:space="0" w:color="auto"/>
        <w:right w:val="none" w:sz="0" w:space="0" w:color="auto"/>
      </w:divBdr>
    </w:div>
    <w:div w:id="1370451132">
      <w:bodyDiv w:val="1"/>
      <w:marLeft w:val="0"/>
      <w:marRight w:val="0"/>
      <w:marTop w:val="0"/>
      <w:marBottom w:val="0"/>
      <w:divBdr>
        <w:top w:val="none" w:sz="0" w:space="0" w:color="auto"/>
        <w:left w:val="none" w:sz="0" w:space="0" w:color="auto"/>
        <w:bottom w:val="none" w:sz="0" w:space="0" w:color="auto"/>
        <w:right w:val="none" w:sz="0" w:space="0" w:color="auto"/>
      </w:divBdr>
    </w:div>
    <w:div w:id="1428161655">
      <w:bodyDiv w:val="1"/>
      <w:marLeft w:val="0"/>
      <w:marRight w:val="0"/>
      <w:marTop w:val="0"/>
      <w:marBottom w:val="0"/>
      <w:divBdr>
        <w:top w:val="none" w:sz="0" w:space="0" w:color="auto"/>
        <w:left w:val="none" w:sz="0" w:space="0" w:color="auto"/>
        <w:bottom w:val="none" w:sz="0" w:space="0" w:color="auto"/>
        <w:right w:val="none" w:sz="0" w:space="0" w:color="auto"/>
      </w:divBdr>
    </w:div>
    <w:div w:id="1461145704">
      <w:bodyDiv w:val="1"/>
      <w:marLeft w:val="0"/>
      <w:marRight w:val="0"/>
      <w:marTop w:val="0"/>
      <w:marBottom w:val="0"/>
      <w:divBdr>
        <w:top w:val="none" w:sz="0" w:space="0" w:color="auto"/>
        <w:left w:val="none" w:sz="0" w:space="0" w:color="auto"/>
        <w:bottom w:val="none" w:sz="0" w:space="0" w:color="auto"/>
        <w:right w:val="none" w:sz="0" w:space="0" w:color="auto"/>
      </w:divBdr>
    </w:div>
    <w:div w:id="1488209908">
      <w:bodyDiv w:val="1"/>
      <w:marLeft w:val="0"/>
      <w:marRight w:val="0"/>
      <w:marTop w:val="0"/>
      <w:marBottom w:val="0"/>
      <w:divBdr>
        <w:top w:val="none" w:sz="0" w:space="0" w:color="auto"/>
        <w:left w:val="none" w:sz="0" w:space="0" w:color="auto"/>
        <w:bottom w:val="none" w:sz="0" w:space="0" w:color="auto"/>
        <w:right w:val="none" w:sz="0" w:space="0" w:color="auto"/>
      </w:divBdr>
      <w:divsChild>
        <w:div w:id="405882440">
          <w:marLeft w:val="-300"/>
          <w:marRight w:val="-300"/>
          <w:marTop w:val="0"/>
          <w:marBottom w:val="0"/>
          <w:divBdr>
            <w:top w:val="none" w:sz="0" w:space="0" w:color="auto"/>
            <w:left w:val="none" w:sz="0" w:space="0" w:color="auto"/>
            <w:bottom w:val="none" w:sz="0" w:space="0" w:color="auto"/>
            <w:right w:val="none" w:sz="0" w:space="0" w:color="auto"/>
          </w:divBdr>
          <w:divsChild>
            <w:div w:id="2079203171">
              <w:marLeft w:val="0"/>
              <w:marRight w:val="0"/>
              <w:marTop w:val="0"/>
              <w:marBottom w:val="0"/>
              <w:divBdr>
                <w:top w:val="none" w:sz="0" w:space="0" w:color="auto"/>
                <w:left w:val="none" w:sz="0" w:space="0" w:color="auto"/>
                <w:bottom w:val="none" w:sz="0" w:space="0" w:color="auto"/>
                <w:right w:val="none" w:sz="0" w:space="0" w:color="auto"/>
              </w:divBdr>
              <w:divsChild>
                <w:div w:id="1709454756">
                  <w:marLeft w:val="-300"/>
                  <w:marRight w:val="-300"/>
                  <w:marTop w:val="0"/>
                  <w:marBottom w:val="0"/>
                  <w:divBdr>
                    <w:top w:val="none" w:sz="0" w:space="0" w:color="auto"/>
                    <w:left w:val="none" w:sz="0" w:space="0" w:color="auto"/>
                    <w:bottom w:val="none" w:sz="0" w:space="0" w:color="auto"/>
                    <w:right w:val="none" w:sz="0" w:space="0" w:color="auto"/>
                  </w:divBdr>
                  <w:divsChild>
                    <w:div w:id="1895386014">
                      <w:marLeft w:val="0"/>
                      <w:marRight w:val="0"/>
                      <w:marTop w:val="0"/>
                      <w:marBottom w:val="0"/>
                      <w:divBdr>
                        <w:top w:val="none" w:sz="0" w:space="0" w:color="auto"/>
                        <w:left w:val="none" w:sz="0" w:space="0" w:color="auto"/>
                        <w:bottom w:val="none" w:sz="0" w:space="0" w:color="auto"/>
                        <w:right w:val="none" w:sz="0" w:space="0" w:color="auto"/>
                      </w:divBdr>
                    </w:div>
                    <w:div w:id="208020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681708">
          <w:marLeft w:val="-300"/>
          <w:marRight w:val="-300"/>
          <w:marTop w:val="0"/>
          <w:marBottom w:val="0"/>
          <w:divBdr>
            <w:top w:val="none" w:sz="0" w:space="0" w:color="auto"/>
            <w:left w:val="none" w:sz="0" w:space="0" w:color="auto"/>
            <w:bottom w:val="none" w:sz="0" w:space="0" w:color="auto"/>
            <w:right w:val="none" w:sz="0" w:space="0" w:color="auto"/>
          </w:divBdr>
          <w:divsChild>
            <w:div w:id="1829245496">
              <w:marLeft w:val="0"/>
              <w:marRight w:val="0"/>
              <w:marTop w:val="0"/>
              <w:marBottom w:val="0"/>
              <w:divBdr>
                <w:top w:val="none" w:sz="0" w:space="0" w:color="auto"/>
                <w:left w:val="none" w:sz="0" w:space="0" w:color="auto"/>
                <w:bottom w:val="none" w:sz="0" w:space="0" w:color="auto"/>
                <w:right w:val="none" w:sz="0" w:space="0" w:color="auto"/>
              </w:divBdr>
              <w:divsChild>
                <w:div w:id="1140420992">
                  <w:marLeft w:val="0"/>
                  <w:marRight w:val="0"/>
                  <w:marTop w:val="300"/>
                  <w:marBottom w:val="0"/>
                  <w:divBdr>
                    <w:top w:val="none" w:sz="0" w:space="0" w:color="auto"/>
                    <w:left w:val="none" w:sz="0" w:space="0" w:color="auto"/>
                    <w:bottom w:val="none" w:sz="0" w:space="0" w:color="auto"/>
                    <w:right w:val="none" w:sz="0" w:space="0" w:color="auto"/>
                  </w:divBdr>
                </w:div>
              </w:divsChild>
            </w:div>
          </w:divsChild>
        </w:div>
      </w:divsChild>
    </w:div>
    <w:div w:id="1544706346">
      <w:bodyDiv w:val="1"/>
      <w:marLeft w:val="0"/>
      <w:marRight w:val="0"/>
      <w:marTop w:val="0"/>
      <w:marBottom w:val="0"/>
      <w:divBdr>
        <w:top w:val="none" w:sz="0" w:space="0" w:color="auto"/>
        <w:left w:val="none" w:sz="0" w:space="0" w:color="auto"/>
        <w:bottom w:val="none" w:sz="0" w:space="0" w:color="auto"/>
        <w:right w:val="none" w:sz="0" w:space="0" w:color="auto"/>
      </w:divBdr>
    </w:div>
    <w:div w:id="1546522191">
      <w:bodyDiv w:val="1"/>
      <w:marLeft w:val="0"/>
      <w:marRight w:val="0"/>
      <w:marTop w:val="0"/>
      <w:marBottom w:val="0"/>
      <w:divBdr>
        <w:top w:val="none" w:sz="0" w:space="0" w:color="auto"/>
        <w:left w:val="none" w:sz="0" w:space="0" w:color="auto"/>
        <w:bottom w:val="none" w:sz="0" w:space="0" w:color="auto"/>
        <w:right w:val="none" w:sz="0" w:space="0" w:color="auto"/>
      </w:divBdr>
    </w:div>
    <w:div w:id="1551305804">
      <w:bodyDiv w:val="1"/>
      <w:marLeft w:val="0"/>
      <w:marRight w:val="0"/>
      <w:marTop w:val="0"/>
      <w:marBottom w:val="0"/>
      <w:divBdr>
        <w:top w:val="none" w:sz="0" w:space="0" w:color="auto"/>
        <w:left w:val="none" w:sz="0" w:space="0" w:color="auto"/>
        <w:bottom w:val="none" w:sz="0" w:space="0" w:color="auto"/>
        <w:right w:val="none" w:sz="0" w:space="0" w:color="auto"/>
      </w:divBdr>
    </w:div>
    <w:div w:id="1563565738">
      <w:bodyDiv w:val="1"/>
      <w:marLeft w:val="0"/>
      <w:marRight w:val="0"/>
      <w:marTop w:val="0"/>
      <w:marBottom w:val="0"/>
      <w:divBdr>
        <w:top w:val="none" w:sz="0" w:space="0" w:color="auto"/>
        <w:left w:val="none" w:sz="0" w:space="0" w:color="auto"/>
        <w:bottom w:val="none" w:sz="0" w:space="0" w:color="auto"/>
        <w:right w:val="none" w:sz="0" w:space="0" w:color="auto"/>
      </w:divBdr>
    </w:div>
    <w:div w:id="1569153331">
      <w:bodyDiv w:val="1"/>
      <w:marLeft w:val="0"/>
      <w:marRight w:val="0"/>
      <w:marTop w:val="0"/>
      <w:marBottom w:val="0"/>
      <w:divBdr>
        <w:top w:val="none" w:sz="0" w:space="0" w:color="auto"/>
        <w:left w:val="none" w:sz="0" w:space="0" w:color="auto"/>
        <w:bottom w:val="none" w:sz="0" w:space="0" w:color="auto"/>
        <w:right w:val="none" w:sz="0" w:space="0" w:color="auto"/>
      </w:divBdr>
    </w:div>
    <w:div w:id="1598513626">
      <w:bodyDiv w:val="1"/>
      <w:marLeft w:val="0"/>
      <w:marRight w:val="0"/>
      <w:marTop w:val="0"/>
      <w:marBottom w:val="0"/>
      <w:divBdr>
        <w:top w:val="none" w:sz="0" w:space="0" w:color="auto"/>
        <w:left w:val="none" w:sz="0" w:space="0" w:color="auto"/>
        <w:bottom w:val="none" w:sz="0" w:space="0" w:color="auto"/>
        <w:right w:val="none" w:sz="0" w:space="0" w:color="auto"/>
      </w:divBdr>
    </w:div>
    <w:div w:id="1634753001">
      <w:bodyDiv w:val="1"/>
      <w:marLeft w:val="0"/>
      <w:marRight w:val="0"/>
      <w:marTop w:val="0"/>
      <w:marBottom w:val="0"/>
      <w:divBdr>
        <w:top w:val="none" w:sz="0" w:space="0" w:color="auto"/>
        <w:left w:val="none" w:sz="0" w:space="0" w:color="auto"/>
        <w:bottom w:val="none" w:sz="0" w:space="0" w:color="auto"/>
        <w:right w:val="none" w:sz="0" w:space="0" w:color="auto"/>
      </w:divBdr>
    </w:div>
    <w:div w:id="1680353407">
      <w:bodyDiv w:val="1"/>
      <w:marLeft w:val="0"/>
      <w:marRight w:val="0"/>
      <w:marTop w:val="0"/>
      <w:marBottom w:val="0"/>
      <w:divBdr>
        <w:top w:val="none" w:sz="0" w:space="0" w:color="auto"/>
        <w:left w:val="none" w:sz="0" w:space="0" w:color="auto"/>
        <w:bottom w:val="none" w:sz="0" w:space="0" w:color="auto"/>
        <w:right w:val="none" w:sz="0" w:space="0" w:color="auto"/>
      </w:divBdr>
    </w:div>
    <w:div w:id="1682051087">
      <w:bodyDiv w:val="1"/>
      <w:marLeft w:val="0"/>
      <w:marRight w:val="0"/>
      <w:marTop w:val="0"/>
      <w:marBottom w:val="0"/>
      <w:divBdr>
        <w:top w:val="none" w:sz="0" w:space="0" w:color="auto"/>
        <w:left w:val="none" w:sz="0" w:space="0" w:color="auto"/>
        <w:bottom w:val="none" w:sz="0" w:space="0" w:color="auto"/>
        <w:right w:val="none" w:sz="0" w:space="0" w:color="auto"/>
      </w:divBdr>
    </w:div>
    <w:div w:id="1696230228">
      <w:bodyDiv w:val="1"/>
      <w:marLeft w:val="0"/>
      <w:marRight w:val="0"/>
      <w:marTop w:val="0"/>
      <w:marBottom w:val="0"/>
      <w:divBdr>
        <w:top w:val="none" w:sz="0" w:space="0" w:color="auto"/>
        <w:left w:val="none" w:sz="0" w:space="0" w:color="auto"/>
        <w:bottom w:val="none" w:sz="0" w:space="0" w:color="auto"/>
        <w:right w:val="none" w:sz="0" w:space="0" w:color="auto"/>
      </w:divBdr>
    </w:div>
    <w:div w:id="1740907682">
      <w:bodyDiv w:val="1"/>
      <w:marLeft w:val="0"/>
      <w:marRight w:val="0"/>
      <w:marTop w:val="0"/>
      <w:marBottom w:val="0"/>
      <w:divBdr>
        <w:top w:val="none" w:sz="0" w:space="0" w:color="auto"/>
        <w:left w:val="none" w:sz="0" w:space="0" w:color="auto"/>
        <w:bottom w:val="none" w:sz="0" w:space="0" w:color="auto"/>
        <w:right w:val="none" w:sz="0" w:space="0" w:color="auto"/>
      </w:divBdr>
    </w:div>
    <w:div w:id="1745180351">
      <w:bodyDiv w:val="1"/>
      <w:marLeft w:val="0"/>
      <w:marRight w:val="0"/>
      <w:marTop w:val="0"/>
      <w:marBottom w:val="0"/>
      <w:divBdr>
        <w:top w:val="none" w:sz="0" w:space="0" w:color="auto"/>
        <w:left w:val="none" w:sz="0" w:space="0" w:color="auto"/>
        <w:bottom w:val="none" w:sz="0" w:space="0" w:color="auto"/>
        <w:right w:val="none" w:sz="0" w:space="0" w:color="auto"/>
      </w:divBdr>
    </w:div>
    <w:div w:id="1762602734">
      <w:bodyDiv w:val="1"/>
      <w:marLeft w:val="0"/>
      <w:marRight w:val="0"/>
      <w:marTop w:val="0"/>
      <w:marBottom w:val="0"/>
      <w:divBdr>
        <w:top w:val="none" w:sz="0" w:space="0" w:color="auto"/>
        <w:left w:val="none" w:sz="0" w:space="0" w:color="auto"/>
        <w:bottom w:val="none" w:sz="0" w:space="0" w:color="auto"/>
        <w:right w:val="none" w:sz="0" w:space="0" w:color="auto"/>
      </w:divBdr>
    </w:div>
    <w:div w:id="1763379663">
      <w:bodyDiv w:val="1"/>
      <w:marLeft w:val="0"/>
      <w:marRight w:val="0"/>
      <w:marTop w:val="0"/>
      <w:marBottom w:val="0"/>
      <w:divBdr>
        <w:top w:val="none" w:sz="0" w:space="0" w:color="auto"/>
        <w:left w:val="none" w:sz="0" w:space="0" w:color="auto"/>
        <w:bottom w:val="none" w:sz="0" w:space="0" w:color="auto"/>
        <w:right w:val="none" w:sz="0" w:space="0" w:color="auto"/>
      </w:divBdr>
    </w:div>
    <w:div w:id="1802771139">
      <w:bodyDiv w:val="1"/>
      <w:marLeft w:val="0"/>
      <w:marRight w:val="0"/>
      <w:marTop w:val="0"/>
      <w:marBottom w:val="0"/>
      <w:divBdr>
        <w:top w:val="none" w:sz="0" w:space="0" w:color="auto"/>
        <w:left w:val="none" w:sz="0" w:space="0" w:color="auto"/>
        <w:bottom w:val="none" w:sz="0" w:space="0" w:color="auto"/>
        <w:right w:val="none" w:sz="0" w:space="0" w:color="auto"/>
      </w:divBdr>
    </w:div>
    <w:div w:id="1818572992">
      <w:bodyDiv w:val="1"/>
      <w:marLeft w:val="0"/>
      <w:marRight w:val="0"/>
      <w:marTop w:val="0"/>
      <w:marBottom w:val="0"/>
      <w:divBdr>
        <w:top w:val="none" w:sz="0" w:space="0" w:color="auto"/>
        <w:left w:val="none" w:sz="0" w:space="0" w:color="auto"/>
        <w:bottom w:val="none" w:sz="0" w:space="0" w:color="auto"/>
        <w:right w:val="none" w:sz="0" w:space="0" w:color="auto"/>
      </w:divBdr>
    </w:div>
    <w:div w:id="1839540766">
      <w:bodyDiv w:val="1"/>
      <w:marLeft w:val="0"/>
      <w:marRight w:val="0"/>
      <w:marTop w:val="0"/>
      <w:marBottom w:val="0"/>
      <w:divBdr>
        <w:top w:val="none" w:sz="0" w:space="0" w:color="auto"/>
        <w:left w:val="none" w:sz="0" w:space="0" w:color="auto"/>
        <w:bottom w:val="none" w:sz="0" w:space="0" w:color="auto"/>
        <w:right w:val="none" w:sz="0" w:space="0" w:color="auto"/>
      </w:divBdr>
    </w:div>
    <w:div w:id="1874149338">
      <w:bodyDiv w:val="1"/>
      <w:marLeft w:val="0"/>
      <w:marRight w:val="0"/>
      <w:marTop w:val="0"/>
      <w:marBottom w:val="0"/>
      <w:divBdr>
        <w:top w:val="none" w:sz="0" w:space="0" w:color="auto"/>
        <w:left w:val="none" w:sz="0" w:space="0" w:color="auto"/>
        <w:bottom w:val="none" w:sz="0" w:space="0" w:color="auto"/>
        <w:right w:val="none" w:sz="0" w:space="0" w:color="auto"/>
      </w:divBdr>
    </w:div>
    <w:div w:id="1882935849">
      <w:bodyDiv w:val="1"/>
      <w:marLeft w:val="0"/>
      <w:marRight w:val="0"/>
      <w:marTop w:val="0"/>
      <w:marBottom w:val="0"/>
      <w:divBdr>
        <w:top w:val="none" w:sz="0" w:space="0" w:color="auto"/>
        <w:left w:val="none" w:sz="0" w:space="0" w:color="auto"/>
        <w:bottom w:val="none" w:sz="0" w:space="0" w:color="auto"/>
        <w:right w:val="none" w:sz="0" w:space="0" w:color="auto"/>
      </w:divBdr>
    </w:div>
    <w:div w:id="1908571097">
      <w:bodyDiv w:val="1"/>
      <w:marLeft w:val="0"/>
      <w:marRight w:val="0"/>
      <w:marTop w:val="0"/>
      <w:marBottom w:val="0"/>
      <w:divBdr>
        <w:top w:val="none" w:sz="0" w:space="0" w:color="auto"/>
        <w:left w:val="none" w:sz="0" w:space="0" w:color="auto"/>
        <w:bottom w:val="none" w:sz="0" w:space="0" w:color="auto"/>
        <w:right w:val="none" w:sz="0" w:space="0" w:color="auto"/>
      </w:divBdr>
      <w:divsChild>
        <w:div w:id="1430587596">
          <w:marLeft w:val="75"/>
          <w:marRight w:val="75"/>
          <w:marTop w:val="75"/>
          <w:marBottom w:val="75"/>
          <w:divBdr>
            <w:top w:val="none" w:sz="0" w:space="0" w:color="auto"/>
            <w:left w:val="none" w:sz="0" w:space="0" w:color="auto"/>
            <w:bottom w:val="none" w:sz="0" w:space="0" w:color="auto"/>
            <w:right w:val="none" w:sz="0" w:space="0" w:color="auto"/>
          </w:divBdr>
          <w:divsChild>
            <w:div w:id="118106672">
              <w:marLeft w:val="0"/>
              <w:marRight w:val="0"/>
              <w:marTop w:val="0"/>
              <w:marBottom w:val="0"/>
              <w:divBdr>
                <w:top w:val="none" w:sz="0" w:space="0" w:color="auto"/>
                <w:left w:val="none" w:sz="0" w:space="0" w:color="auto"/>
                <w:bottom w:val="none" w:sz="0" w:space="0" w:color="auto"/>
                <w:right w:val="none" w:sz="0" w:space="0" w:color="auto"/>
              </w:divBdr>
            </w:div>
            <w:div w:id="1302152771">
              <w:marLeft w:val="0"/>
              <w:marRight w:val="0"/>
              <w:marTop w:val="0"/>
              <w:marBottom w:val="0"/>
              <w:divBdr>
                <w:top w:val="none" w:sz="0" w:space="0" w:color="auto"/>
                <w:left w:val="none" w:sz="0" w:space="0" w:color="auto"/>
                <w:bottom w:val="single" w:sz="6" w:space="2" w:color="000000"/>
                <w:right w:val="none" w:sz="0" w:space="0" w:color="auto"/>
              </w:divBdr>
            </w:div>
            <w:div w:id="2073502986">
              <w:marLeft w:val="0"/>
              <w:marRight w:val="0"/>
              <w:marTop w:val="0"/>
              <w:marBottom w:val="0"/>
              <w:divBdr>
                <w:top w:val="none" w:sz="0" w:space="0" w:color="auto"/>
                <w:left w:val="none" w:sz="0" w:space="0" w:color="auto"/>
                <w:bottom w:val="single" w:sz="6" w:space="2" w:color="000000"/>
                <w:right w:val="none" w:sz="0" w:space="0" w:color="auto"/>
              </w:divBdr>
            </w:div>
            <w:div w:id="2094206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7294">
      <w:bodyDiv w:val="1"/>
      <w:marLeft w:val="0"/>
      <w:marRight w:val="0"/>
      <w:marTop w:val="0"/>
      <w:marBottom w:val="0"/>
      <w:divBdr>
        <w:top w:val="none" w:sz="0" w:space="0" w:color="auto"/>
        <w:left w:val="none" w:sz="0" w:space="0" w:color="auto"/>
        <w:bottom w:val="none" w:sz="0" w:space="0" w:color="auto"/>
        <w:right w:val="none" w:sz="0" w:space="0" w:color="auto"/>
      </w:divBdr>
    </w:div>
    <w:div w:id="1926456570">
      <w:bodyDiv w:val="1"/>
      <w:marLeft w:val="0"/>
      <w:marRight w:val="0"/>
      <w:marTop w:val="0"/>
      <w:marBottom w:val="0"/>
      <w:divBdr>
        <w:top w:val="none" w:sz="0" w:space="0" w:color="auto"/>
        <w:left w:val="none" w:sz="0" w:space="0" w:color="auto"/>
        <w:bottom w:val="none" w:sz="0" w:space="0" w:color="auto"/>
        <w:right w:val="none" w:sz="0" w:space="0" w:color="auto"/>
      </w:divBdr>
    </w:div>
    <w:div w:id="1958871831">
      <w:bodyDiv w:val="1"/>
      <w:marLeft w:val="0"/>
      <w:marRight w:val="0"/>
      <w:marTop w:val="0"/>
      <w:marBottom w:val="0"/>
      <w:divBdr>
        <w:top w:val="none" w:sz="0" w:space="0" w:color="auto"/>
        <w:left w:val="none" w:sz="0" w:space="0" w:color="auto"/>
        <w:bottom w:val="none" w:sz="0" w:space="0" w:color="auto"/>
        <w:right w:val="none" w:sz="0" w:space="0" w:color="auto"/>
      </w:divBdr>
    </w:div>
    <w:div w:id="1982268338">
      <w:bodyDiv w:val="1"/>
      <w:marLeft w:val="0"/>
      <w:marRight w:val="0"/>
      <w:marTop w:val="0"/>
      <w:marBottom w:val="0"/>
      <w:divBdr>
        <w:top w:val="none" w:sz="0" w:space="0" w:color="auto"/>
        <w:left w:val="none" w:sz="0" w:space="0" w:color="auto"/>
        <w:bottom w:val="none" w:sz="0" w:space="0" w:color="auto"/>
        <w:right w:val="none" w:sz="0" w:space="0" w:color="auto"/>
      </w:divBdr>
    </w:div>
    <w:div w:id="1983802782">
      <w:bodyDiv w:val="1"/>
      <w:marLeft w:val="0"/>
      <w:marRight w:val="0"/>
      <w:marTop w:val="0"/>
      <w:marBottom w:val="0"/>
      <w:divBdr>
        <w:top w:val="none" w:sz="0" w:space="0" w:color="auto"/>
        <w:left w:val="none" w:sz="0" w:space="0" w:color="auto"/>
        <w:bottom w:val="none" w:sz="0" w:space="0" w:color="auto"/>
        <w:right w:val="none" w:sz="0" w:space="0" w:color="auto"/>
      </w:divBdr>
    </w:div>
    <w:div w:id="1994792859">
      <w:bodyDiv w:val="1"/>
      <w:marLeft w:val="0"/>
      <w:marRight w:val="0"/>
      <w:marTop w:val="0"/>
      <w:marBottom w:val="0"/>
      <w:divBdr>
        <w:top w:val="none" w:sz="0" w:space="0" w:color="auto"/>
        <w:left w:val="none" w:sz="0" w:space="0" w:color="auto"/>
        <w:bottom w:val="none" w:sz="0" w:space="0" w:color="auto"/>
        <w:right w:val="none" w:sz="0" w:space="0" w:color="auto"/>
      </w:divBdr>
    </w:div>
    <w:div w:id="2040933345">
      <w:bodyDiv w:val="1"/>
      <w:marLeft w:val="0"/>
      <w:marRight w:val="0"/>
      <w:marTop w:val="0"/>
      <w:marBottom w:val="0"/>
      <w:divBdr>
        <w:top w:val="none" w:sz="0" w:space="0" w:color="auto"/>
        <w:left w:val="none" w:sz="0" w:space="0" w:color="auto"/>
        <w:bottom w:val="none" w:sz="0" w:space="0" w:color="auto"/>
        <w:right w:val="none" w:sz="0" w:space="0" w:color="auto"/>
      </w:divBdr>
    </w:div>
    <w:div w:id="2051956153">
      <w:bodyDiv w:val="1"/>
      <w:marLeft w:val="0"/>
      <w:marRight w:val="0"/>
      <w:marTop w:val="0"/>
      <w:marBottom w:val="0"/>
      <w:divBdr>
        <w:top w:val="none" w:sz="0" w:space="0" w:color="auto"/>
        <w:left w:val="none" w:sz="0" w:space="0" w:color="auto"/>
        <w:bottom w:val="none" w:sz="0" w:space="0" w:color="auto"/>
        <w:right w:val="none" w:sz="0" w:space="0" w:color="auto"/>
      </w:divBdr>
    </w:div>
    <w:div w:id="2087846564">
      <w:bodyDiv w:val="1"/>
      <w:marLeft w:val="0"/>
      <w:marRight w:val="0"/>
      <w:marTop w:val="0"/>
      <w:marBottom w:val="0"/>
      <w:divBdr>
        <w:top w:val="none" w:sz="0" w:space="0" w:color="auto"/>
        <w:left w:val="none" w:sz="0" w:space="0" w:color="auto"/>
        <w:bottom w:val="none" w:sz="0" w:space="0" w:color="auto"/>
        <w:right w:val="none" w:sz="0" w:space="0" w:color="auto"/>
      </w:divBdr>
    </w:div>
    <w:div w:id="2090927224">
      <w:bodyDiv w:val="1"/>
      <w:marLeft w:val="0"/>
      <w:marRight w:val="0"/>
      <w:marTop w:val="0"/>
      <w:marBottom w:val="0"/>
      <w:divBdr>
        <w:top w:val="none" w:sz="0" w:space="0" w:color="auto"/>
        <w:left w:val="none" w:sz="0" w:space="0" w:color="auto"/>
        <w:bottom w:val="none" w:sz="0" w:space="0" w:color="auto"/>
        <w:right w:val="none" w:sz="0" w:space="0" w:color="auto"/>
      </w:divBdr>
    </w:div>
    <w:div w:id="2112387978">
      <w:bodyDiv w:val="1"/>
      <w:marLeft w:val="0"/>
      <w:marRight w:val="0"/>
      <w:marTop w:val="0"/>
      <w:marBottom w:val="0"/>
      <w:divBdr>
        <w:top w:val="none" w:sz="0" w:space="0" w:color="auto"/>
        <w:left w:val="none" w:sz="0" w:space="0" w:color="auto"/>
        <w:bottom w:val="none" w:sz="0" w:space="0" w:color="auto"/>
        <w:right w:val="none" w:sz="0" w:space="0" w:color="auto"/>
      </w:divBdr>
    </w:div>
    <w:div w:id="21367566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eader" Target="header1.xm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5.png"/><Relationship Id="rId34" Type="http://schemas.openxmlformats.org/officeDocument/2006/relationships/image" Target="cid:image002.png@01D6B74E.E03CEE70"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cid:0d33253a-bc45-4320-ad75-e76e96198f7a" TargetMode="External"/><Relationship Id="rId63" Type="http://schemas.openxmlformats.org/officeDocument/2006/relationships/header" Target="header4.xml"/><Relationship Id="rId68" Type="http://schemas.openxmlformats.org/officeDocument/2006/relationships/image" Target="media/image41.png"/><Relationship Id="rId7" Type="http://schemas.openxmlformats.org/officeDocument/2006/relationships/numbering" Target="numbering.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www.google.com/url?sa=i&amp;url=https://www.portseattle.org/transportation/king-county-metro-bus&amp;psig=AOvVaw0i_oGLNmnktbOKhgziAPog&amp;ust=1598467276872000&amp;source=images&amp;cd=vfe&amp;ved=0CAIQjRxqFwoTCOisheWAt-sCFQAAAAAdAAAAABAZ" TargetMode="External"/><Relationship Id="rId29" Type="http://schemas.openxmlformats.org/officeDocument/2006/relationships/image" Target="media/image10.png"/><Relationship Id="rId11" Type="http://schemas.openxmlformats.org/officeDocument/2006/relationships/footnotes" Target="footnotes.xml"/><Relationship Id="rId24" Type="http://schemas.microsoft.com/office/2016/09/relationships/commentsIds" Target="commentsIds.xm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2.png"/><Relationship Id="rId58" Type="http://schemas.openxmlformats.org/officeDocument/2006/relationships/image" Target="media/image35.png"/><Relationship Id="rId66" Type="http://schemas.openxmlformats.org/officeDocument/2006/relationships/header" Target="header6.xml"/><Relationship Id="rId74" Type="http://schemas.microsoft.com/office/2018/08/relationships/commentsExtensible" Target="commentsExtensible.xml"/><Relationship Id="rId5" Type="http://schemas.openxmlformats.org/officeDocument/2006/relationships/customXml" Target="../customXml/item5.xml"/><Relationship Id="rId15" Type="http://schemas.openxmlformats.org/officeDocument/2006/relationships/image" Target="media/image3.jpeg"/><Relationship Id="rId23" Type="http://schemas.microsoft.com/office/2011/relationships/commentsExtended" Target="commentsExtended.xm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cid:39837a19-6098-43b8-9910-e8fc5b7b8b83" TargetMode="External"/><Relationship Id="rId61" Type="http://schemas.openxmlformats.org/officeDocument/2006/relationships/image" Target="media/image38.jpeg"/><Relationship Id="rId10" Type="http://schemas.openxmlformats.org/officeDocument/2006/relationships/webSettings" Target="webSettings.xml"/><Relationship Id="rId19" Type="http://schemas.openxmlformats.org/officeDocument/2006/relationships/header" Target="header2.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7.jpeg"/><Relationship Id="rId65" Type="http://schemas.openxmlformats.org/officeDocument/2006/relationships/footer" Target="footer1.xm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jpeg"/><Relationship Id="rId22" Type="http://schemas.openxmlformats.org/officeDocument/2006/relationships/comments" Target="comments.xml"/><Relationship Id="rId27" Type="http://schemas.openxmlformats.org/officeDocument/2006/relationships/image" Target="media/image8.8AB04A40"/><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4.png"/><Relationship Id="rId64" Type="http://schemas.openxmlformats.org/officeDocument/2006/relationships/header" Target="header5.xml"/><Relationship Id="rId69" Type="http://schemas.openxmlformats.org/officeDocument/2006/relationships/image" Target="media/image42.png"/><Relationship Id="rId8" Type="http://schemas.openxmlformats.org/officeDocument/2006/relationships/styles" Target="styles.xml"/><Relationship Id="rId51" Type="http://schemas.openxmlformats.org/officeDocument/2006/relationships/image" Target="cid:a520febf-074a-4841-bd14-a0362240b8e0" TargetMode="External"/><Relationship Id="rId72" Type="http://schemas.microsoft.com/office/2011/relationships/people" Target="people.xm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6.png"/><Relationship Id="rId67" Type="http://schemas.openxmlformats.org/officeDocument/2006/relationships/image" Target="media/image40.png"/><Relationship Id="rId20" Type="http://schemas.openxmlformats.org/officeDocument/2006/relationships/header" Target="header3.xml"/><Relationship Id="rId41" Type="http://schemas.openxmlformats.org/officeDocument/2006/relationships/image" Target="media/image21.png"/><Relationship Id="rId54" Type="http://schemas.openxmlformats.org/officeDocument/2006/relationships/image" Target="media/image33.png"/><Relationship Id="rId62" Type="http://schemas.openxmlformats.org/officeDocument/2006/relationships/image" Target="media/image39.jpe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customXml" Target="../customXml/item6.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97E61A4DC06746AD66F5AB78F2F67E" ma:contentTypeVersion="13" ma:contentTypeDescription="Create a new document." ma:contentTypeScope="" ma:versionID="7bcb706ceb2da27d0b596f9bc5546c0f">
  <xsd:schema xmlns:xsd="http://www.w3.org/2001/XMLSchema" xmlns:xs="http://www.w3.org/2001/XMLSchema" xmlns:p="http://schemas.microsoft.com/office/2006/metadata/properties" xmlns:ns3="c899382b-ac08-49d5-8a86-31a0e5d8d60f" xmlns:ns4="e1d6fc71-33b2-40ce-a8ca-367cd50cdbd5" targetNamespace="http://schemas.microsoft.com/office/2006/metadata/properties" ma:root="true" ma:fieldsID="837f0112016170e10765c8ba61a4cfc2" ns3:_="" ns4:_="">
    <xsd:import namespace="c899382b-ac08-49d5-8a86-31a0e5d8d60f"/>
    <xsd:import namespace="e1d6fc71-33b2-40ce-a8ca-367cd50cdbd5"/>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DateTaken" minOccurs="0"/>
                <xsd:element ref="ns3:MediaServiceLocation" minOccurs="0"/>
                <xsd:element ref="ns3:MediaServiceEventHashCode" minOccurs="0"/>
                <xsd:element ref="ns3:MediaServiceGenerationTim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899382b-ac08-49d5-8a86-31a0e5d8d60f"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ServiceLocation" ma:index="16" nillable="true" ma:displayName="MediaServiceLocation" ma:internalName="MediaServiceLocation"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e1d6fc71-33b2-40ce-a8ca-367cd50cdbd5"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sisl xmlns:xsi="http://www.w3.org/2001/XMLSchema-instance" xmlns:xsd="http://www.w3.org/2001/XMLSchema" xmlns="http://www.boldonjames.com/2008/01/sie/internal/label" sislVersion="0" policy="f2020d7d-77c8-4294-a427-590ee8eb3328" origin="userSelected"/>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WrappedLabelHistory xmlns:xsi="http://www.w3.org/2001/XMLSchema-instance" xmlns:xsd="http://www.w3.org/2001/XMLSchema" xmlns="http://www.boldonjames.com/2016/02/Classifier/internal/wrappedLabelHistory">
  <Value>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</Value>
</WrappedLabelHistory>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APASixthEditionOfficeOnline.xsl" StyleName="APA" Version="6">
  <b:Source>
    <b:Tag>FTA01</b:Tag>
    <b:SourceType>DocumentFromInternetSite</b:SourceType>
    <b:Guid>{3F06BD83-AEA5-47D2-A104-98DCE5A7CADD}</b:Guid>
    <b:Title>Useful Life of Transit Buses and Vans</b:Title>
    <b:InternetSiteTitle>FTA</b:InternetSiteTitle>
    <b:Year>2007</b:Year>
    <b:Month>April</b:Month>
    <b:YearAccessed>2020</b:YearAccessed>
    <b:MonthAccessed>10</b:MonthAccessed>
    <b:DayAccessed>20</b:DayAccessed>
    <b:URL>https://www.transit.dot.gov/research-innovation/useful-life-transit-buses-and-vans-final-report</b:URL>
    <b:Author>
      <b:Author>
        <b:Corporate>Federal Transit Agency</b:Corporate>
      </b:Author>
    </b:Author>
    <b:RefOrder>1</b:RefOrder>
  </b:Source>
</b:Sources>
</file>

<file path=customXml/itemProps1.xml><?xml version="1.0" encoding="utf-8"?>
<ds:datastoreItem xmlns:ds="http://schemas.openxmlformats.org/officeDocument/2006/customXml" ds:itemID="{AADA2D13-2E5D-49D7-A82D-39E8B0C0AE1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899382b-ac08-49d5-8a86-31a0e5d8d60f"/>
    <ds:schemaRef ds:uri="e1d6fc71-33b2-40ce-a8ca-367cd50cdbd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19E98FD-7072-4E31-9CB5-BF1AD7A3659F}">
  <ds:schemaRefs>
    <ds:schemaRef ds:uri="http://www.w3.org/2001/XMLSchema"/>
    <ds:schemaRef ds:uri="http://www.boldonjames.com/2008/01/sie/internal/label"/>
  </ds:schemaRefs>
</ds:datastoreItem>
</file>

<file path=customXml/itemProps3.xml><?xml version="1.0" encoding="utf-8"?>
<ds:datastoreItem xmlns:ds="http://schemas.openxmlformats.org/officeDocument/2006/customXml" ds:itemID="{3021AB2C-BD78-45FA-B0B0-C56B3780CC2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565C04B-F79E-4B61-909E-6097451D4642}">
  <ds:schemaRefs>
    <ds:schemaRef ds:uri="http://www.w3.org/2001/XMLSchema"/>
    <ds:schemaRef ds:uri="http://www.boldonjames.com/2016/02/Classifier/internal/wrappedLabelHistory"/>
  </ds:schemaRefs>
</ds:datastoreItem>
</file>

<file path=customXml/itemProps5.xml><?xml version="1.0" encoding="utf-8"?>
<ds:datastoreItem xmlns:ds="http://schemas.openxmlformats.org/officeDocument/2006/customXml" ds:itemID="{57CA72F8-BA73-4B3B-AC86-31F58E2E4BB1}">
  <ds:schemaRefs>
    <ds:schemaRef ds:uri="http://schemas.microsoft.com/sharepoint/v3/contenttype/forms"/>
  </ds:schemaRefs>
</ds:datastoreItem>
</file>

<file path=customXml/itemProps6.xml><?xml version="1.0" encoding="utf-8"?>
<ds:datastoreItem xmlns:ds="http://schemas.openxmlformats.org/officeDocument/2006/customXml" ds:itemID="{47B0AE66-327F-48E4-8691-BD9B6A590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36</Pages>
  <Words>15588</Words>
  <Characters>88857</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104237</CharactersWithSpaces>
  <SharedDoc>false</SharedDoc>
  <HLinks>
    <vt:vector size="78" baseType="variant">
      <vt:variant>
        <vt:i4>1900599</vt:i4>
      </vt:variant>
      <vt:variant>
        <vt:i4>74</vt:i4>
      </vt:variant>
      <vt:variant>
        <vt:i4>0</vt:i4>
      </vt:variant>
      <vt:variant>
        <vt:i4>5</vt:i4>
      </vt:variant>
      <vt:variant>
        <vt:lpwstr/>
      </vt:variant>
      <vt:variant>
        <vt:lpwstr>_Toc39665376</vt:lpwstr>
      </vt:variant>
      <vt:variant>
        <vt:i4>1966135</vt:i4>
      </vt:variant>
      <vt:variant>
        <vt:i4>68</vt:i4>
      </vt:variant>
      <vt:variant>
        <vt:i4>0</vt:i4>
      </vt:variant>
      <vt:variant>
        <vt:i4>5</vt:i4>
      </vt:variant>
      <vt:variant>
        <vt:lpwstr/>
      </vt:variant>
      <vt:variant>
        <vt:lpwstr>_Toc39665375</vt:lpwstr>
      </vt:variant>
      <vt:variant>
        <vt:i4>2031671</vt:i4>
      </vt:variant>
      <vt:variant>
        <vt:i4>62</vt:i4>
      </vt:variant>
      <vt:variant>
        <vt:i4>0</vt:i4>
      </vt:variant>
      <vt:variant>
        <vt:i4>5</vt:i4>
      </vt:variant>
      <vt:variant>
        <vt:lpwstr/>
      </vt:variant>
      <vt:variant>
        <vt:lpwstr>_Toc39665374</vt:lpwstr>
      </vt:variant>
      <vt:variant>
        <vt:i4>1572919</vt:i4>
      </vt:variant>
      <vt:variant>
        <vt:i4>56</vt:i4>
      </vt:variant>
      <vt:variant>
        <vt:i4>0</vt:i4>
      </vt:variant>
      <vt:variant>
        <vt:i4>5</vt:i4>
      </vt:variant>
      <vt:variant>
        <vt:lpwstr/>
      </vt:variant>
      <vt:variant>
        <vt:lpwstr>_Toc39665373</vt:lpwstr>
      </vt:variant>
      <vt:variant>
        <vt:i4>1638455</vt:i4>
      </vt:variant>
      <vt:variant>
        <vt:i4>50</vt:i4>
      </vt:variant>
      <vt:variant>
        <vt:i4>0</vt:i4>
      </vt:variant>
      <vt:variant>
        <vt:i4>5</vt:i4>
      </vt:variant>
      <vt:variant>
        <vt:lpwstr/>
      </vt:variant>
      <vt:variant>
        <vt:lpwstr>_Toc39665372</vt:lpwstr>
      </vt:variant>
      <vt:variant>
        <vt:i4>1703991</vt:i4>
      </vt:variant>
      <vt:variant>
        <vt:i4>44</vt:i4>
      </vt:variant>
      <vt:variant>
        <vt:i4>0</vt:i4>
      </vt:variant>
      <vt:variant>
        <vt:i4>5</vt:i4>
      </vt:variant>
      <vt:variant>
        <vt:lpwstr/>
      </vt:variant>
      <vt:variant>
        <vt:lpwstr>_Toc39665371</vt:lpwstr>
      </vt:variant>
      <vt:variant>
        <vt:i4>1769527</vt:i4>
      </vt:variant>
      <vt:variant>
        <vt:i4>38</vt:i4>
      </vt:variant>
      <vt:variant>
        <vt:i4>0</vt:i4>
      </vt:variant>
      <vt:variant>
        <vt:i4>5</vt:i4>
      </vt:variant>
      <vt:variant>
        <vt:lpwstr/>
      </vt:variant>
      <vt:variant>
        <vt:lpwstr>_Toc39665370</vt:lpwstr>
      </vt:variant>
      <vt:variant>
        <vt:i4>1179702</vt:i4>
      </vt:variant>
      <vt:variant>
        <vt:i4>32</vt:i4>
      </vt:variant>
      <vt:variant>
        <vt:i4>0</vt:i4>
      </vt:variant>
      <vt:variant>
        <vt:i4>5</vt:i4>
      </vt:variant>
      <vt:variant>
        <vt:lpwstr/>
      </vt:variant>
      <vt:variant>
        <vt:lpwstr>_Toc39665369</vt:lpwstr>
      </vt:variant>
      <vt:variant>
        <vt:i4>1245238</vt:i4>
      </vt:variant>
      <vt:variant>
        <vt:i4>26</vt:i4>
      </vt:variant>
      <vt:variant>
        <vt:i4>0</vt:i4>
      </vt:variant>
      <vt:variant>
        <vt:i4>5</vt:i4>
      </vt:variant>
      <vt:variant>
        <vt:lpwstr/>
      </vt:variant>
      <vt:variant>
        <vt:lpwstr>_Toc39665368</vt:lpwstr>
      </vt:variant>
      <vt:variant>
        <vt:i4>1835062</vt:i4>
      </vt:variant>
      <vt:variant>
        <vt:i4>20</vt:i4>
      </vt:variant>
      <vt:variant>
        <vt:i4>0</vt:i4>
      </vt:variant>
      <vt:variant>
        <vt:i4>5</vt:i4>
      </vt:variant>
      <vt:variant>
        <vt:lpwstr/>
      </vt:variant>
      <vt:variant>
        <vt:lpwstr>_Toc39665367</vt:lpwstr>
      </vt:variant>
      <vt:variant>
        <vt:i4>1900598</vt:i4>
      </vt:variant>
      <vt:variant>
        <vt:i4>14</vt:i4>
      </vt:variant>
      <vt:variant>
        <vt:i4>0</vt:i4>
      </vt:variant>
      <vt:variant>
        <vt:i4>5</vt:i4>
      </vt:variant>
      <vt:variant>
        <vt:lpwstr/>
      </vt:variant>
      <vt:variant>
        <vt:lpwstr>_Toc39665366</vt:lpwstr>
      </vt:variant>
      <vt:variant>
        <vt:i4>1966134</vt:i4>
      </vt:variant>
      <vt:variant>
        <vt:i4>8</vt:i4>
      </vt:variant>
      <vt:variant>
        <vt:i4>0</vt:i4>
      </vt:variant>
      <vt:variant>
        <vt:i4>5</vt:i4>
      </vt:variant>
      <vt:variant>
        <vt:lpwstr/>
      </vt:variant>
      <vt:variant>
        <vt:lpwstr>_Toc39665365</vt:lpwstr>
      </vt:variant>
      <vt:variant>
        <vt:i4>2031670</vt:i4>
      </vt:variant>
      <vt:variant>
        <vt:i4>2</vt:i4>
      </vt:variant>
      <vt:variant>
        <vt:i4>0</vt:i4>
      </vt:variant>
      <vt:variant>
        <vt:i4>5</vt:i4>
      </vt:variant>
      <vt:variant>
        <vt:lpwstr/>
      </vt:variant>
      <vt:variant>
        <vt:lpwstr>_Toc39665364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Roberts, Christian M.</dc:creator>
  <cp:keywords/>
  <dc:description/>
  <cp:lastModifiedBy>Gaunt, Michael</cp:lastModifiedBy>
  <cp:revision>2</cp:revision>
  <cp:lastPrinted>2020-05-07T21:14:00Z</cp:lastPrinted>
  <dcterms:created xsi:type="dcterms:W3CDTF">2021-05-18T00:06:00Z</dcterms:created>
  <dcterms:modified xsi:type="dcterms:W3CDTF">2021-05-18T00:06:00Z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0x010100C897E61A4DC06746AD66F5AB78F2F67E</vt:lpwstr>
  </property>
  <property fmtid="{D5CDD505-2E9C-101B-9397-08002B2CF9AE}" pid="3" name="docIndexRef">
    <vt:lpwstr>eb7888d4-51a9-47f7-a514-f82f91fc0565</vt:lpwstr>
  </property>
  <property fmtid="{D5CDD505-2E9C-101B-9397-08002B2CF9AE}" pid="4" name="bjSaver">
    <vt:lpwstr>gv0UDEN8NNcEV5doqlMT91KTqzxO84UI</vt:lpwstr>
  </property>
  <property fmtid="{D5CDD505-2E9C-101B-9397-08002B2CF9AE}" pid="5" name="bjDocumentSecurityLabel">
    <vt:lpwstr>No Marking</vt:lpwstr>
  </property>
  <property fmtid="{D5CDD505-2E9C-101B-9397-08002B2CF9AE}" pid="6" name="bjClsUserRVM">
    <vt:lpwstr>[]</vt:lpwstr>
  </property>
  <property fmtid="{D5CDD505-2E9C-101B-9397-08002B2CF9AE}" pid="7" name="bjLabelHistoryID">
    <vt:lpwstr>{3565C04B-F79E-4B61-909E-6097451D4642}</vt:lpwstr>
  </property>
</Properties>
</file>